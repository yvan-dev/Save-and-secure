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F9C9C" w14:textId="012777A5" w:rsidR="00A204AB" w:rsidRDefault="00225FB8">
      <w:pPr>
        <w:pStyle w:val="Corpsdetexte"/>
        <w:rPr>
          <w:rFonts w:ascii="Times New Roman"/>
          <w:sz w:val="20"/>
        </w:rPr>
      </w:pPr>
      <w:r>
        <w:rPr>
          <w:noProof/>
        </w:rPr>
        <w:drawing>
          <wp:anchor distT="0" distB="0" distL="0" distR="0" simplePos="0" relativeHeight="251658246" behindDoc="1" locked="0" layoutInCell="1" allowOverlap="1" wp14:anchorId="099772CD" wp14:editId="349F3B4D">
            <wp:simplePos x="0" y="0"/>
            <wp:positionH relativeFrom="page">
              <wp:posOffset>0</wp:posOffset>
            </wp:positionH>
            <wp:positionV relativeFrom="page">
              <wp:posOffset>-28280</wp:posOffset>
            </wp:positionV>
            <wp:extent cx="7543799" cy="10746556"/>
            <wp:effectExtent l="0" t="0" r="635"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7545068" cy="10748364"/>
                    </a:xfrm>
                    <a:prstGeom prst="rect">
                      <a:avLst/>
                    </a:prstGeom>
                  </pic:spPr>
                </pic:pic>
              </a:graphicData>
            </a:graphic>
            <wp14:sizeRelV relativeFrom="margin">
              <wp14:pctHeight>0</wp14:pctHeight>
            </wp14:sizeRelV>
          </wp:anchor>
        </w:drawing>
      </w:r>
    </w:p>
    <w:p w14:paraId="4487F379" w14:textId="77777777" w:rsidR="00A204AB" w:rsidRDefault="00A204AB">
      <w:pPr>
        <w:pStyle w:val="Corpsdetexte"/>
        <w:rPr>
          <w:rFonts w:ascii="Times New Roman"/>
          <w:sz w:val="20"/>
        </w:rPr>
      </w:pPr>
    </w:p>
    <w:p w14:paraId="2E944AE4" w14:textId="77777777" w:rsidR="00A204AB" w:rsidRDefault="00A204AB">
      <w:pPr>
        <w:pStyle w:val="Corpsdetexte"/>
        <w:rPr>
          <w:rFonts w:ascii="Times New Roman"/>
          <w:sz w:val="20"/>
        </w:rPr>
      </w:pPr>
    </w:p>
    <w:p w14:paraId="0A09CFD1" w14:textId="77777777" w:rsidR="00A204AB" w:rsidRDefault="00A204AB">
      <w:pPr>
        <w:pStyle w:val="Corpsdetexte"/>
        <w:rPr>
          <w:rFonts w:ascii="Times New Roman"/>
          <w:sz w:val="20"/>
        </w:rPr>
      </w:pPr>
    </w:p>
    <w:p w14:paraId="3576473D" w14:textId="77777777" w:rsidR="00A204AB" w:rsidRDefault="00A204AB">
      <w:pPr>
        <w:pStyle w:val="Corpsdetexte"/>
        <w:rPr>
          <w:rFonts w:ascii="Times New Roman"/>
          <w:sz w:val="20"/>
        </w:rPr>
      </w:pPr>
    </w:p>
    <w:p w14:paraId="1597BF7C" w14:textId="77777777" w:rsidR="00A204AB" w:rsidRDefault="00A204AB">
      <w:pPr>
        <w:pStyle w:val="Corpsdetexte"/>
        <w:rPr>
          <w:rFonts w:ascii="Times New Roman"/>
          <w:sz w:val="20"/>
        </w:rPr>
      </w:pPr>
    </w:p>
    <w:p w14:paraId="7999C718" w14:textId="77777777" w:rsidR="00A204AB" w:rsidRDefault="00A204AB">
      <w:pPr>
        <w:pStyle w:val="Corpsdetexte"/>
        <w:rPr>
          <w:rFonts w:ascii="Times New Roman"/>
          <w:sz w:val="20"/>
        </w:rPr>
      </w:pPr>
    </w:p>
    <w:p w14:paraId="1B77D5C3" w14:textId="77777777" w:rsidR="00A204AB" w:rsidRDefault="00A204AB">
      <w:pPr>
        <w:pStyle w:val="Corpsdetexte"/>
        <w:rPr>
          <w:rFonts w:ascii="Times New Roman"/>
          <w:sz w:val="20"/>
        </w:rPr>
      </w:pPr>
    </w:p>
    <w:p w14:paraId="5F505EFF" w14:textId="77777777" w:rsidR="00A204AB" w:rsidRDefault="00A204AB">
      <w:pPr>
        <w:pStyle w:val="Corpsdetexte"/>
        <w:rPr>
          <w:rFonts w:ascii="Times New Roman"/>
          <w:sz w:val="20"/>
        </w:rPr>
      </w:pPr>
    </w:p>
    <w:p w14:paraId="29594F94" w14:textId="77777777" w:rsidR="00A204AB" w:rsidRDefault="00A204AB">
      <w:pPr>
        <w:pStyle w:val="Corpsdetexte"/>
        <w:rPr>
          <w:rFonts w:ascii="Times New Roman"/>
          <w:sz w:val="20"/>
        </w:rPr>
      </w:pPr>
    </w:p>
    <w:p w14:paraId="624EACAB" w14:textId="77777777" w:rsidR="00A204AB" w:rsidRDefault="00A204AB">
      <w:pPr>
        <w:pStyle w:val="Corpsdetexte"/>
        <w:rPr>
          <w:rFonts w:ascii="Times New Roman"/>
          <w:sz w:val="20"/>
        </w:rPr>
      </w:pPr>
    </w:p>
    <w:p w14:paraId="7F42F608" w14:textId="77777777" w:rsidR="00A204AB" w:rsidRDefault="00A204AB">
      <w:pPr>
        <w:pStyle w:val="Corpsdetexte"/>
        <w:rPr>
          <w:rFonts w:ascii="Times New Roman"/>
          <w:sz w:val="20"/>
        </w:rPr>
      </w:pPr>
    </w:p>
    <w:p w14:paraId="46E58FE9" w14:textId="77777777" w:rsidR="00A204AB" w:rsidRDefault="00A204AB">
      <w:pPr>
        <w:pStyle w:val="Corpsdetexte"/>
        <w:rPr>
          <w:rFonts w:ascii="Times New Roman"/>
          <w:sz w:val="20"/>
        </w:rPr>
      </w:pPr>
    </w:p>
    <w:p w14:paraId="6FCEB2FC" w14:textId="77777777" w:rsidR="00A204AB" w:rsidRDefault="00A204AB">
      <w:pPr>
        <w:pStyle w:val="Corpsdetexte"/>
        <w:rPr>
          <w:rFonts w:ascii="Times New Roman"/>
          <w:sz w:val="20"/>
        </w:rPr>
      </w:pPr>
    </w:p>
    <w:p w14:paraId="67B5697A" w14:textId="77777777" w:rsidR="00A204AB" w:rsidRDefault="00A204AB">
      <w:pPr>
        <w:pStyle w:val="Corpsdetexte"/>
        <w:rPr>
          <w:rFonts w:ascii="Times New Roman"/>
          <w:sz w:val="20"/>
        </w:rPr>
      </w:pPr>
    </w:p>
    <w:p w14:paraId="359C57F2" w14:textId="77777777" w:rsidR="00A204AB" w:rsidRDefault="00A204AB">
      <w:pPr>
        <w:pStyle w:val="Corpsdetexte"/>
        <w:rPr>
          <w:rFonts w:ascii="Times New Roman"/>
          <w:sz w:val="20"/>
        </w:rPr>
      </w:pPr>
    </w:p>
    <w:p w14:paraId="49E6A499" w14:textId="77777777" w:rsidR="00A204AB" w:rsidRDefault="00A204AB">
      <w:pPr>
        <w:pStyle w:val="Corpsdetexte"/>
        <w:rPr>
          <w:rFonts w:ascii="Times New Roman"/>
          <w:sz w:val="20"/>
        </w:rPr>
      </w:pPr>
    </w:p>
    <w:p w14:paraId="30455893" w14:textId="77777777" w:rsidR="00A204AB" w:rsidRDefault="00A204AB">
      <w:pPr>
        <w:pStyle w:val="Corpsdetexte"/>
        <w:rPr>
          <w:rFonts w:ascii="Times New Roman"/>
          <w:sz w:val="20"/>
        </w:rPr>
      </w:pPr>
    </w:p>
    <w:p w14:paraId="6F63D4D1" w14:textId="77777777" w:rsidR="00A204AB" w:rsidRDefault="00A204AB">
      <w:pPr>
        <w:pStyle w:val="Corpsdetexte"/>
        <w:rPr>
          <w:rFonts w:ascii="Times New Roman"/>
          <w:sz w:val="20"/>
        </w:rPr>
      </w:pPr>
    </w:p>
    <w:p w14:paraId="63E858D3" w14:textId="77777777" w:rsidR="00A204AB" w:rsidRDefault="00A204AB">
      <w:pPr>
        <w:pStyle w:val="Corpsdetexte"/>
        <w:rPr>
          <w:rFonts w:ascii="Times New Roman"/>
          <w:sz w:val="20"/>
        </w:rPr>
      </w:pPr>
    </w:p>
    <w:p w14:paraId="63A47D14" w14:textId="77777777" w:rsidR="00A204AB" w:rsidRDefault="00A204AB">
      <w:pPr>
        <w:pStyle w:val="Corpsdetexte"/>
        <w:rPr>
          <w:rFonts w:ascii="Times New Roman"/>
          <w:sz w:val="20"/>
        </w:rPr>
      </w:pPr>
    </w:p>
    <w:p w14:paraId="385F4DB8" w14:textId="77777777" w:rsidR="00A204AB" w:rsidRDefault="00A204AB">
      <w:pPr>
        <w:pStyle w:val="Corpsdetexte"/>
        <w:rPr>
          <w:rFonts w:ascii="Times New Roman"/>
          <w:sz w:val="20"/>
        </w:rPr>
      </w:pPr>
    </w:p>
    <w:p w14:paraId="3B35636F" w14:textId="77777777" w:rsidR="00A204AB" w:rsidRDefault="00A204AB">
      <w:pPr>
        <w:pStyle w:val="Corpsdetexte"/>
        <w:rPr>
          <w:rFonts w:ascii="Times New Roman"/>
          <w:sz w:val="20"/>
        </w:rPr>
      </w:pPr>
    </w:p>
    <w:p w14:paraId="0A348021" w14:textId="77777777" w:rsidR="00A204AB" w:rsidRDefault="00A204AB">
      <w:pPr>
        <w:pStyle w:val="Corpsdetexte"/>
        <w:rPr>
          <w:rFonts w:ascii="Times New Roman"/>
          <w:sz w:val="20"/>
        </w:rPr>
      </w:pPr>
    </w:p>
    <w:p w14:paraId="1B242D8F" w14:textId="77777777" w:rsidR="00A204AB" w:rsidRDefault="00A204AB">
      <w:pPr>
        <w:pStyle w:val="Corpsdetexte"/>
        <w:rPr>
          <w:rFonts w:ascii="Times New Roman"/>
          <w:sz w:val="20"/>
        </w:rPr>
      </w:pPr>
    </w:p>
    <w:p w14:paraId="55F489EF" w14:textId="77777777" w:rsidR="00A204AB" w:rsidRDefault="00A204AB">
      <w:pPr>
        <w:pStyle w:val="Corpsdetexte"/>
        <w:rPr>
          <w:rFonts w:ascii="Times New Roman"/>
          <w:sz w:val="20"/>
        </w:rPr>
      </w:pPr>
    </w:p>
    <w:p w14:paraId="215C7E80" w14:textId="77777777" w:rsidR="00A204AB" w:rsidRDefault="00A204AB">
      <w:pPr>
        <w:pStyle w:val="Corpsdetexte"/>
        <w:rPr>
          <w:rFonts w:ascii="Times New Roman"/>
          <w:sz w:val="20"/>
        </w:rPr>
      </w:pPr>
    </w:p>
    <w:p w14:paraId="746DC4D2" w14:textId="77777777" w:rsidR="00A204AB" w:rsidRDefault="00A204AB">
      <w:pPr>
        <w:pStyle w:val="Corpsdetexte"/>
        <w:rPr>
          <w:rFonts w:ascii="Times New Roman"/>
          <w:sz w:val="20"/>
        </w:rPr>
      </w:pPr>
    </w:p>
    <w:p w14:paraId="3224A1B4" w14:textId="77777777" w:rsidR="00A204AB" w:rsidRDefault="00A204AB">
      <w:pPr>
        <w:pStyle w:val="Corpsdetexte"/>
        <w:rPr>
          <w:rFonts w:ascii="Times New Roman"/>
          <w:sz w:val="20"/>
        </w:rPr>
      </w:pPr>
    </w:p>
    <w:p w14:paraId="425C4225" w14:textId="77777777" w:rsidR="00A204AB" w:rsidRDefault="00A204AB">
      <w:pPr>
        <w:pStyle w:val="Corpsdetexte"/>
        <w:rPr>
          <w:rFonts w:ascii="Times New Roman"/>
          <w:sz w:val="20"/>
        </w:rPr>
      </w:pPr>
    </w:p>
    <w:p w14:paraId="6862516B" w14:textId="77777777" w:rsidR="00A204AB" w:rsidRDefault="00A204AB">
      <w:pPr>
        <w:pStyle w:val="Corpsdetexte"/>
        <w:rPr>
          <w:rFonts w:ascii="Times New Roman"/>
          <w:sz w:val="20"/>
        </w:rPr>
      </w:pPr>
    </w:p>
    <w:p w14:paraId="1EDA56C1" w14:textId="77777777" w:rsidR="00A204AB" w:rsidRDefault="00A204AB">
      <w:pPr>
        <w:pStyle w:val="Corpsdetexte"/>
        <w:rPr>
          <w:rFonts w:ascii="Times New Roman"/>
          <w:sz w:val="20"/>
        </w:rPr>
      </w:pPr>
    </w:p>
    <w:p w14:paraId="393EFEA2" w14:textId="77777777" w:rsidR="00A204AB" w:rsidRDefault="00A204AB">
      <w:pPr>
        <w:pStyle w:val="Corpsdetexte"/>
        <w:rPr>
          <w:rFonts w:ascii="Times New Roman"/>
          <w:sz w:val="20"/>
        </w:rPr>
      </w:pPr>
    </w:p>
    <w:p w14:paraId="40BB627F" w14:textId="77777777" w:rsidR="00A204AB" w:rsidRDefault="00A204AB">
      <w:pPr>
        <w:pStyle w:val="Corpsdetexte"/>
        <w:rPr>
          <w:rFonts w:ascii="Times New Roman"/>
          <w:sz w:val="20"/>
        </w:rPr>
      </w:pPr>
    </w:p>
    <w:p w14:paraId="6FBE6D36" w14:textId="77777777" w:rsidR="00A204AB" w:rsidRDefault="00A204AB">
      <w:pPr>
        <w:pStyle w:val="Corpsdetexte"/>
        <w:rPr>
          <w:rFonts w:ascii="Times New Roman"/>
          <w:sz w:val="20"/>
        </w:rPr>
      </w:pPr>
    </w:p>
    <w:p w14:paraId="7770B0F7" w14:textId="77777777" w:rsidR="00A204AB" w:rsidRDefault="00A204AB">
      <w:pPr>
        <w:pStyle w:val="Corpsdetexte"/>
        <w:rPr>
          <w:rFonts w:ascii="Times New Roman"/>
          <w:sz w:val="20"/>
        </w:rPr>
      </w:pPr>
    </w:p>
    <w:p w14:paraId="3941F9C7" w14:textId="77777777" w:rsidR="00A204AB" w:rsidRDefault="00A204AB">
      <w:pPr>
        <w:pStyle w:val="Corpsdetexte"/>
        <w:rPr>
          <w:rFonts w:ascii="Times New Roman"/>
          <w:sz w:val="20"/>
        </w:rPr>
      </w:pPr>
    </w:p>
    <w:p w14:paraId="33181F7C" w14:textId="77777777" w:rsidR="00A204AB" w:rsidRDefault="00A204AB">
      <w:pPr>
        <w:pStyle w:val="Corpsdetexte"/>
        <w:rPr>
          <w:rFonts w:ascii="Times New Roman"/>
          <w:sz w:val="20"/>
        </w:rPr>
      </w:pPr>
    </w:p>
    <w:p w14:paraId="3F7CA9DE" w14:textId="77777777" w:rsidR="00A204AB" w:rsidRDefault="00A204AB">
      <w:pPr>
        <w:pStyle w:val="Corpsdetexte"/>
        <w:rPr>
          <w:rFonts w:ascii="Times New Roman"/>
          <w:sz w:val="20"/>
        </w:rPr>
      </w:pPr>
    </w:p>
    <w:p w14:paraId="2C8D90FA" w14:textId="77777777" w:rsidR="00A204AB" w:rsidRDefault="00A204AB">
      <w:pPr>
        <w:pStyle w:val="Corpsdetexte"/>
        <w:rPr>
          <w:rFonts w:ascii="Times New Roman"/>
          <w:sz w:val="20"/>
        </w:rPr>
      </w:pPr>
    </w:p>
    <w:p w14:paraId="4DFF8CCE" w14:textId="77777777" w:rsidR="00A204AB" w:rsidRDefault="00A204AB">
      <w:pPr>
        <w:pStyle w:val="Corpsdetexte"/>
        <w:rPr>
          <w:rFonts w:ascii="Times New Roman"/>
          <w:sz w:val="20"/>
        </w:rPr>
      </w:pPr>
    </w:p>
    <w:p w14:paraId="5FC98756" w14:textId="77777777" w:rsidR="00A204AB" w:rsidRDefault="00A204AB">
      <w:pPr>
        <w:pStyle w:val="Corpsdetexte"/>
        <w:rPr>
          <w:rFonts w:ascii="Times New Roman"/>
          <w:sz w:val="20"/>
        </w:rPr>
      </w:pPr>
    </w:p>
    <w:p w14:paraId="5159D98A" w14:textId="77777777" w:rsidR="00A204AB" w:rsidRDefault="00A204AB">
      <w:pPr>
        <w:pStyle w:val="Corpsdetexte"/>
        <w:rPr>
          <w:rFonts w:ascii="Times New Roman"/>
          <w:sz w:val="20"/>
        </w:rPr>
      </w:pPr>
    </w:p>
    <w:p w14:paraId="7EFB612A" w14:textId="77777777" w:rsidR="00A204AB" w:rsidRDefault="00A204AB">
      <w:pPr>
        <w:pStyle w:val="Corpsdetexte"/>
        <w:rPr>
          <w:rFonts w:ascii="Times New Roman"/>
          <w:sz w:val="20"/>
        </w:rPr>
      </w:pPr>
    </w:p>
    <w:p w14:paraId="0CCB86E4" w14:textId="77777777" w:rsidR="00A204AB" w:rsidRDefault="00A204AB">
      <w:pPr>
        <w:pStyle w:val="Corpsdetexte"/>
        <w:rPr>
          <w:rFonts w:ascii="Times New Roman"/>
          <w:sz w:val="20"/>
        </w:rPr>
      </w:pPr>
    </w:p>
    <w:p w14:paraId="77028B67" w14:textId="77777777" w:rsidR="00A204AB" w:rsidRDefault="00A204AB">
      <w:pPr>
        <w:pStyle w:val="Corpsdetexte"/>
        <w:rPr>
          <w:rFonts w:ascii="Times New Roman"/>
          <w:sz w:val="20"/>
        </w:rPr>
      </w:pPr>
    </w:p>
    <w:p w14:paraId="37AADF8F" w14:textId="77777777" w:rsidR="00A204AB" w:rsidRDefault="00A204AB">
      <w:pPr>
        <w:pStyle w:val="Corpsdetexte"/>
        <w:rPr>
          <w:rFonts w:ascii="Times New Roman"/>
          <w:sz w:val="20"/>
        </w:rPr>
      </w:pPr>
    </w:p>
    <w:p w14:paraId="314F5594" w14:textId="77777777" w:rsidR="00A204AB" w:rsidRDefault="00A204AB">
      <w:pPr>
        <w:pStyle w:val="Corpsdetexte"/>
        <w:rPr>
          <w:rFonts w:ascii="Times New Roman"/>
          <w:sz w:val="20"/>
        </w:rPr>
      </w:pPr>
    </w:p>
    <w:p w14:paraId="4B92E66E" w14:textId="77777777" w:rsidR="00A204AB" w:rsidRDefault="00A204AB">
      <w:pPr>
        <w:pStyle w:val="Corpsdetexte"/>
        <w:rPr>
          <w:rFonts w:ascii="Times New Roman"/>
          <w:sz w:val="20"/>
        </w:rPr>
      </w:pPr>
    </w:p>
    <w:p w14:paraId="5D9EF7BB" w14:textId="77777777" w:rsidR="00A204AB" w:rsidRDefault="00A204AB">
      <w:pPr>
        <w:pStyle w:val="Corpsdetexte"/>
        <w:rPr>
          <w:rFonts w:ascii="Times New Roman"/>
          <w:sz w:val="20"/>
        </w:rPr>
      </w:pPr>
    </w:p>
    <w:p w14:paraId="36929EBF" w14:textId="79341E4E" w:rsidR="00A204AB" w:rsidRDefault="00A204AB">
      <w:pPr>
        <w:pStyle w:val="Corpsdetexte"/>
        <w:rPr>
          <w:rFonts w:ascii="Times New Roman"/>
          <w:sz w:val="20"/>
        </w:rPr>
      </w:pPr>
    </w:p>
    <w:p w14:paraId="31E0C8C0" w14:textId="1225C870" w:rsidR="00A204AB" w:rsidRDefault="00A204AB">
      <w:pPr>
        <w:pStyle w:val="Corpsdetexte"/>
        <w:rPr>
          <w:rFonts w:ascii="Times New Roman"/>
          <w:sz w:val="20"/>
        </w:rPr>
      </w:pPr>
    </w:p>
    <w:p w14:paraId="17822C8B" w14:textId="45B52CF1" w:rsidR="00A204AB" w:rsidRDefault="00A204AB">
      <w:pPr>
        <w:pStyle w:val="Corpsdetexte"/>
        <w:rPr>
          <w:rFonts w:ascii="Times New Roman"/>
          <w:sz w:val="20"/>
        </w:rPr>
      </w:pPr>
    </w:p>
    <w:p w14:paraId="77F38C36" w14:textId="0644DBEE" w:rsidR="00A204AB" w:rsidRDefault="00A204AB">
      <w:pPr>
        <w:pStyle w:val="Corpsdetexte"/>
        <w:rPr>
          <w:rFonts w:ascii="Times New Roman"/>
          <w:sz w:val="20"/>
        </w:rPr>
      </w:pPr>
    </w:p>
    <w:p w14:paraId="5556EAE7" w14:textId="20DC14C6" w:rsidR="00A204AB" w:rsidRDefault="00A204AB">
      <w:pPr>
        <w:pStyle w:val="Corpsdetexte"/>
        <w:rPr>
          <w:rFonts w:ascii="Times New Roman"/>
          <w:sz w:val="20"/>
        </w:rPr>
      </w:pPr>
    </w:p>
    <w:p w14:paraId="027E805B" w14:textId="7098627B" w:rsidR="00A204AB" w:rsidRDefault="00A204AB">
      <w:pPr>
        <w:pStyle w:val="Corpsdetexte"/>
        <w:rPr>
          <w:rFonts w:ascii="Times New Roman"/>
          <w:sz w:val="20"/>
        </w:rPr>
      </w:pPr>
    </w:p>
    <w:p w14:paraId="4A0ECDC4" w14:textId="77777777" w:rsidR="00A204AB" w:rsidRDefault="00A204AB">
      <w:pPr>
        <w:pStyle w:val="Corpsdetexte"/>
        <w:rPr>
          <w:rFonts w:ascii="Times New Roman"/>
          <w:sz w:val="20"/>
        </w:rPr>
      </w:pPr>
    </w:p>
    <w:p w14:paraId="34F8C693" w14:textId="586A703B" w:rsidR="00A204AB" w:rsidRDefault="00A204AB">
      <w:pPr>
        <w:pStyle w:val="Corpsdetexte"/>
        <w:spacing w:before="7"/>
        <w:rPr>
          <w:rFonts w:ascii="Times New Roman"/>
          <w:sz w:val="23"/>
        </w:rPr>
      </w:pPr>
    </w:p>
    <w:p w14:paraId="46E6D53C" w14:textId="2778C96A" w:rsidR="00A204AB" w:rsidRDefault="00562100">
      <w:pPr>
        <w:spacing w:before="90"/>
        <w:ind w:right="1388"/>
        <w:jc w:val="right"/>
        <w:rPr>
          <w:rFonts w:ascii="Times New Roman"/>
          <w:sz w:val="24"/>
        </w:rPr>
      </w:pPr>
      <w:r>
        <w:rPr>
          <w:rFonts w:ascii="Times New Roman"/>
          <w:noProof/>
          <w:sz w:val="24"/>
        </w:rPr>
        <mc:AlternateContent>
          <mc:Choice Requires="wpi">
            <w:drawing>
              <wp:anchor distT="0" distB="0" distL="114300" distR="114300" simplePos="0" relativeHeight="251658279" behindDoc="0" locked="0" layoutInCell="1" allowOverlap="1" wp14:anchorId="0DC36D3B" wp14:editId="0EE095FA">
                <wp:simplePos x="0" y="0"/>
                <wp:positionH relativeFrom="column">
                  <wp:posOffset>900689</wp:posOffset>
                </wp:positionH>
                <wp:positionV relativeFrom="paragraph">
                  <wp:posOffset>-434060</wp:posOffset>
                </wp:positionV>
                <wp:extent cx="5196960" cy="1089360"/>
                <wp:effectExtent l="114300" t="114300" r="111760" b="117475"/>
                <wp:wrapNone/>
                <wp:docPr id="456" name="Encre 456"/>
                <wp:cNvGraphicFramePr/>
                <a:graphic xmlns:a="http://schemas.openxmlformats.org/drawingml/2006/main">
                  <a:graphicData uri="http://schemas.microsoft.com/office/word/2010/wordprocessingInk">
                    <w14:contentPart bwMode="auto" r:id="rId12">
                      <w14:nvContentPartPr>
                        <w14:cNvContentPartPr/>
                      </w14:nvContentPartPr>
                      <w14:xfrm>
                        <a:off x="0" y="0"/>
                        <a:ext cx="5196960" cy="1089360"/>
                      </w14:xfrm>
                    </w14:contentPart>
                  </a:graphicData>
                </a:graphic>
              </wp:anchor>
            </w:drawing>
          </mc:Choice>
          <mc:Fallback>
            <w:pict>
              <v:shape w14:anchorId="757CA3CD" id="Encre 456" o:spid="_x0000_s1026" type="#_x0000_t75" style="position:absolute;margin-left:65.95pt;margin-top:-39.15pt;width:419.1pt;height:95.7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">
                <v:imagedata r:id="rId13" o:title=""/>
              </v:shape>
            </w:pict>
          </mc:Fallback>
        </mc:AlternateContent>
      </w:r>
      <w:r>
        <w:rPr>
          <w:rFonts w:ascii="Times New Roman"/>
          <w:noProof/>
          <w:sz w:val="24"/>
        </w:rPr>
        <mc:AlternateContent>
          <mc:Choice Requires="wpi">
            <w:drawing>
              <wp:anchor distT="0" distB="0" distL="114300" distR="114300" simplePos="0" relativeHeight="251658278" behindDoc="0" locked="0" layoutInCell="1" allowOverlap="1" wp14:anchorId="195F6DF6" wp14:editId="0110F67B">
                <wp:simplePos x="0" y="0"/>
                <wp:positionH relativeFrom="column">
                  <wp:posOffset>1175369</wp:posOffset>
                </wp:positionH>
                <wp:positionV relativeFrom="paragraph">
                  <wp:posOffset>115300</wp:posOffset>
                </wp:positionV>
                <wp:extent cx="953640" cy="49320"/>
                <wp:effectExtent l="38100" t="38100" r="50165" b="40005"/>
                <wp:wrapNone/>
                <wp:docPr id="455" name="Encre 455"/>
                <wp:cNvGraphicFramePr/>
                <a:graphic xmlns:a="http://schemas.openxmlformats.org/drawingml/2006/main">
                  <a:graphicData uri="http://schemas.microsoft.com/office/word/2010/wordprocessingInk">
                    <w14:contentPart bwMode="auto" r:id="rId14">
                      <w14:nvContentPartPr>
                        <w14:cNvContentPartPr/>
                      </w14:nvContentPartPr>
                      <w14:xfrm>
                        <a:off x="0" y="0"/>
                        <a:ext cx="953640" cy="49320"/>
                      </w14:xfrm>
                    </w14:contentPart>
                  </a:graphicData>
                </a:graphic>
              </wp:anchor>
            </w:drawing>
          </mc:Choice>
          <mc:Fallback>
            <w:pict>
              <v:shape w14:anchorId="7C139533" id="Encre 455" o:spid="_x0000_s1026" type="#_x0000_t75" style="position:absolute;margin-left:91.85pt;margin-top:8.4pt;width:76.55pt;height:5.3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">
                <v:imagedata r:id="rId15" o:title=""/>
              </v:shape>
            </w:pict>
          </mc:Fallback>
        </mc:AlternateContent>
      </w:r>
      <w:r w:rsidR="00433439">
        <w:rPr>
          <w:rFonts w:ascii="Times New Roman"/>
          <w:noProof/>
          <w:sz w:val="24"/>
        </w:rPr>
        <mc:AlternateContent>
          <mc:Choice Requires="wpi">
            <w:drawing>
              <wp:anchor distT="0" distB="0" distL="114300" distR="114300" simplePos="0" relativeHeight="251658275" behindDoc="0" locked="0" layoutInCell="1" allowOverlap="1" wp14:anchorId="2B0C83DB" wp14:editId="104B2F8C">
                <wp:simplePos x="0" y="0"/>
                <wp:positionH relativeFrom="column">
                  <wp:posOffset>5265476</wp:posOffset>
                </wp:positionH>
                <wp:positionV relativeFrom="paragraph">
                  <wp:posOffset>-107622</wp:posOffset>
                </wp:positionV>
                <wp:extent cx="297000" cy="460800"/>
                <wp:effectExtent l="114300" t="114300" r="122555" b="123825"/>
                <wp:wrapNone/>
                <wp:docPr id="318" name="Encre 318"/>
                <wp:cNvGraphicFramePr/>
                <a:graphic xmlns:a="http://schemas.openxmlformats.org/drawingml/2006/main">
                  <a:graphicData uri="http://schemas.microsoft.com/office/word/2010/wordprocessingInk">
                    <w14:contentPart bwMode="auto" r:id="rId16">
                      <w14:nvContentPartPr>
                        <w14:cNvContentPartPr/>
                      </w14:nvContentPartPr>
                      <w14:xfrm>
                        <a:off x="0" y="0"/>
                        <a:ext cx="297000" cy="460800"/>
                      </w14:xfrm>
                    </w14:contentPart>
                  </a:graphicData>
                </a:graphic>
              </wp:anchor>
            </w:drawing>
          </mc:Choice>
          <mc:Fallback>
            <w:pict>
              <v:shape w14:anchorId="0E072C15" id="Encre 318" o:spid="_x0000_s1026" type="#_x0000_t75" style="position:absolute;margin-left:409.65pt;margin-top:-13.4pt;width:33.35pt;height:46.2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">
                <v:imagedata r:id="rId17" o:title=""/>
              </v:shape>
            </w:pict>
          </mc:Fallback>
        </mc:AlternateContent>
      </w:r>
      <w:r w:rsidR="00433439">
        <w:rPr>
          <w:rFonts w:ascii="Times New Roman"/>
          <w:noProof/>
          <w:sz w:val="24"/>
        </w:rPr>
        <mc:AlternateContent>
          <mc:Choice Requires="wpi">
            <w:drawing>
              <wp:anchor distT="0" distB="0" distL="114300" distR="114300" simplePos="0" relativeHeight="251658276" behindDoc="0" locked="0" layoutInCell="1" allowOverlap="1" wp14:anchorId="69B19396" wp14:editId="10E91229">
                <wp:simplePos x="0" y="0"/>
                <wp:positionH relativeFrom="column">
                  <wp:posOffset>2603996</wp:posOffset>
                </wp:positionH>
                <wp:positionV relativeFrom="paragraph">
                  <wp:posOffset>59058</wp:posOffset>
                </wp:positionV>
                <wp:extent cx="360" cy="360"/>
                <wp:effectExtent l="88900" t="139700" r="88900" b="139700"/>
                <wp:wrapNone/>
                <wp:docPr id="315" name="Encre 31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7006291A" id="Encre 315" o:spid="_x0000_s1026" type="#_x0000_t75" style="position:absolute;margin-left:200.8pt;margin-top:-3.85pt;width:8.55pt;height:17.05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">
                <v:imagedata r:id="rId19" o:title=""/>
              </v:shape>
            </w:pict>
          </mc:Fallback>
        </mc:AlternateContent>
      </w:r>
      <w:r w:rsidR="00433439">
        <w:rPr>
          <w:rFonts w:ascii="Times New Roman"/>
          <w:noProof/>
          <w:sz w:val="24"/>
        </w:rPr>
        <mc:AlternateContent>
          <mc:Choice Requires="wpi">
            <w:drawing>
              <wp:anchor distT="0" distB="0" distL="114300" distR="114300" simplePos="0" relativeHeight="251658255" behindDoc="0" locked="0" layoutInCell="1" allowOverlap="1" wp14:anchorId="36C42680" wp14:editId="0EFCD79C">
                <wp:simplePos x="0" y="0"/>
                <wp:positionH relativeFrom="column">
                  <wp:posOffset>2568356</wp:posOffset>
                </wp:positionH>
                <wp:positionV relativeFrom="paragraph">
                  <wp:posOffset>59058</wp:posOffset>
                </wp:positionV>
                <wp:extent cx="360" cy="360"/>
                <wp:effectExtent l="88900" t="139700" r="88900" b="139700"/>
                <wp:wrapNone/>
                <wp:docPr id="314" name="Encre 314"/>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30B00E1D" id="Encre 314" o:spid="_x0000_s1026" type="#_x0000_t75" style="position:absolute;margin-left:198pt;margin-top:-3.85pt;width:8.55pt;height:17.0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">
                <v:imagedata r:id="rId19" o:title=""/>
              </v:shape>
            </w:pict>
          </mc:Fallback>
        </mc:AlternateContent>
      </w:r>
      <w:r w:rsidR="00433439">
        <w:rPr>
          <w:rFonts w:ascii="Times New Roman"/>
          <w:noProof/>
          <w:sz w:val="24"/>
        </w:rPr>
        <mc:AlternateContent>
          <mc:Choice Requires="wpi">
            <w:drawing>
              <wp:anchor distT="0" distB="0" distL="114300" distR="114300" simplePos="0" relativeHeight="251658254" behindDoc="0" locked="0" layoutInCell="1" allowOverlap="1" wp14:anchorId="2E7844A0" wp14:editId="14E842EE">
                <wp:simplePos x="0" y="0"/>
                <wp:positionH relativeFrom="column">
                  <wp:posOffset>2568356</wp:posOffset>
                </wp:positionH>
                <wp:positionV relativeFrom="paragraph">
                  <wp:posOffset>59058</wp:posOffset>
                </wp:positionV>
                <wp:extent cx="360" cy="360"/>
                <wp:effectExtent l="88900" t="139700" r="88900" b="139700"/>
                <wp:wrapNone/>
                <wp:docPr id="313" name="Encre 313"/>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6BBE3CED" id="Encre 313" o:spid="_x0000_s1026" type="#_x0000_t75" style="position:absolute;margin-left:198pt;margin-top:-3.85pt;width:8.55pt;height:17.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">
                <v:imagedata r:id="rId19" o:title=""/>
              </v:shape>
            </w:pict>
          </mc:Fallback>
        </mc:AlternateContent>
      </w:r>
      <w:r w:rsidR="00433439">
        <w:rPr>
          <w:rFonts w:ascii="Times New Roman"/>
          <w:noProof/>
          <w:sz w:val="24"/>
        </w:rPr>
        <mc:AlternateContent>
          <mc:Choice Requires="wpi">
            <w:drawing>
              <wp:anchor distT="0" distB="0" distL="114300" distR="114300" simplePos="0" relativeHeight="251658253" behindDoc="0" locked="0" layoutInCell="1" allowOverlap="1" wp14:anchorId="463FA1BF" wp14:editId="2D5C7456">
                <wp:simplePos x="0" y="0"/>
                <wp:positionH relativeFrom="column">
                  <wp:posOffset>2556836</wp:posOffset>
                </wp:positionH>
                <wp:positionV relativeFrom="paragraph">
                  <wp:posOffset>59058</wp:posOffset>
                </wp:positionV>
                <wp:extent cx="360" cy="360"/>
                <wp:effectExtent l="88900" t="139700" r="88900" b="139700"/>
                <wp:wrapNone/>
                <wp:docPr id="312" name="Encre 31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9035120" id="Encre 312" o:spid="_x0000_s1026" type="#_x0000_t75" style="position:absolute;margin-left:197.1pt;margin-top:-3.85pt;width:8.55pt;height:17.0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">
                <v:imagedata r:id="rId19" o:title=""/>
              </v:shape>
            </w:pict>
          </mc:Fallback>
        </mc:AlternateContent>
      </w:r>
      <w:r w:rsidR="00433439">
        <w:rPr>
          <w:rFonts w:ascii="Times New Roman"/>
          <w:noProof/>
          <w:sz w:val="24"/>
        </w:rPr>
        <mc:AlternateContent>
          <mc:Choice Requires="wpi">
            <w:drawing>
              <wp:anchor distT="0" distB="0" distL="114300" distR="114300" simplePos="0" relativeHeight="251658252" behindDoc="0" locked="0" layoutInCell="1" allowOverlap="1" wp14:anchorId="60A48942" wp14:editId="4EE7D2D8">
                <wp:simplePos x="0" y="0"/>
                <wp:positionH relativeFrom="column">
                  <wp:posOffset>2363516</wp:posOffset>
                </wp:positionH>
                <wp:positionV relativeFrom="paragraph">
                  <wp:posOffset>111618</wp:posOffset>
                </wp:positionV>
                <wp:extent cx="360" cy="360"/>
                <wp:effectExtent l="88900" t="139700" r="88900" b="139700"/>
                <wp:wrapNone/>
                <wp:docPr id="311" name="Encre 311"/>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539252AB" id="Encre 311" o:spid="_x0000_s1026" type="#_x0000_t75" style="position:absolute;margin-left:181.85pt;margin-top:.3pt;width:8.55pt;height:17.0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">
                <v:imagedata r:id="rId19" o:title=""/>
              </v:shape>
            </w:pict>
          </mc:Fallback>
        </mc:AlternateContent>
      </w:r>
      <w:r w:rsidR="00433439">
        <w:rPr>
          <w:rFonts w:ascii="Times New Roman"/>
          <w:noProof/>
          <w:sz w:val="24"/>
        </w:rPr>
        <mc:AlternateContent>
          <mc:Choice Requires="wpi">
            <w:drawing>
              <wp:anchor distT="0" distB="0" distL="114300" distR="114300" simplePos="0" relativeHeight="251658251" behindDoc="0" locked="0" layoutInCell="1" allowOverlap="1" wp14:anchorId="0C4BF1E8" wp14:editId="2E908CE0">
                <wp:simplePos x="0" y="0"/>
                <wp:positionH relativeFrom="column">
                  <wp:posOffset>2363516</wp:posOffset>
                </wp:positionH>
                <wp:positionV relativeFrom="paragraph">
                  <wp:posOffset>111618</wp:posOffset>
                </wp:positionV>
                <wp:extent cx="360" cy="360"/>
                <wp:effectExtent l="88900" t="139700" r="88900" b="139700"/>
                <wp:wrapNone/>
                <wp:docPr id="310" name="Encre 310"/>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279F4EE" id="Encre 310" o:spid="_x0000_s1026" type="#_x0000_t75" style="position:absolute;margin-left:181.85pt;margin-top:.3pt;width:8.55pt;height:17.0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">
                <v:imagedata r:id="rId19" o:title=""/>
              </v:shape>
            </w:pict>
          </mc:Fallback>
        </mc:AlternateContent>
      </w:r>
      <w:r w:rsidR="00433439">
        <w:rPr>
          <w:rFonts w:ascii="Times New Roman"/>
          <w:noProof/>
          <w:sz w:val="24"/>
        </w:rPr>
        <mc:AlternateContent>
          <mc:Choice Requires="wpi">
            <w:drawing>
              <wp:anchor distT="0" distB="0" distL="114300" distR="114300" simplePos="0" relativeHeight="251658277" behindDoc="0" locked="0" layoutInCell="1" allowOverlap="1" wp14:anchorId="07C6016E" wp14:editId="67D5C12E">
                <wp:simplePos x="0" y="0"/>
                <wp:positionH relativeFrom="column">
                  <wp:posOffset>1999916</wp:posOffset>
                </wp:positionH>
                <wp:positionV relativeFrom="paragraph">
                  <wp:posOffset>188298</wp:posOffset>
                </wp:positionV>
                <wp:extent cx="360" cy="360"/>
                <wp:effectExtent l="88900" t="139700" r="88900" b="139700"/>
                <wp:wrapNone/>
                <wp:docPr id="308" name="Encre 308"/>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563CFE05" id="Encre 308" o:spid="_x0000_s1026" type="#_x0000_t75" style="position:absolute;margin-left:153.2pt;margin-top:6.35pt;width:8.55pt;height:17.0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">
                <v:imagedata r:id="rId19" o:title=""/>
              </v:shape>
            </w:pict>
          </mc:Fallback>
        </mc:AlternateContent>
      </w:r>
      <w:r w:rsidR="00433439">
        <w:rPr>
          <w:rFonts w:ascii="Times New Roman"/>
          <w:noProof/>
          <w:sz w:val="24"/>
        </w:rPr>
        <mc:AlternateContent>
          <mc:Choice Requires="wpi">
            <w:drawing>
              <wp:anchor distT="0" distB="0" distL="114300" distR="114300" simplePos="0" relativeHeight="251658250" behindDoc="0" locked="0" layoutInCell="1" allowOverlap="1" wp14:anchorId="11D14AFB" wp14:editId="10F2ABE3">
                <wp:simplePos x="0" y="0"/>
                <wp:positionH relativeFrom="column">
                  <wp:posOffset>1999916</wp:posOffset>
                </wp:positionH>
                <wp:positionV relativeFrom="paragraph">
                  <wp:posOffset>188298</wp:posOffset>
                </wp:positionV>
                <wp:extent cx="360" cy="360"/>
                <wp:effectExtent l="88900" t="139700" r="88900" b="139700"/>
                <wp:wrapNone/>
                <wp:docPr id="307" name="Encre 307"/>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25C6094F" id="Encre 307" o:spid="_x0000_s1026" type="#_x0000_t75" style="position:absolute;margin-left:153.2pt;margin-top:6.35pt;width:8.55pt;height:17.0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">
                <v:imagedata r:id="rId19" o:title=""/>
              </v:shape>
            </w:pict>
          </mc:Fallback>
        </mc:AlternateContent>
      </w:r>
      <w:r w:rsidR="00225FB8">
        <w:rPr>
          <w:rFonts w:ascii="Times New Roman"/>
          <w:sz w:val="24"/>
        </w:rPr>
        <w:t>1</w:t>
      </w:r>
    </w:p>
    <w:p w14:paraId="208F44DA" w14:textId="77777777" w:rsidR="00A204AB" w:rsidRDefault="00A204AB">
      <w:pPr>
        <w:jc w:val="right"/>
        <w:rPr>
          <w:rFonts w:ascii="Times New Roman"/>
          <w:sz w:val="24"/>
        </w:rPr>
        <w:sectPr w:rsidR="00A204AB">
          <w:type w:val="continuous"/>
          <w:pgSz w:w="11900" w:h="16840"/>
          <w:pgMar w:top="1600" w:right="80" w:bottom="280" w:left="380" w:header="720" w:footer="720" w:gutter="0"/>
          <w:cols w:space="720"/>
        </w:sectPr>
      </w:pPr>
    </w:p>
    <w:p w14:paraId="335121CF" w14:textId="6E447CF5" w:rsidR="00A204AB" w:rsidRDefault="00A204AB">
      <w:pPr>
        <w:pStyle w:val="Corpsdetexte"/>
        <w:rPr>
          <w:rFonts w:ascii="Times New Roman"/>
          <w:sz w:val="20"/>
        </w:rPr>
      </w:pPr>
    </w:p>
    <w:p w14:paraId="4A8AC808" w14:textId="2991A86C" w:rsidR="00A204AB" w:rsidRDefault="00A204AB">
      <w:pPr>
        <w:pStyle w:val="Corpsdetexte"/>
        <w:rPr>
          <w:rFonts w:ascii="Times New Roman"/>
          <w:sz w:val="20"/>
        </w:rPr>
      </w:pPr>
    </w:p>
    <w:p w14:paraId="4928BFD6" w14:textId="5E542BB7" w:rsidR="00A204AB" w:rsidRDefault="00A204AB">
      <w:pPr>
        <w:pStyle w:val="Corpsdetexte"/>
        <w:rPr>
          <w:rFonts w:ascii="Times New Roman"/>
          <w:sz w:val="20"/>
        </w:rPr>
      </w:pPr>
    </w:p>
    <w:p w14:paraId="3B5441EB" w14:textId="7DE00CE4" w:rsidR="00A204AB" w:rsidRDefault="00A204AB">
      <w:pPr>
        <w:pStyle w:val="Corpsdetexte"/>
        <w:rPr>
          <w:rFonts w:ascii="Times New Roman"/>
          <w:sz w:val="20"/>
        </w:rPr>
      </w:pPr>
    </w:p>
    <w:p w14:paraId="2A71B1A9" w14:textId="10FB1692" w:rsidR="00A204AB" w:rsidRDefault="00A204AB">
      <w:pPr>
        <w:pStyle w:val="Corpsdetexte"/>
        <w:spacing w:before="9"/>
        <w:rPr>
          <w:rFonts w:ascii="Times New Roman"/>
          <w:sz w:val="28"/>
        </w:rPr>
      </w:pPr>
    </w:p>
    <w:p w14:paraId="66B95957" w14:textId="010987B7" w:rsidR="00A204AB" w:rsidRDefault="00225FB8">
      <w:pPr>
        <w:pStyle w:val="Titre"/>
        <w:rPr>
          <w:u w:val="none"/>
        </w:rPr>
      </w:pPr>
      <w:r>
        <w:rPr>
          <w:color w:val="00AFEF"/>
          <w:u w:color="00AFEF"/>
        </w:rPr>
        <w:t>TABLES</w:t>
      </w:r>
      <w:r>
        <w:rPr>
          <w:color w:val="00AFEF"/>
          <w:spacing w:val="-1"/>
          <w:u w:color="00AFEF"/>
        </w:rPr>
        <w:t xml:space="preserve"> </w:t>
      </w:r>
      <w:r>
        <w:rPr>
          <w:color w:val="00AFEF"/>
          <w:u w:color="00AFEF"/>
        </w:rPr>
        <w:t>DES</w:t>
      </w:r>
      <w:r>
        <w:rPr>
          <w:color w:val="00AFEF"/>
          <w:spacing w:val="-1"/>
          <w:u w:color="00AFEF"/>
        </w:rPr>
        <w:t xml:space="preserve"> </w:t>
      </w:r>
      <w:r>
        <w:rPr>
          <w:color w:val="00AFEF"/>
          <w:u w:color="00AFEF"/>
        </w:rPr>
        <w:t>MATIERES</w:t>
      </w:r>
    </w:p>
    <w:p w14:paraId="6FA53A3D" w14:textId="77777777" w:rsidR="00A204AB" w:rsidRDefault="00A204AB">
      <w:pPr>
        <w:pStyle w:val="Corpsdetexte"/>
        <w:rPr>
          <w:sz w:val="20"/>
        </w:rPr>
      </w:pPr>
    </w:p>
    <w:p w14:paraId="30B83BFC" w14:textId="77777777" w:rsidR="00A204AB" w:rsidRDefault="00A204AB">
      <w:pPr>
        <w:pStyle w:val="Corpsdetexte"/>
        <w:rPr>
          <w:sz w:val="20"/>
        </w:rPr>
      </w:pPr>
    </w:p>
    <w:p w14:paraId="26E1F5E9" w14:textId="77777777" w:rsidR="00A204AB" w:rsidRDefault="00A204AB">
      <w:pPr>
        <w:pStyle w:val="Corpsdetexte"/>
        <w:spacing w:before="4"/>
        <w:rPr>
          <w:sz w:val="28"/>
        </w:rPr>
      </w:pPr>
    </w:p>
    <w:sdt>
      <w:sdtPr>
        <w:id w:val="-1857484733"/>
        <w:docPartObj>
          <w:docPartGallery w:val="Table of Contents"/>
          <w:docPartUnique/>
        </w:docPartObj>
      </w:sdtPr>
      <w:sdtEndPr/>
      <w:sdtContent>
        <w:p w14:paraId="45A3AA6F" w14:textId="77777777" w:rsidR="00A204AB" w:rsidRDefault="00592BE0">
          <w:pPr>
            <w:pStyle w:val="TM1"/>
            <w:tabs>
              <w:tab w:val="right" w:leader="dot" w:pos="10051"/>
            </w:tabs>
            <w:spacing w:before="43"/>
          </w:pPr>
          <w:hyperlink w:anchor="_TOC_250002" w:history="1">
            <w:r w:rsidR="00225FB8">
              <w:t>A</w:t>
            </w:r>
            <w:r w:rsidR="00225FB8">
              <w:rPr>
                <w:spacing w:val="2"/>
              </w:rPr>
              <w:t xml:space="preserve"> </w:t>
            </w:r>
            <w:r w:rsidR="00225FB8">
              <w:t>–</w:t>
            </w:r>
            <w:r w:rsidR="00225FB8">
              <w:rPr>
                <w:spacing w:val="2"/>
              </w:rPr>
              <w:t xml:space="preserve"> </w:t>
            </w:r>
            <w:r w:rsidR="00225FB8">
              <w:t>PRÉSENTATION</w:t>
            </w:r>
            <w:r w:rsidR="00225FB8">
              <w:rPr>
                <w:spacing w:val="2"/>
              </w:rPr>
              <w:t xml:space="preserve"> </w:t>
            </w:r>
            <w:r w:rsidR="00225FB8">
              <w:t>DE</w:t>
            </w:r>
            <w:r w:rsidR="00225FB8">
              <w:rPr>
                <w:spacing w:val="-6"/>
              </w:rPr>
              <w:t xml:space="preserve"> </w:t>
            </w:r>
            <w:r w:rsidR="00225FB8">
              <w:t>L’ENTREPRISE</w:t>
            </w:r>
            <w:r w:rsidR="00225FB8">
              <w:rPr>
                <w:rFonts w:ascii="Times New Roman" w:hAnsi="Times New Roman"/>
              </w:rPr>
              <w:tab/>
            </w:r>
            <w:r w:rsidR="00225FB8">
              <w:t>3</w:t>
            </w:r>
          </w:hyperlink>
        </w:p>
        <w:p w14:paraId="32CE4668" w14:textId="77777777" w:rsidR="00A204AB" w:rsidRDefault="00225FB8">
          <w:pPr>
            <w:pStyle w:val="TM2"/>
            <w:numPr>
              <w:ilvl w:val="0"/>
              <w:numId w:val="13"/>
            </w:numPr>
            <w:tabs>
              <w:tab w:val="left" w:pos="1481"/>
              <w:tab w:val="right" w:leader="dot" w:pos="10051"/>
            </w:tabs>
          </w:pPr>
          <w:r>
            <w:t>–</w:t>
          </w:r>
          <w:r>
            <w:rPr>
              <w:spacing w:val="1"/>
            </w:rPr>
            <w:t xml:space="preserve"> </w:t>
          </w:r>
          <w:r>
            <w:t>Les</w:t>
          </w:r>
          <w:r>
            <w:rPr>
              <w:spacing w:val="2"/>
            </w:rPr>
            <w:t xml:space="preserve"> </w:t>
          </w:r>
          <w:r>
            <w:t>objectifs</w:t>
          </w:r>
          <w:r>
            <w:rPr>
              <w:spacing w:val="2"/>
            </w:rPr>
            <w:t xml:space="preserve"> </w:t>
          </w:r>
          <w:r>
            <w:t>du</w:t>
          </w:r>
          <w:r>
            <w:rPr>
              <w:spacing w:val="-5"/>
            </w:rPr>
            <w:t xml:space="preserve"> </w:t>
          </w:r>
          <w:r>
            <w:t>site</w:t>
          </w:r>
          <w:r>
            <w:tab/>
            <w:t>4</w:t>
          </w:r>
        </w:p>
        <w:p w14:paraId="2E6FD4B5" w14:textId="77777777" w:rsidR="00A204AB" w:rsidRDefault="00225FB8">
          <w:pPr>
            <w:pStyle w:val="TM2"/>
            <w:numPr>
              <w:ilvl w:val="0"/>
              <w:numId w:val="13"/>
            </w:numPr>
            <w:tabs>
              <w:tab w:val="left" w:pos="1481"/>
              <w:tab w:val="right" w:leader="dot" w:pos="10051"/>
            </w:tabs>
            <w:spacing w:before="104"/>
          </w:pPr>
          <w:r>
            <w:t>–</w:t>
          </w:r>
          <w:r>
            <w:rPr>
              <w:spacing w:val="1"/>
            </w:rPr>
            <w:t xml:space="preserve"> </w:t>
          </w:r>
          <w:r>
            <w:t>Les</w:t>
          </w:r>
          <w:r>
            <w:rPr>
              <w:spacing w:val="2"/>
            </w:rPr>
            <w:t xml:space="preserve"> </w:t>
          </w:r>
          <w:r>
            <w:t>cibles</w:t>
          </w:r>
          <w:r>
            <w:tab/>
            <w:t>4</w:t>
          </w:r>
        </w:p>
        <w:p w14:paraId="133FDDD4" w14:textId="77777777" w:rsidR="00A204AB" w:rsidRDefault="00225FB8">
          <w:pPr>
            <w:pStyle w:val="TM2"/>
            <w:numPr>
              <w:ilvl w:val="0"/>
              <w:numId w:val="13"/>
            </w:numPr>
            <w:tabs>
              <w:tab w:val="left" w:pos="1481"/>
              <w:tab w:val="right" w:leader="dot" w:pos="10051"/>
            </w:tabs>
          </w:pPr>
          <w:r>
            <w:t>–</w:t>
          </w:r>
          <w:r>
            <w:rPr>
              <w:spacing w:val="1"/>
            </w:rPr>
            <w:t xml:space="preserve"> </w:t>
          </w:r>
          <w:r>
            <w:t>Les</w:t>
          </w:r>
          <w:r>
            <w:rPr>
              <w:spacing w:val="2"/>
            </w:rPr>
            <w:t xml:space="preserve"> </w:t>
          </w:r>
          <w:r>
            <w:t>objectifs</w:t>
          </w:r>
          <w:r>
            <w:rPr>
              <w:spacing w:val="2"/>
            </w:rPr>
            <w:t xml:space="preserve"> </w:t>
          </w:r>
          <w:r>
            <w:t>quantitatifs</w:t>
          </w:r>
          <w:r>
            <w:tab/>
            <w:t>4</w:t>
          </w:r>
        </w:p>
        <w:p w14:paraId="142DB8BA" w14:textId="77777777" w:rsidR="00A204AB" w:rsidRDefault="00225FB8">
          <w:pPr>
            <w:pStyle w:val="TM2"/>
            <w:numPr>
              <w:ilvl w:val="0"/>
              <w:numId w:val="13"/>
            </w:numPr>
            <w:tabs>
              <w:tab w:val="left" w:pos="1481"/>
              <w:tab w:val="right" w:leader="dot" w:pos="10051"/>
            </w:tabs>
          </w:pPr>
          <w:r>
            <w:t>–</w:t>
          </w:r>
          <w:r>
            <w:rPr>
              <w:spacing w:val="1"/>
            </w:rPr>
            <w:t xml:space="preserve"> </w:t>
          </w:r>
          <w:r>
            <w:t>Périmètre</w:t>
          </w:r>
          <w:r>
            <w:rPr>
              <w:spacing w:val="2"/>
            </w:rPr>
            <w:t xml:space="preserve"> </w:t>
          </w:r>
          <w:r>
            <w:t>du projet</w:t>
          </w:r>
          <w:r>
            <w:tab/>
            <w:t>5</w:t>
          </w:r>
        </w:p>
        <w:p w14:paraId="39147F94" w14:textId="77777777" w:rsidR="00A204AB" w:rsidRDefault="00592BE0">
          <w:pPr>
            <w:pStyle w:val="TM1"/>
            <w:tabs>
              <w:tab w:val="right" w:leader="dot" w:pos="10051"/>
            </w:tabs>
          </w:pPr>
          <w:hyperlink w:anchor="_TOC_250001" w:history="1">
            <w:r w:rsidR="00225FB8">
              <w:t>B –</w:t>
            </w:r>
            <w:r w:rsidR="00225FB8">
              <w:rPr>
                <w:spacing w:val="2"/>
              </w:rPr>
              <w:t xml:space="preserve"> </w:t>
            </w:r>
            <w:r w:rsidR="00225FB8">
              <w:t>Graphisme</w:t>
            </w:r>
            <w:r w:rsidR="00225FB8">
              <w:rPr>
                <w:spacing w:val="2"/>
              </w:rPr>
              <w:t xml:space="preserve"> </w:t>
            </w:r>
            <w:r w:rsidR="00225FB8">
              <w:t>et</w:t>
            </w:r>
            <w:r w:rsidR="00225FB8">
              <w:rPr>
                <w:spacing w:val="-1"/>
              </w:rPr>
              <w:t xml:space="preserve"> </w:t>
            </w:r>
            <w:r w:rsidR="00225FB8">
              <w:t>ergonomie</w:t>
            </w:r>
            <w:r w:rsidR="00225FB8">
              <w:tab/>
              <w:t>5</w:t>
            </w:r>
          </w:hyperlink>
        </w:p>
        <w:p w14:paraId="626F1998" w14:textId="77777777" w:rsidR="00A204AB" w:rsidRDefault="00225FB8">
          <w:pPr>
            <w:pStyle w:val="TM2"/>
            <w:numPr>
              <w:ilvl w:val="0"/>
              <w:numId w:val="12"/>
            </w:numPr>
            <w:tabs>
              <w:tab w:val="left" w:pos="1481"/>
              <w:tab w:val="right" w:leader="dot" w:pos="10051"/>
            </w:tabs>
          </w:pPr>
          <w:r>
            <w:t>–</w:t>
          </w:r>
          <w:r>
            <w:rPr>
              <w:spacing w:val="1"/>
            </w:rPr>
            <w:t xml:space="preserve"> </w:t>
          </w:r>
          <w:r>
            <w:t>La</w:t>
          </w:r>
          <w:r>
            <w:rPr>
              <w:spacing w:val="-1"/>
            </w:rPr>
            <w:t xml:space="preserve"> </w:t>
          </w:r>
          <w:r>
            <w:t>charte</w:t>
          </w:r>
          <w:r>
            <w:rPr>
              <w:spacing w:val="2"/>
            </w:rPr>
            <w:t xml:space="preserve"> </w:t>
          </w:r>
          <w:r>
            <w:t>graphique</w:t>
          </w:r>
          <w:r>
            <w:tab/>
            <w:t>5</w:t>
          </w:r>
        </w:p>
        <w:p w14:paraId="5B35CB56" w14:textId="77777777" w:rsidR="00A204AB" w:rsidRDefault="00225FB8">
          <w:pPr>
            <w:pStyle w:val="TM2"/>
            <w:numPr>
              <w:ilvl w:val="0"/>
              <w:numId w:val="12"/>
            </w:numPr>
            <w:tabs>
              <w:tab w:val="left" w:pos="1481"/>
              <w:tab w:val="right" w:leader="dot" w:pos="10051"/>
            </w:tabs>
          </w:pPr>
          <w:r>
            <w:t>–</w:t>
          </w:r>
          <w:r>
            <w:rPr>
              <w:spacing w:val="1"/>
            </w:rPr>
            <w:t xml:space="preserve"> </w:t>
          </w:r>
          <w:r>
            <w:t>Wireframe</w:t>
          </w:r>
          <w:r>
            <w:rPr>
              <w:spacing w:val="2"/>
            </w:rPr>
            <w:t xml:space="preserve"> </w:t>
          </w:r>
          <w:r>
            <w:t>et</w:t>
          </w:r>
          <w:r>
            <w:rPr>
              <w:spacing w:val="-1"/>
            </w:rPr>
            <w:t xml:space="preserve"> </w:t>
          </w:r>
          <w:r>
            <w:t>maquettage</w:t>
          </w:r>
          <w:r>
            <w:tab/>
            <w:t>8</w:t>
          </w:r>
        </w:p>
        <w:p w14:paraId="39C68A65" w14:textId="77777777" w:rsidR="00A204AB" w:rsidRDefault="00592BE0">
          <w:pPr>
            <w:pStyle w:val="TM1"/>
            <w:tabs>
              <w:tab w:val="right" w:leader="dot" w:pos="10053"/>
            </w:tabs>
          </w:pPr>
          <w:hyperlink w:anchor="_TOC_250000" w:history="1">
            <w:r w:rsidR="00225FB8">
              <w:t>C –</w:t>
            </w:r>
            <w:r w:rsidR="00225FB8">
              <w:rPr>
                <w:spacing w:val="2"/>
              </w:rPr>
              <w:t xml:space="preserve"> </w:t>
            </w:r>
            <w:r w:rsidR="00225FB8">
              <w:t>CONTRAINTES</w:t>
            </w:r>
            <w:r w:rsidR="00225FB8">
              <w:rPr>
                <w:spacing w:val="-1"/>
              </w:rPr>
              <w:t xml:space="preserve"> </w:t>
            </w:r>
            <w:r w:rsidR="00225FB8">
              <w:t>TECHNIQUES</w:t>
            </w:r>
            <w:r w:rsidR="00225FB8">
              <w:tab/>
              <w:t>12</w:t>
            </w:r>
          </w:hyperlink>
        </w:p>
        <w:p w14:paraId="10B80A9A" w14:textId="77777777" w:rsidR="00A204AB" w:rsidRDefault="00225FB8">
          <w:pPr>
            <w:pStyle w:val="TM2"/>
            <w:numPr>
              <w:ilvl w:val="0"/>
              <w:numId w:val="11"/>
            </w:numPr>
            <w:tabs>
              <w:tab w:val="left" w:pos="1481"/>
              <w:tab w:val="right" w:leader="dot" w:pos="10048"/>
            </w:tabs>
          </w:pPr>
          <w:r>
            <w:t>–</w:t>
          </w:r>
          <w:r>
            <w:rPr>
              <w:spacing w:val="1"/>
            </w:rPr>
            <w:t xml:space="preserve"> </w:t>
          </w:r>
          <w:r>
            <w:t>Le</w:t>
          </w:r>
          <w:r>
            <w:rPr>
              <w:spacing w:val="-3"/>
            </w:rPr>
            <w:t xml:space="preserve"> </w:t>
          </w:r>
          <w:r>
            <w:t>contenu du site</w:t>
          </w:r>
          <w:r>
            <w:tab/>
            <w:t>12</w:t>
          </w:r>
        </w:p>
        <w:p w14:paraId="7F7B7B7A" w14:textId="77777777" w:rsidR="00A204AB" w:rsidRDefault="00225FB8">
          <w:pPr>
            <w:pStyle w:val="TM2"/>
            <w:numPr>
              <w:ilvl w:val="0"/>
              <w:numId w:val="11"/>
            </w:numPr>
            <w:tabs>
              <w:tab w:val="left" w:pos="1481"/>
              <w:tab w:val="right" w:leader="dot" w:pos="10048"/>
            </w:tabs>
            <w:spacing w:before="103"/>
          </w:pPr>
          <w:r>
            <w:t>–</w:t>
          </w:r>
          <w:r>
            <w:rPr>
              <w:spacing w:val="1"/>
            </w:rPr>
            <w:t xml:space="preserve"> </w:t>
          </w:r>
          <w:r>
            <w:t>Contraintes</w:t>
          </w:r>
          <w:r>
            <w:rPr>
              <w:spacing w:val="2"/>
            </w:rPr>
            <w:t xml:space="preserve"> </w:t>
          </w:r>
          <w:r>
            <w:t>techniques</w:t>
          </w:r>
          <w:r>
            <w:tab/>
            <w:t>12</w:t>
          </w:r>
        </w:p>
        <w:p w14:paraId="3F3CE6BD" w14:textId="77777777" w:rsidR="00A204AB" w:rsidRDefault="00225FB8">
          <w:pPr>
            <w:pStyle w:val="TM2"/>
            <w:numPr>
              <w:ilvl w:val="0"/>
              <w:numId w:val="11"/>
            </w:numPr>
            <w:tabs>
              <w:tab w:val="left" w:pos="1481"/>
              <w:tab w:val="right" w:leader="dot" w:pos="10048"/>
            </w:tabs>
          </w:pPr>
          <w:r>
            <w:t>–</w:t>
          </w:r>
          <w:r>
            <w:rPr>
              <w:spacing w:val="1"/>
            </w:rPr>
            <w:t xml:space="preserve"> </w:t>
          </w:r>
          <w:r>
            <w:t>Le</w:t>
          </w:r>
          <w:r>
            <w:rPr>
              <w:spacing w:val="-3"/>
            </w:rPr>
            <w:t xml:space="preserve"> </w:t>
          </w:r>
          <w:r>
            <w:t>planning</w:t>
          </w:r>
          <w:r>
            <w:tab/>
            <w:t>29</w:t>
          </w:r>
        </w:p>
      </w:sdtContent>
    </w:sdt>
    <w:p w14:paraId="1E6CBE66" w14:textId="77777777" w:rsidR="00A204AB" w:rsidRDefault="00A204AB">
      <w:pPr>
        <w:sectPr w:rsidR="00A204AB">
          <w:headerReference w:type="default" r:id="rId27"/>
          <w:footerReference w:type="default" r:id="rId28"/>
          <w:pgSz w:w="11900" w:h="16840"/>
          <w:pgMar w:top="1420" w:right="80" w:bottom="1520" w:left="380" w:header="0" w:footer="1329" w:gutter="0"/>
          <w:pgNumType w:start="2"/>
          <w:cols w:space="720"/>
        </w:sectPr>
      </w:pPr>
    </w:p>
    <w:p w14:paraId="4CD10B72" w14:textId="23F65FAA" w:rsidR="00A204AB" w:rsidRPr="009102EB" w:rsidRDefault="00225FB8">
      <w:pPr>
        <w:pStyle w:val="Titre1"/>
        <w:spacing w:before="620"/>
        <w:rPr>
          <w:color w:val="0070C0"/>
          <w:u w:val="none"/>
        </w:rPr>
      </w:pPr>
      <w:bookmarkStart w:id="0" w:name="_TOC_250002"/>
      <w:r w:rsidRPr="009102EB">
        <w:rPr>
          <w:color w:val="0070C0"/>
          <w:u w:color="00AFEF"/>
        </w:rPr>
        <w:lastRenderedPageBreak/>
        <w:t>A. PRÉSENTATION</w:t>
      </w:r>
      <w:r w:rsidRPr="009102EB">
        <w:rPr>
          <w:color w:val="0070C0"/>
          <w:spacing w:val="-5"/>
          <w:u w:color="00AFEF"/>
        </w:rPr>
        <w:t xml:space="preserve"> </w:t>
      </w:r>
      <w:r w:rsidRPr="009102EB">
        <w:rPr>
          <w:color w:val="0070C0"/>
          <w:u w:color="00AFEF"/>
        </w:rPr>
        <w:t>DE</w:t>
      </w:r>
      <w:r w:rsidRPr="009102EB">
        <w:rPr>
          <w:color w:val="0070C0"/>
          <w:spacing w:val="-1"/>
          <w:u w:color="00AFEF"/>
        </w:rPr>
        <w:t xml:space="preserve"> </w:t>
      </w:r>
      <w:r w:rsidRPr="009102EB">
        <w:rPr>
          <w:color w:val="0070C0"/>
          <w:u w:color="00AFEF"/>
        </w:rPr>
        <w:t>L’ENTREPRISE</w:t>
      </w:r>
      <w:r w:rsidRPr="009102EB">
        <w:rPr>
          <w:color w:val="0070C0"/>
          <w:spacing w:val="-3"/>
          <w:u w:color="00AFEF"/>
        </w:rPr>
        <w:t xml:space="preserve"> </w:t>
      </w:r>
      <w:bookmarkEnd w:id="0"/>
      <w:r w:rsidRPr="009102EB">
        <w:rPr>
          <w:color w:val="0070C0"/>
          <w:u w:color="00AFEF"/>
        </w:rPr>
        <w:t>:</w:t>
      </w:r>
    </w:p>
    <w:p w14:paraId="0AB0FDB1" w14:textId="5CF2DFCC" w:rsidR="00A204AB" w:rsidRDefault="00A204AB">
      <w:pPr>
        <w:pStyle w:val="Corpsdetexte"/>
        <w:rPr>
          <w:sz w:val="20"/>
        </w:rPr>
      </w:pPr>
    </w:p>
    <w:p w14:paraId="43012AA5" w14:textId="360FFE47" w:rsidR="00A204AB" w:rsidRDefault="00A204AB">
      <w:pPr>
        <w:pStyle w:val="Corpsdetexte"/>
        <w:rPr>
          <w:sz w:val="20"/>
        </w:rPr>
      </w:pPr>
    </w:p>
    <w:p w14:paraId="1ECDD063" w14:textId="20523D27" w:rsidR="00A204AB" w:rsidRDefault="00A204AB">
      <w:pPr>
        <w:pStyle w:val="Corpsdetexte"/>
        <w:rPr>
          <w:sz w:val="20"/>
        </w:rPr>
      </w:pPr>
    </w:p>
    <w:p w14:paraId="58C034A3" w14:textId="3DC0B43E" w:rsidR="00A204AB" w:rsidRDefault="00CF63D9">
      <w:pPr>
        <w:pStyle w:val="Corpsdetexte"/>
        <w:rPr>
          <w:sz w:val="20"/>
        </w:rPr>
      </w:pPr>
      <w:r w:rsidRPr="00D96E94">
        <w:rPr>
          <w:rFonts w:asciiTheme="majorHAnsi" w:hAnsiTheme="majorHAnsi" w:cstheme="majorHAnsi"/>
          <w:noProof/>
          <w:color w:val="000000" w:themeColor="text1"/>
          <w:sz w:val="28"/>
          <w:szCs w:val="28"/>
        </w:rPr>
        <w:drawing>
          <wp:anchor distT="0" distB="0" distL="114300" distR="114300" simplePos="0" relativeHeight="251658316" behindDoc="0" locked="0" layoutInCell="1" allowOverlap="1" wp14:anchorId="4F74D46E" wp14:editId="12294619">
            <wp:simplePos x="0" y="0"/>
            <wp:positionH relativeFrom="margin">
              <wp:posOffset>293837</wp:posOffset>
            </wp:positionH>
            <wp:positionV relativeFrom="paragraph">
              <wp:posOffset>132511</wp:posOffset>
            </wp:positionV>
            <wp:extent cx="6120765" cy="3110230"/>
            <wp:effectExtent l="152400" t="152400" r="330835" b="356870"/>
            <wp:wrapNone/>
            <wp:docPr id="15" name="Image 15" descr="C:\Users\SFRJ6710\Downloads\rena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FRJ6710\Downloads\rename.jpe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 r="-420" b="309"/>
                    <a:stretch/>
                  </pic:blipFill>
                  <pic:spPr bwMode="auto">
                    <a:xfrm>
                      <a:off x="0" y="0"/>
                      <a:ext cx="6120765" cy="31102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4A836E" w14:textId="15AE589E" w:rsidR="00CF63D9" w:rsidRDefault="00CF63D9">
      <w:pPr>
        <w:pStyle w:val="Corpsdetexte"/>
        <w:rPr>
          <w:sz w:val="20"/>
        </w:rPr>
      </w:pPr>
    </w:p>
    <w:p w14:paraId="784B39B9" w14:textId="0E5A7740" w:rsidR="00CF63D9" w:rsidRDefault="00CF63D9">
      <w:pPr>
        <w:pStyle w:val="Corpsdetexte"/>
        <w:rPr>
          <w:sz w:val="20"/>
        </w:rPr>
      </w:pPr>
    </w:p>
    <w:p w14:paraId="04FBC112" w14:textId="05C34F5A" w:rsidR="00CF63D9" w:rsidRDefault="00CF63D9">
      <w:pPr>
        <w:pStyle w:val="Corpsdetexte"/>
        <w:rPr>
          <w:sz w:val="20"/>
        </w:rPr>
      </w:pPr>
    </w:p>
    <w:p w14:paraId="7C33A1AD" w14:textId="28DC3783" w:rsidR="00CF63D9" w:rsidRDefault="00CF63D9">
      <w:pPr>
        <w:pStyle w:val="Corpsdetexte"/>
        <w:rPr>
          <w:sz w:val="20"/>
        </w:rPr>
      </w:pPr>
    </w:p>
    <w:p w14:paraId="01EC7948" w14:textId="1C1EA3B3" w:rsidR="00CF63D9" w:rsidRDefault="00CF63D9">
      <w:pPr>
        <w:pStyle w:val="Corpsdetexte"/>
        <w:rPr>
          <w:sz w:val="20"/>
        </w:rPr>
      </w:pPr>
    </w:p>
    <w:p w14:paraId="60B046C7" w14:textId="2438FE9F" w:rsidR="00A204AB" w:rsidRDefault="00A204AB">
      <w:pPr>
        <w:pStyle w:val="Corpsdetexte"/>
        <w:rPr>
          <w:sz w:val="20"/>
        </w:rPr>
      </w:pPr>
    </w:p>
    <w:p w14:paraId="4C67C526" w14:textId="77777777" w:rsidR="00CF63D9" w:rsidRDefault="00CF63D9">
      <w:pPr>
        <w:pStyle w:val="Corpsdetexte"/>
        <w:rPr>
          <w:sz w:val="20"/>
        </w:rPr>
      </w:pPr>
    </w:p>
    <w:p w14:paraId="093E4980" w14:textId="77777777" w:rsidR="00CF63D9" w:rsidRDefault="00CF63D9">
      <w:pPr>
        <w:pStyle w:val="Corpsdetexte"/>
        <w:rPr>
          <w:sz w:val="20"/>
        </w:rPr>
      </w:pPr>
    </w:p>
    <w:p w14:paraId="66A2EEDC" w14:textId="77777777" w:rsidR="00CF63D9" w:rsidRDefault="00CF63D9">
      <w:pPr>
        <w:pStyle w:val="Corpsdetexte"/>
        <w:rPr>
          <w:sz w:val="20"/>
        </w:rPr>
      </w:pPr>
    </w:p>
    <w:p w14:paraId="3D350A72" w14:textId="77777777" w:rsidR="00CF63D9" w:rsidRDefault="00CF63D9">
      <w:pPr>
        <w:pStyle w:val="Corpsdetexte"/>
        <w:rPr>
          <w:sz w:val="20"/>
        </w:rPr>
      </w:pPr>
    </w:p>
    <w:p w14:paraId="14B64DEF" w14:textId="77777777" w:rsidR="00CF63D9" w:rsidRDefault="00CF63D9">
      <w:pPr>
        <w:pStyle w:val="Corpsdetexte"/>
        <w:rPr>
          <w:sz w:val="20"/>
        </w:rPr>
      </w:pPr>
    </w:p>
    <w:p w14:paraId="7CAAA060" w14:textId="77777777" w:rsidR="00CF63D9" w:rsidRDefault="00CF63D9">
      <w:pPr>
        <w:pStyle w:val="Corpsdetexte"/>
        <w:rPr>
          <w:sz w:val="20"/>
        </w:rPr>
      </w:pPr>
    </w:p>
    <w:p w14:paraId="3B992CF2" w14:textId="77777777" w:rsidR="00CF63D9" w:rsidRDefault="00CF63D9">
      <w:pPr>
        <w:pStyle w:val="Corpsdetexte"/>
        <w:rPr>
          <w:sz w:val="20"/>
        </w:rPr>
      </w:pPr>
    </w:p>
    <w:p w14:paraId="7ADDF4FB" w14:textId="77777777" w:rsidR="00CF63D9" w:rsidRDefault="00CF63D9">
      <w:pPr>
        <w:pStyle w:val="Corpsdetexte"/>
        <w:rPr>
          <w:sz w:val="20"/>
        </w:rPr>
      </w:pPr>
    </w:p>
    <w:p w14:paraId="602710DE" w14:textId="77777777" w:rsidR="00CF63D9" w:rsidRDefault="00CF63D9">
      <w:pPr>
        <w:pStyle w:val="Corpsdetexte"/>
        <w:rPr>
          <w:sz w:val="20"/>
        </w:rPr>
      </w:pPr>
    </w:p>
    <w:p w14:paraId="1A59D15E" w14:textId="77777777" w:rsidR="00CF63D9" w:rsidRDefault="00CF63D9">
      <w:pPr>
        <w:pStyle w:val="Corpsdetexte"/>
        <w:rPr>
          <w:sz w:val="20"/>
        </w:rPr>
      </w:pPr>
    </w:p>
    <w:p w14:paraId="5E1777D2" w14:textId="77777777" w:rsidR="00CF63D9" w:rsidRDefault="00CF63D9">
      <w:pPr>
        <w:pStyle w:val="Corpsdetexte"/>
        <w:rPr>
          <w:sz w:val="20"/>
        </w:rPr>
      </w:pPr>
    </w:p>
    <w:p w14:paraId="0AF26FEB" w14:textId="77777777" w:rsidR="00CF63D9" w:rsidRDefault="00CF63D9">
      <w:pPr>
        <w:pStyle w:val="Corpsdetexte"/>
        <w:rPr>
          <w:sz w:val="20"/>
        </w:rPr>
      </w:pPr>
    </w:p>
    <w:p w14:paraId="7B86D78E" w14:textId="77777777" w:rsidR="00CF63D9" w:rsidRDefault="00CF63D9">
      <w:pPr>
        <w:pStyle w:val="Corpsdetexte"/>
        <w:rPr>
          <w:sz w:val="20"/>
        </w:rPr>
      </w:pPr>
    </w:p>
    <w:p w14:paraId="7F94B332" w14:textId="77777777" w:rsidR="00CF63D9" w:rsidRDefault="00CF63D9">
      <w:pPr>
        <w:pStyle w:val="Corpsdetexte"/>
        <w:rPr>
          <w:sz w:val="20"/>
        </w:rPr>
      </w:pPr>
    </w:p>
    <w:p w14:paraId="7C874022" w14:textId="77777777" w:rsidR="00CF63D9" w:rsidRDefault="00CF63D9">
      <w:pPr>
        <w:pStyle w:val="Corpsdetexte"/>
        <w:rPr>
          <w:sz w:val="20"/>
        </w:rPr>
      </w:pPr>
    </w:p>
    <w:p w14:paraId="01C72520" w14:textId="77777777" w:rsidR="00CF63D9" w:rsidRDefault="00CF63D9">
      <w:pPr>
        <w:pStyle w:val="Corpsdetexte"/>
        <w:rPr>
          <w:sz w:val="20"/>
        </w:rPr>
      </w:pPr>
    </w:p>
    <w:p w14:paraId="10CD5D4B" w14:textId="77777777" w:rsidR="00CF63D9" w:rsidRDefault="00CF63D9">
      <w:pPr>
        <w:pStyle w:val="Corpsdetexte"/>
        <w:rPr>
          <w:sz w:val="20"/>
        </w:rPr>
      </w:pPr>
    </w:p>
    <w:p w14:paraId="34D183D1" w14:textId="77777777" w:rsidR="00CF63D9" w:rsidRDefault="00CF63D9">
      <w:pPr>
        <w:pStyle w:val="Corpsdetexte"/>
        <w:rPr>
          <w:sz w:val="20"/>
        </w:rPr>
      </w:pPr>
    </w:p>
    <w:p w14:paraId="659819E8" w14:textId="1D48659F" w:rsidR="00A204AB" w:rsidRDefault="00A204AB">
      <w:pPr>
        <w:pStyle w:val="Corpsdetexte"/>
        <w:spacing w:before="9"/>
        <w:rPr>
          <w:sz w:val="20"/>
        </w:rPr>
      </w:pPr>
    </w:p>
    <w:p w14:paraId="23712DD3" w14:textId="2767B59E" w:rsidR="00F41B74" w:rsidRDefault="00CF63D9" w:rsidP="00CF63D9">
      <w:pPr>
        <w:pStyle w:val="Titre2"/>
        <w:ind w:left="0"/>
        <w:jc w:val="both"/>
      </w:pPr>
      <w:r>
        <w:tab/>
      </w:r>
      <w:r w:rsidR="00225FB8">
        <w:t>S&amp;S</w:t>
      </w:r>
      <w:r w:rsidR="00225FB8">
        <w:rPr>
          <w:spacing w:val="2"/>
        </w:rPr>
        <w:t xml:space="preserve"> </w:t>
      </w:r>
      <w:r w:rsidR="00225FB8">
        <w:t>Cloud</w:t>
      </w:r>
      <w:r w:rsidR="00225FB8">
        <w:rPr>
          <w:spacing w:val="4"/>
        </w:rPr>
        <w:t xml:space="preserve"> </w:t>
      </w:r>
      <w:r w:rsidR="00225FB8">
        <w:t>est</w:t>
      </w:r>
      <w:r w:rsidR="00225FB8">
        <w:rPr>
          <w:spacing w:val="2"/>
        </w:rPr>
        <w:t xml:space="preserve"> </w:t>
      </w:r>
      <w:r w:rsidR="00225FB8">
        <w:t>une</w:t>
      </w:r>
      <w:r w:rsidR="00225FB8">
        <w:rPr>
          <w:spacing w:val="6"/>
        </w:rPr>
        <w:t xml:space="preserve"> </w:t>
      </w:r>
      <w:r w:rsidR="00225FB8">
        <w:t>start-up</w:t>
      </w:r>
      <w:r w:rsidR="00225FB8">
        <w:rPr>
          <w:spacing w:val="4"/>
        </w:rPr>
        <w:t xml:space="preserve"> </w:t>
      </w:r>
      <w:r w:rsidR="00225FB8">
        <w:t>crée</w:t>
      </w:r>
      <w:r w:rsidR="00225FB8">
        <w:rPr>
          <w:spacing w:val="5"/>
        </w:rPr>
        <w:t xml:space="preserve"> </w:t>
      </w:r>
      <w:r w:rsidR="00225FB8">
        <w:t>le</w:t>
      </w:r>
      <w:r w:rsidR="00225FB8">
        <w:rPr>
          <w:spacing w:val="6"/>
        </w:rPr>
        <w:t xml:space="preserve"> </w:t>
      </w:r>
      <w:r w:rsidR="00225FB8">
        <w:t>5</w:t>
      </w:r>
      <w:r w:rsidR="00225FB8">
        <w:rPr>
          <w:spacing w:val="2"/>
        </w:rPr>
        <w:t xml:space="preserve"> </w:t>
      </w:r>
      <w:r w:rsidR="00225FB8">
        <w:t>mai</w:t>
      </w:r>
      <w:r w:rsidR="00225FB8">
        <w:rPr>
          <w:spacing w:val="8"/>
        </w:rPr>
        <w:t xml:space="preserve"> </w:t>
      </w:r>
      <w:r w:rsidR="00225FB8">
        <w:t>2021</w:t>
      </w:r>
      <w:r w:rsidR="00225FB8">
        <w:rPr>
          <w:spacing w:val="2"/>
        </w:rPr>
        <w:t xml:space="preserve"> </w:t>
      </w:r>
      <w:r w:rsidR="00225FB8">
        <w:t>par</w:t>
      </w:r>
      <w:r w:rsidR="00225FB8">
        <w:rPr>
          <w:spacing w:val="3"/>
        </w:rPr>
        <w:t xml:space="preserve"> </w:t>
      </w:r>
      <w:r w:rsidR="00225FB8">
        <w:t>3</w:t>
      </w:r>
      <w:r w:rsidR="00225FB8">
        <w:rPr>
          <w:spacing w:val="3"/>
        </w:rPr>
        <w:t xml:space="preserve"> </w:t>
      </w:r>
      <w:r w:rsidR="00225FB8">
        <w:t>jeunes</w:t>
      </w:r>
      <w:r w:rsidR="00225FB8">
        <w:rPr>
          <w:spacing w:val="5"/>
        </w:rPr>
        <w:t xml:space="preserve"> </w:t>
      </w:r>
      <w:r w:rsidR="00225FB8">
        <w:t>étudiants</w:t>
      </w:r>
      <w:r w:rsidR="00225FB8">
        <w:rPr>
          <w:spacing w:val="6"/>
        </w:rPr>
        <w:t xml:space="preserve"> </w:t>
      </w:r>
      <w:r w:rsidR="00225FB8">
        <w:t>de</w:t>
      </w:r>
      <w:r w:rsidR="00225FB8">
        <w:rPr>
          <w:spacing w:val="5"/>
        </w:rPr>
        <w:t xml:space="preserve"> </w:t>
      </w:r>
      <w:r w:rsidR="00225FB8">
        <w:t>l’ESME</w:t>
      </w:r>
      <w:r w:rsidR="00F41B74">
        <w:t>,</w:t>
      </w:r>
    </w:p>
    <w:p w14:paraId="3EB15DA8" w14:textId="72F3C62C" w:rsidR="00A204AB" w:rsidRDefault="00130BED" w:rsidP="00130BED">
      <w:pPr>
        <w:pStyle w:val="Titre2"/>
        <w:ind w:left="0" w:firstLine="720"/>
        <w:jc w:val="both"/>
      </w:pPr>
      <w:r>
        <w:rPr>
          <w:spacing w:val="-2"/>
        </w:rPr>
        <w:t xml:space="preserve">      </w:t>
      </w:r>
      <w:r>
        <w:t>E</w:t>
      </w:r>
      <w:r w:rsidR="00225FB8">
        <w:t>lle</w:t>
      </w:r>
      <w:r w:rsidR="00225FB8">
        <w:rPr>
          <w:spacing w:val="-1"/>
        </w:rPr>
        <w:t xml:space="preserve"> </w:t>
      </w:r>
      <w:r w:rsidR="00225FB8">
        <w:t>est</w:t>
      </w:r>
      <w:r w:rsidR="00225FB8">
        <w:rPr>
          <w:spacing w:val="-5"/>
        </w:rPr>
        <w:t xml:space="preserve"> </w:t>
      </w:r>
      <w:r w:rsidR="00225FB8">
        <w:t>spécialisée</w:t>
      </w:r>
      <w:r w:rsidR="00225FB8">
        <w:rPr>
          <w:spacing w:val="-1"/>
        </w:rPr>
        <w:t xml:space="preserve"> </w:t>
      </w:r>
      <w:r w:rsidR="00225FB8">
        <w:t>dans</w:t>
      </w:r>
      <w:r w:rsidR="00225FB8">
        <w:rPr>
          <w:spacing w:val="-2"/>
        </w:rPr>
        <w:t xml:space="preserve"> </w:t>
      </w:r>
      <w:r w:rsidR="00225FB8">
        <w:t>le</w:t>
      </w:r>
      <w:r w:rsidR="00225FB8">
        <w:rPr>
          <w:spacing w:val="-1"/>
        </w:rPr>
        <w:t xml:space="preserve"> </w:t>
      </w:r>
      <w:r w:rsidR="00225FB8">
        <w:t>stockage</w:t>
      </w:r>
      <w:r w:rsidR="00225FB8">
        <w:rPr>
          <w:spacing w:val="-2"/>
        </w:rPr>
        <w:t xml:space="preserve"> </w:t>
      </w:r>
      <w:r w:rsidR="00225FB8">
        <w:t>des</w:t>
      </w:r>
      <w:r w:rsidR="00225FB8">
        <w:rPr>
          <w:spacing w:val="-1"/>
        </w:rPr>
        <w:t xml:space="preserve"> </w:t>
      </w:r>
      <w:r w:rsidR="00225FB8">
        <w:t>donnés</w:t>
      </w:r>
      <w:r w:rsidR="00225FB8">
        <w:rPr>
          <w:spacing w:val="-6"/>
        </w:rPr>
        <w:t xml:space="preserve"> </w:t>
      </w:r>
      <w:r w:rsidR="00225FB8">
        <w:t>dans</w:t>
      </w:r>
      <w:r w:rsidR="00225FB8">
        <w:rPr>
          <w:spacing w:val="-1"/>
        </w:rPr>
        <w:t xml:space="preserve"> </w:t>
      </w:r>
      <w:r w:rsidR="00225FB8">
        <w:t>le</w:t>
      </w:r>
      <w:r w:rsidR="00225FB8">
        <w:rPr>
          <w:spacing w:val="-2"/>
        </w:rPr>
        <w:t xml:space="preserve"> </w:t>
      </w:r>
      <w:r w:rsidR="00225FB8">
        <w:t>cloud.</w:t>
      </w:r>
    </w:p>
    <w:p w14:paraId="3562CC5A" w14:textId="4E6EBA39" w:rsidR="00A204AB" w:rsidRDefault="00225FB8">
      <w:pPr>
        <w:pStyle w:val="Titre2"/>
        <w:spacing w:before="229" w:line="273" w:lineRule="auto"/>
        <w:ind w:right="1386"/>
        <w:jc w:val="both"/>
      </w:pPr>
      <w:r>
        <w:t xml:space="preserve">Notre objectif et d’accompagner </w:t>
      </w:r>
      <w:r w:rsidR="00F41B74">
        <w:t>les écoles d’ingénieurs</w:t>
      </w:r>
      <w:r>
        <w:t xml:space="preserve"> en leurs</w:t>
      </w:r>
      <w:r>
        <w:rPr>
          <w:spacing w:val="1"/>
        </w:rPr>
        <w:t xml:space="preserve"> </w:t>
      </w:r>
      <w:r>
        <w:t>proposant</w:t>
      </w:r>
      <w:r>
        <w:rPr>
          <w:spacing w:val="-11"/>
        </w:rPr>
        <w:t xml:space="preserve"> </w:t>
      </w:r>
      <w:r>
        <w:t>une</w:t>
      </w:r>
      <w:r>
        <w:rPr>
          <w:spacing w:val="-7"/>
        </w:rPr>
        <w:t xml:space="preserve"> </w:t>
      </w:r>
      <w:r>
        <w:t>solution</w:t>
      </w:r>
      <w:r>
        <w:rPr>
          <w:spacing w:val="-7"/>
        </w:rPr>
        <w:t xml:space="preserve"> </w:t>
      </w:r>
      <w:r>
        <w:t>d’hébergement</w:t>
      </w:r>
      <w:r>
        <w:rPr>
          <w:spacing w:val="-11"/>
        </w:rPr>
        <w:t xml:space="preserve"> </w:t>
      </w:r>
      <w:r>
        <w:t>qui</w:t>
      </w:r>
      <w:r>
        <w:rPr>
          <w:spacing w:val="-14"/>
        </w:rPr>
        <w:t xml:space="preserve"> </w:t>
      </w:r>
      <w:r>
        <w:t>est</w:t>
      </w:r>
      <w:r>
        <w:rPr>
          <w:spacing w:val="-14"/>
        </w:rPr>
        <w:t xml:space="preserve"> </w:t>
      </w:r>
      <w:r>
        <w:t>simple</w:t>
      </w:r>
      <w:r>
        <w:rPr>
          <w:spacing w:val="-7"/>
        </w:rPr>
        <w:t xml:space="preserve"> </w:t>
      </w:r>
      <w:r>
        <w:t>et</w:t>
      </w:r>
      <w:r>
        <w:rPr>
          <w:spacing w:val="-14"/>
        </w:rPr>
        <w:t xml:space="preserve"> </w:t>
      </w:r>
      <w:r>
        <w:t>sécurisée.</w:t>
      </w:r>
    </w:p>
    <w:p w14:paraId="6FA6724B" w14:textId="7082BF48" w:rsidR="00343482" w:rsidRDefault="00225FB8" w:rsidP="00343482">
      <w:pPr>
        <w:spacing w:before="181" w:line="276" w:lineRule="auto"/>
        <w:ind w:left="1060" w:right="1389"/>
        <w:rPr>
          <w:sz w:val="28"/>
        </w:rPr>
      </w:pPr>
      <w:r>
        <w:rPr>
          <w:sz w:val="28"/>
        </w:rPr>
        <w:t>Les</w:t>
      </w:r>
      <w:r>
        <w:rPr>
          <w:spacing w:val="-10"/>
          <w:sz w:val="28"/>
        </w:rPr>
        <w:t xml:space="preserve"> </w:t>
      </w:r>
      <w:r>
        <w:rPr>
          <w:sz w:val="28"/>
        </w:rPr>
        <w:t>étudiants</w:t>
      </w:r>
      <w:r>
        <w:rPr>
          <w:spacing w:val="-5"/>
          <w:sz w:val="28"/>
        </w:rPr>
        <w:t xml:space="preserve"> </w:t>
      </w:r>
      <w:r>
        <w:rPr>
          <w:sz w:val="28"/>
        </w:rPr>
        <w:t>et</w:t>
      </w:r>
      <w:r>
        <w:rPr>
          <w:spacing w:val="-9"/>
          <w:sz w:val="28"/>
        </w:rPr>
        <w:t xml:space="preserve"> </w:t>
      </w:r>
      <w:r>
        <w:rPr>
          <w:sz w:val="28"/>
        </w:rPr>
        <w:t>enseignants</w:t>
      </w:r>
      <w:r>
        <w:rPr>
          <w:spacing w:val="-5"/>
          <w:sz w:val="28"/>
        </w:rPr>
        <w:t xml:space="preserve"> </w:t>
      </w:r>
      <w:r>
        <w:rPr>
          <w:sz w:val="28"/>
        </w:rPr>
        <w:t>pourront</w:t>
      </w:r>
      <w:r>
        <w:rPr>
          <w:spacing w:val="-9"/>
          <w:sz w:val="28"/>
        </w:rPr>
        <w:t xml:space="preserve"> </w:t>
      </w:r>
      <w:r>
        <w:rPr>
          <w:sz w:val="28"/>
        </w:rPr>
        <w:t>sauvegarder</w:t>
      </w:r>
      <w:r>
        <w:rPr>
          <w:spacing w:val="-8"/>
          <w:sz w:val="28"/>
        </w:rPr>
        <w:t xml:space="preserve"> </w:t>
      </w:r>
      <w:r>
        <w:rPr>
          <w:sz w:val="28"/>
        </w:rPr>
        <w:t>leurs</w:t>
      </w:r>
      <w:r>
        <w:rPr>
          <w:spacing w:val="-5"/>
          <w:sz w:val="28"/>
        </w:rPr>
        <w:t xml:space="preserve"> </w:t>
      </w:r>
      <w:r>
        <w:rPr>
          <w:sz w:val="28"/>
        </w:rPr>
        <w:t>fichiers</w:t>
      </w:r>
      <w:r>
        <w:rPr>
          <w:spacing w:val="-5"/>
          <w:sz w:val="28"/>
        </w:rPr>
        <w:t xml:space="preserve"> </w:t>
      </w:r>
      <w:r>
        <w:rPr>
          <w:sz w:val="28"/>
        </w:rPr>
        <w:t>et</w:t>
      </w:r>
      <w:r>
        <w:rPr>
          <w:spacing w:val="-9"/>
          <w:sz w:val="28"/>
        </w:rPr>
        <w:t xml:space="preserve"> </w:t>
      </w:r>
      <w:r>
        <w:rPr>
          <w:sz w:val="28"/>
        </w:rPr>
        <w:t>dossiers</w:t>
      </w:r>
      <w:r>
        <w:rPr>
          <w:spacing w:val="-5"/>
          <w:sz w:val="28"/>
        </w:rPr>
        <w:t xml:space="preserve"> </w:t>
      </w:r>
      <w:r>
        <w:rPr>
          <w:sz w:val="28"/>
        </w:rPr>
        <w:t>quel</w:t>
      </w:r>
      <w:r>
        <w:rPr>
          <w:spacing w:val="-61"/>
          <w:sz w:val="28"/>
        </w:rPr>
        <w:t xml:space="preserve"> </w:t>
      </w:r>
      <w:r>
        <w:rPr>
          <w:sz w:val="28"/>
        </w:rPr>
        <w:t>que soit le type (image, vidéo, PowerPoint, cours ...) à tout moment et depuis</w:t>
      </w:r>
      <w:r>
        <w:rPr>
          <w:spacing w:val="1"/>
          <w:sz w:val="28"/>
        </w:rPr>
        <w:t xml:space="preserve"> </w:t>
      </w:r>
      <w:r>
        <w:rPr>
          <w:spacing w:val="-1"/>
          <w:sz w:val="28"/>
        </w:rPr>
        <w:t>tout</w:t>
      </w:r>
      <w:r>
        <w:rPr>
          <w:spacing w:val="-15"/>
          <w:sz w:val="28"/>
        </w:rPr>
        <w:t xml:space="preserve"> </w:t>
      </w:r>
      <w:r>
        <w:rPr>
          <w:spacing w:val="-1"/>
          <w:sz w:val="28"/>
        </w:rPr>
        <w:t>type</w:t>
      </w:r>
      <w:r>
        <w:rPr>
          <w:spacing w:val="-11"/>
          <w:sz w:val="28"/>
        </w:rPr>
        <w:t xml:space="preserve"> </w:t>
      </w:r>
      <w:r>
        <w:rPr>
          <w:spacing w:val="-1"/>
          <w:sz w:val="28"/>
        </w:rPr>
        <w:t>de</w:t>
      </w:r>
      <w:r>
        <w:rPr>
          <w:spacing w:val="-11"/>
          <w:sz w:val="28"/>
        </w:rPr>
        <w:t xml:space="preserve"> </w:t>
      </w:r>
      <w:r>
        <w:rPr>
          <w:spacing w:val="-1"/>
          <w:sz w:val="28"/>
        </w:rPr>
        <w:t>terminaux</w:t>
      </w:r>
      <w:r>
        <w:rPr>
          <w:spacing w:val="-14"/>
          <w:sz w:val="28"/>
        </w:rPr>
        <w:t xml:space="preserve"> </w:t>
      </w:r>
      <w:r>
        <w:rPr>
          <w:spacing w:val="-1"/>
          <w:sz w:val="28"/>
        </w:rPr>
        <w:t>(PC,</w:t>
      </w:r>
      <w:r>
        <w:rPr>
          <w:spacing w:val="-11"/>
          <w:sz w:val="28"/>
        </w:rPr>
        <w:t xml:space="preserve"> </w:t>
      </w:r>
      <w:r>
        <w:rPr>
          <w:sz w:val="28"/>
        </w:rPr>
        <w:t>tablette,</w:t>
      </w:r>
      <w:r>
        <w:rPr>
          <w:spacing w:val="-11"/>
          <w:sz w:val="28"/>
        </w:rPr>
        <w:t xml:space="preserve"> </w:t>
      </w:r>
      <w:r>
        <w:rPr>
          <w:sz w:val="28"/>
        </w:rPr>
        <w:t>smartphone),</w:t>
      </w:r>
      <w:r>
        <w:rPr>
          <w:spacing w:val="-11"/>
          <w:sz w:val="28"/>
        </w:rPr>
        <w:t xml:space="preserve"> </w:t>
      </w:r>
      <w:r>
        <w:rPr>
          <w:sz w:val="28"/>
        </w:rPr>
        <w:t>grâce</w:t>
      </w:r>
      <w:r>
        <w:rPr>
          <w:spacing w:val="-15"/>
          <w:sz w:val="28"/>
        </w:rPr>
        <w:t xml:space="preserve"> </w:t>
      </w:r>
      <w:r>
        <w:rPr>
          <w:sz w:val="28"/>
        </w:rPr>
        <w:t>à</w:t>
      </w:r>
      <w:r>
        <w:rPr>
          <w:spacing w:val="-14"/>
          <w:sz w:val="28"/>
        </w:rPr>
        <w:t xml:space="preserve"> </w:t>
      </w:r>
      <w:r>
        <w:rPr>
          <w:sz w:val="28"/>
        </w:rPr>
        <w:t>une</w:t>
      </w:r>
      <w:r>
        <w:rPr>
          <w:spacing w:val="-14"/>
          <w:sz w:val="28"/>
        </w:rPr>
        <w:t xml:space="preserve"> </w:t>
      </w:r>
      <w:r>
        <w:rPr>
          <w:sz w:val="28"/>
        </w:rPr>
        <w:t>simple</w:t>
      </w:r>
      <w:r>
        <w:rPr>
          <w:spacing w:val="-11"/>
          <w:sz w:val="28"/>
        </w:rPr>
        <w:t xml:space="preserve"> </w:t>
      </w:r>
      <w:r>
        <w:rPr>
          <w:sz w:val="28"/>
        </w:rPr>
        <w:t>connexion</w:t>
      </w:r>
      <w:r>
        <w:rPr>
          <w:spacing w:val="-61"/>
          <w:sz w:val="28"/>
        </w:rPr>
        <w:t xml:space="preserve"> </w:t>
      </w:r>
      <w:r>
        <w:rPr>
          <w:sz w:val="28"/>
        </w:rPr>
        <w:t>Internet,</w:t>
      </w:r>
      <w:r>
        <w:rPr>
          <w:spacing w:val="1"/>
          <w:sz w:val="28"/>
        </w:rPr>
        <w:t xml:space="preserve"> </w:t>
      </w:r>
      <w:r>
        <w:rPr>
          <w:sz w:val="28"/>
        </w:rPr>
        <w:t>ils</w:t>
      </w:r>
      <w:r>
        <w:rPr>
          <w:spacing w:val="1"/>
          <w:sz w:val="28"/>
        </w:rPr>
        <w:t xml:space="preserve"> </w:t>
      </w:r>
      <w:r>
        <w:rPr>
          <w:sz w:val="28"/>
        </w:rPr>
        <w:t>pourront</w:t>
      </w:r>
      <w:r>
        <w:rPr>
          <w:spacing w:val="-2"/>
          <w:sz w:val="28"/>
        </w:rPr>
        <w:t xml:space="preserve"> </w:t>
      </w:r>
      <w:r>
        <w:rPr>
          <w:sz w:val="28"/>
        </w:rPr>
        <w:t>accéder</w:t>
      </w:r>
      <w:r>
        <w:rPr>
          <w:spacing w:val="-2"/>
          <w:sz w:val="28"/>
        </w:rPr>
        <w:t xml:space="preserve"> </w:t>
      </w:r>
      <w:r>
        <w:rPr>
          <w:sz w:val="28"/>
        </w:rPr>
        <w:t>aux</w:t>
      </w:r>
      <w:r>
        <w:rPr>
          <w:spacing w:val="-2"/>
          <w:sz w:val="28"/>
        </w:rPr>
        <w:t xml:space="preserve"> </w:t>
      </w:r>
      <w:r>
        <w:rPr>
          <w:sz w:val="28"/>
        </w:rPr>
        <w:t>données</w:t>
      </w:r>
      <w:r>
        <w:rPr>
          <w:spacing w:val="9"/>
          <w:sz w:val="28"/>
        </w:rPr>
        <w:t xml:space="preserve"> </w:t>
      </w:r>
      <w:r>
        <w:rPr>
          <w:sz w:val="28"/>
        </w:rPr>
        <w:t>en mode</w:t>
      </w:r>
      <w:r>
        <w:rPr>
          <w:spacing w:val="1"/>
          <w:sz w:val="28"/>
        </w:rPr>
        <w:t xml:space="preserve"> </w:t>
      </w:r>
      <w:r>
        <w:rPr>
          <w:sz w:val="28"/>
        </w:rPr>
        <w:t>Cloud</w:t>
      </w:r>
      <w:r w:rsidR="00343482">
        <w:rPr>
          <w:sz w:val="28"/>
        </w:rPr>
        <w:t>.</w:t>
      </w:r>
    </w:p>
    <w:p w14:paraId="6754F51A" w14:textId="3C366B4E" w:rsidR="002175EB" w:rsidRDefault="002175EB" w:rsidP="002175EB">
      <w:pPr>
        <w:spacing w:line="276" w:lineRule="auto"/>
        <w:rPr>
          <w:sz w:val="28"/>
        </w:rPr>
        <w:sectPr w:rsidR="002175EB">
          <w:pgSz w:w="11900" w:h="16840"/>
          <w:pgMar w:top="1440" w:right="80" w:bottom="1520" w:left="380" w:header="0" w:footer="1329" w:gutter="0"/>
          <w:cols w:space="720"/>
        </w:sectPr>
      </w:pPr>
      <w:r>
        <w:rPr>
          <w:sz w:val="28"/>
        </w:rPr>
        <w:tab/>
        <w:t xml:space="preserve">  </w:t>
      </w:r>
    </w:p>
    <w:p w14:paraId="414BC96D" w14:textId="77777777" w:rsidR="00A204AB" w:rsidRDefault="00A204AB">
      <w:pPr>
        <w:pStyle w:val="Corpsdetexte"/>
        <w:rPr>
          <w:sz w:val="20"/>
        </w:rPr>
      </w:pPr>
    </w:p>
    <w:p w14:paraId="0B345ED7" w14:textId="77777777" w:rsidR="00A204AB" w:rsidRDefault="00A204AB">
      <w:pPr>
        <w:pStyle w:val="Corpsdetexte"/>
        <w:rPr>
          <w:sz w:val="28"/>
        </w:rPr>
      </w:pPr>
    </w:p>
    <w:p w14:paraId="73271387" w14:textId="77777777" w:rsidR="00A204AB" w:rsidRPr="00A145DD" w:rsidRDefault="00A204AB">
      <w:pPr>
        <w:pStyle w:val="Corpsdetexte"/>
        <w:spacing w:before="5"/>
        <w:rPr>
          <w:color w:val="002060"/>
          <w:sz w:val="25"/>
          <w:u w:val="single"/>
        </w:rPr>
      </w:pPr>
    </w:p>
    <w:p w14:paraId="3D250F70" w14:textId="535C580C" w:rsidR="00A204AB" w:rsidRPr="000922EE" w:rsidRDefault="000E00B6" w:rsidP="00031ED3">
      <w:pPr>
        <w:pStyle w:val="Titre1"/>
        <w:numPr>
          <w:ilvl w:val="0"/>
          <w:numId w:val="15"/>
        </w:numPr>
        <w:spacing w:before="1"/>
        <w:rPr>
          <w:b/>
          <w:color w:val="0070C0"/>
        </w:rPr>
      </w:pPr>
      <w:r w:rsidRPr="000922EE">
        <w:rPr>
          <w:b/>
          <w:color w:val="0070C0"/>
        </w:rPr>
        <w:t>1</w:t>
      </w:r>
      <w:r w:rsidR="00225FB8" w:rsidRPr="000922EE">
        <w:rPr>
          <w:b/>
          <w:color w:val="0070C0"/>
        </w:rPr>
        <w:t>. LES</w:t>
      </w:r>
      <w:r w:rsidR="00225FB8" w:rsidRPr="000922EE">
        <w:rPr>
          <w:b/>
          <w:color w:val="0070C0"/>
          <w:spacing w:val="-2"/>
        </w:rPr>
        <w:t xml:space="preserve"> </w:t>
      </w:r>
      <w:r w:rsidR="00225FB8" w:rsidRPr="000922EE">
        <w:rPr>
          <w:b/>
          <w:color w:val="0070C0"/>
        </w:rPr>
        <w:t>OBJECTIFS</w:t>
      </w:r>
      <w:r w:rsidR="00225FB8" w:rsidRPr="000922EE">
        <w:rPr>
          <w:b/>
          <w:color w:val="0070C0"/>
          <w:spacing w:val="-1"/>
        </w:rPr>
        <w:t xml:space="preserve"> </w:t>
      </w:r>
      <w:r w:rsidR="00225FB8" w:rsidRPr="000922EE">
        <w:rPr>
          <w:b/>
          <w:color w:val="0070C0"/>
        </w:rPr>
        <w:t>D</w:t>
      </w:r>
      <w:r w:rsidR="008A7220" w:rsidRPr="000922EE">
        <w:rPr>
          <w:b/>
          <w:color w:val="0070C0"/>
        </w:rPr>
        <w:t>E NOTRE PROJET.</w:t>
      </w:r>
    </w:p>
    <w:p w14:paraId="0F38C09B" w14:textId="3D57F060" w:rsidR="00031ED3" w:rsidRDefault="00031ED3" w:rsidP="00031ED3">
      <w:pPr>
        <w:pStyle w:val="Titre1"/>
        <w:spacing w:before="1"/>
        <w:ind w:left="1405"/>
        <w:rPr>
          <w:color w:val="00AFEF"/>
          <w:u w:color="00AFEF"/>
        </w:rPr>
      </w:pPr>
    </w:p>
    <w:p w14:paraId="71AD691D" w14:textId="24A6805D" w:rsidR="00031ED3" w:rsidRDefault="00031ED3" w:rsidP="00031ED3">
      <w:pPr>
        <w:pStyle w:val="Titre1"/>
        <w:spacing w:before="1"/>
        <w:ind w:left="1405"/>
        <w:rPr>
          <w:color w:val="00AFEF"/>
          <w:u w:color="00AFEF"/>
        </w:rPr>
      </w:pPr>
    </w:p>
    <w:p w14:paraId="1C0B092F" w14:textId="77777777" w:rsidR="00031ED3" w:rsidRDefault="00031ED3" w:rsidP="00031ED3">
      <w:pPr>
        <w:spacing w:before="181" w:line="276" w:lineRule="auto"/>
        <w:ind w:left="1060" w:right="1389"/>
        <w:rPr>
          <w:sz w:val="28"/>
        </w:rPr>
      </w:pPr>
      <w:r>
        <w:rPr>
          <w:sz w:val="28"/>
        </w:rPr>
        <w:t>Cette année nous avons décidé de reprendre ce projet dans lequel nous avons utilisé du JavaScript et de lui apporter de nouvelles fonctionnalités, de l’améliorer car l’idée est intéressante.</w:t>
      </w:r>
    </w:p>
    <w:p w14:paraId="6E6C232B" w14:textId="018A58A4" w:rsidR="00031ED3" w:rsidRDefault="00031ED3" w:rsidP="00031ED3">
      <w:pPr>
        <w:pStyle w:val="Corpsdetexte"/>
        <w:spacing w:before="11"/>
        <w:rPr>
          <w:sz w:val="21"/>
        </w:rPr>
      </w:pPr>
    </w:p>
    <w:p w14:paraId="3377364A" w14:textId="7F6A7CE3" w:rsidR="008A7220" w:rsidRDefault="008A7220" w:rsidP="00031ED3">
      <w:pPr>
        <w:pStyle w:val="Corpsdetexte"/>
        <w:spacing w:before="11"/>
        <w:rPr>
          <w:sz w:val="21"/>
        </w:rPr>
      </w:pPr>
    </w:p>
    <w:p w14:paraId="33460B29" w14:textId="7A9509DB" w:rsidR="008A7220" w:rsidRDefault="008A7220" w:rsidP="00031ED3">
      <w:pPr>
        <w:pStyle w:val="Corpsdetexte"/>
        <w:spacing w:before="11"/>
        <w:rPr>
          <w:sz w:val="21"/>
        </w:rPr>
      </w:pPr>
    </w:p>
    <w:p w14:paraId="1933F5AE" w14:textId="77777777" w:rsidR="00031ED3" w:rsidRPr="005C165F" w:rsidRDefault="00031ED3" w:rsidP="005C165F">
      <w:pPr>
        <w:rPr>
          <w:color w:val="FF0000"/>
        </w:rPr>
      </w:pPr>
    </w:p>
    <w:p w14:paraId="7964D4CC" w14:textId="77777777" w:rsidR="00031ED3" w:rsidRPr="004916B5" w:rsidRDefault="00031ED3" w:rsidP="00031ED3">
      <w:pPr>
        <w:pStyle w:val="Titre2"/>
        <w:spacing w:before="43" w:line="276" w:lineRule="auto"/>
        <w:ind w:left="0" w:right="1391"/>
        <w:jc w:val="both"/>
        <w:rPr>
          <w:color w:val="FF0000"/>
        </w:rPr>
      </w:pPr>
    </w:p>
    <w:p w14:paraId="67094E5C" w14:textId="1FC4591C" w:rsidR="00A204AB" w:rsidRDefault="003902D3" w:rsidP="00D003F9">
      <w:pPr>
        <w:spacing w:before="250"/>
        <w:rPr>
          <w:sz w:val="24"/>
        </w:rPr>
        <w:sectPr w:rsidR="00A204AB">
          <w:pgSz w:w="11900" w:h="16840"/>
          <w:pgMar w:top="1420" w:right="80" w:bottom="1520" w:left="380" w:header="0" w:footer="1329" w:gutter="0"/>
          <w:cols w:space="720"/>
        </w:sectPr>
      </w:pPr>
      <w:r>
        <w:rPr>
          <w:sz w:val="24"/>
        </w:rPr>
        <w:tab/>
      </w:r>
      <w:r>
        <w:rPr>
          <w:sz w:val="24"/>
        </w:rPr>
        <w:tab/>
      </w:r>
      <w:r>
        <w:rPr>
          <w:sz w:val="24"/>
        </w:rPr>
        <w:tab/>
      </w:r>
    </w:p>
    <w:p w14:paraId="77C8BA75" w14:textId="77777777" w:rsidR="00A204AB" w:rsidRDefault="0042133A">
      <w:pPr>
        <w:pStyle w:val="Corpsdetexte"/>
        <w:rPr>
          <w:sz w:val="20"/>
        </w:rPr>
      </w:pPr>
      <w:r>
        <w:rPr>
          <w:noProof/>
        </w:rPr>
        <w:lastRenderedPageBreak/>
        <mc:AlternateContent>
          <mc:Choice Requires="wps">
            <w:drawing>
              <wp:anchor distT="0" distB="0" distL="114300" distR="114300" simplePos="0" relativeHeight="251658241" behindDoc="0" locked="0" layoutInCell="1" allowOverlap="1" wp14:anchorId="77FEE269" wp14:editId="19E16826">
                <wp:simplePos x="0" y="0"/>
                <wp:positionH relativeFrom="page">
                  <wp:posOffset>3772535</wp:posOffset>
                </wp:positionH>
                <wp:positionV relativeFrom="page">
                  <wp:posOffset>5144770</wp:posOffset>
                </wp:positionV>
                <wp:extent cx="194945" cy="188595"/>
                <wp:effectExtent l="0" t="0" r="8255" b="1905"/>
                <wp:wrapNone/>
                <wp:docPr id="845"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94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A8C44" w14:textId="77777777" w:rsidR="00A204AB" w:rsidRDefault="00225FB8">
                            <w:pPr>
                              <w:spacing w:before="20"/>
                              <w:ind w:left="20"/>
                              <w:rPr>
                                <w:rFonts w:ascii="Wingdings" w:hAnsi="Wingdings"/>
                                <w:sz w:val="24"/>
                              </w:rPr>
                            </w:pPr>
                            <w:r>
                              <w:rPr>
                                <w:rFonts w:ascii="Wingdings" w:hAnsi="Wingdings"/>
                                <w:sz w:val="24"/>
                              </w:rPr>
                              <w:t></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FEE269" id="_x0000_t202" coordsize="21600,21600" o:spt="202" path="m,l,21600r21600,l21600,xe">
                <v:stroke joinstyle="miter"/>
                <v:path gradientshapeok="t" o:connecttype="rect"/>
              </v:shapetype>
              <v:shape id="Text Box 684" o:spid="_x0000_s1026" type="#_x0000_t202" style="position:absolute;margin-left:297.05pt;margin-top:405.1pt;width:15.35pt;height:14.8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" filled="f" stroked="f">
                <v:path arrowok="t"/>
                <v:textbox style="layout-flow:vertical" inset="0,0,0,0">
                  <w:txbxContent>
                    <w:p w14:paraId="245A8C44" w14:textId="77777777" w:rsidR="00A204AB" w:rsidRDefault="00225FB8">
                      <w:pPr>
                        <w:spacing w:before="20"/>
                        <w:ind w:left="20"/>
                        <w:rPr>
                          <w:rFonts w:ascii="Wingdings" w:hAnsi="Wingdings"/>
                          <w:sz w:val="24"/>
                        </w:rPr>
                      </w:pPr>
                      <w:r>
                        <w:rPr>
                          <w:rFonts w:ascii="Wingdings" w:hAnsi="Wingdings"/>
                          <w:sz w:val="24"/>
                        </w:rPr>
                        <w:t></w:t>
                      </w:r>
                    </w:p>
                  </w:txbxContent>
                </v:textbox>
                <w10:wrap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0476DB3E" wp14:editId="77652BC7">
                <wp:simplePos x="0" y="0"/>
                <wp:positionH relativeFrom="page">
                  <wp:posOffset>3766820</wp:posOffset>
                </wp:positionH>
                <wp:positionV relativeFrom="page">
                  <wp:posOffset>7200265</wp:posOffset>
                </wp:positionV>
                <wp:extent cx="194945" cy="188595"/>
                <wp:effectExtent l="0" t="0" r="8255" b="1905"/>
                <wp:wrapNone/>
                <wp:docPr id="844"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94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13314" w14:textId="77777777" w:rsidR="00A204AB" w:rsidRDefault="00225FB8">
                            <w:pPr>
                              <w:spacing w:before="20"/>
                              <w:ind w:left="20"/>
                              <w:rPr>
                                <w:rFonts w:ascii="Wingdings" w:hAnsi="Wingdings"/>
                                <w:sz w:val="24"/>
                              </w:rPr>
                            </w:pPr>
                            <w:r>
                              <w:rPr>
                                <w:rFonts w:ascii="Wingdings" w:hAnsi="Wingdings"/>
                                <w:sz w:val="24"/>
                              </w:rPr>
                              <w:t></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6DB3E" id="Text Box 683" o:spid="_x0000_s1027" type="#_x0000_t202" style="position:absolute;margin-left:296.6pt;margin-top:566.95pt;width:15.35pt;height:14.8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" filled="f" stroked="f">
                <v:path arrowok="t"/>
                <v:textbox style="layout-flow:vertical" inset="0,0,0,0">
                  <w:txbxContent>
                    <w:p w14:paraId="33C13314" w14:textId="77777777" w:rsidR="00A204AB" w:rsidRDefault="00225FB8">
                      <w:pPr>
                        <w:spacing w:before="20"/>
                        <w:ind w:left="20"/>
                        <w:rPr>
                          <w:rFonts w:ascii="Wingdings" w:hAnsi="Wingdings"/>
                          <w:sz w:val="24"/>
                        </w:rPr>
                      </w:pPr>
                      <w:r>
                        <w:rPr>
                          <w:rFonts w:ascii="Wingdings" w:hAnsi="Wingdings"/>
                          <w:sz w:val="24"/>
                        </w:rPr>
                        <w:t></w:t>
                      </w:r>
                    </w:p>
                  </w:txbxContent>
                </v:textbox>
                <w10:wrap anchorx="page" anchory="page"/>
              </v:shape>
            </w:pict>
          </mc:Fallback>
        </mc:AlternateContent>
      </w:r>
    </w:p>
    <w:p w14:paraId="6AA62259" w14:textId="77777777" w:rsidR="00A204AB" w:rsidRDefault="00A204AB">
      <w:pPr>
        <w:pStyle w:val="Corpsdetexte"/>
        <w:spacing w:before="6"/>
        <w:rPr>
          <w:sz w:val="17"/>
        </w:rPr>
      </w:pPr>
    </w:p>
    <w:p w14:paraId="02809650" w14:textId="77777777" w:rsidR="00A204AB" w:rsidRPr="00DD359E" w:rsidRDefault="00225FB8">
      <w:pPr>
        <w:pStyle w:val="Titre1"/>
        <w:numPr>
          <w:ilvl w:val="0"/>
          <w:numId w:val="10"/>
        </w:numPr>
        <w:tabs>
          <w:tab w:val="left" w:pos="1456"/>
        </w:tabs>
        <w:ind w:left="1456" w:hanging="411"/>
        <w:jc w:val="left"/>
        <w:rPr>
          <w:b/>
          <w:color w:val="002060"/>
        </w:rPr>
      </w:pPr>
      <w:bookmarkStart w:id="1" w:name="_TOC_250001"/>
      <w:r w:rsidRPr="00DD359E">
        <w:rPr>
          <w:b/>
          <w:color w:val="002060"/>
        </w:rPr>
        <w:t>GRAPHISME</w:t>
      </w:r>
      <w:r w:rsidRPr="00DD359E">
        <w:rPr>
          <w:b/>
          <w:color w:val="002060"/>
          <w:spacing w:val="-2"/>
        </w:rPr>
        <w:t xml:space="preserve"> </w:t>
      </w:r>
      <w:r w:rsidRPr="00DD359E">
        <w:rPr>
          <w:b/>
          <w:color w:val="002060"/>
        </w:rPr>
        <w:t>ET</w:t>
      </w:r>
      <w:r w:rsidRPr="00DD359E">
        <w:rPr>
          <w:b/>
          <w:color w:val="002060"/>
          <w:spacing w:val="-1"/>
        </w:rPr>
        <w:t xml:space="preserve"> </w:t>
      </w:r>
      <w:bookmarkEnd w:id="1"/>
      <w:r w:rsidRPr="00DD359E">
        <w:rPr>
          <w:b/>
          <w:color w:val="002060"/>
        </w:rPr>
        <w:t>ERGONOMIE</w:t>
      </w:r>
    </w:p>
    <w:p w14:paraId="1A1336B5" w14:textId="77777777" w:rsidR="00A204AB" w:rsidRDefault="00A204AB">
      <w:pPr>
        <w:pStyle w:val="Corpsdetexte"/>
        <w:rPr>
          <w:sz w:val="20"/>
        </w:rPr>
      </w:pPr>
    </w:p>
    <w:p w14:paraId="6E2687B5" w14:textId="77777777" w:rsidR="00A204AB" w:rsidRDefault="00A204AB">
      <w:pPr>
        <w:pStyle w:val="Corpsdetexte"/>
        <w:rPr>
          <w:sz w:val="20"/>
        </w:rPr>
      </w:pPr>
    </w:p>
    <w:p w14:paraId="5731264F" w14:textId="77777777" w:rsidR="00A204AB" w:rsidRDefault="00A204AB">
      <w:pPr>
        <w:pStyle w:val="Corpsdetexte"/>
        <w:rPr>
          <w:sz w:val="20"/>
        </w:rPr>
      </w:pPr>
    </w:p>
    <w:p w14:paraId="139792C6" w14:textId="77777777" w:rsidR="00A204AB" w:rsidRDefault="00A204AB">
      <w:pPr>
        <w:pStyle w:val="Corpsdetexte"/>
        <w:rPr>
          <w:sz w:val="20"/>
        </w:rPr>
      </w:pPr>
    </w:p>
    <w:p w14:paraId="38E662E3" w14:textId="77777777" w:rsidR="00A204AB" w:rsidRDefault="00A204AB">
      <w:pPr>
        <w:pStyle w:val="Corpsdetexte"/>
        <w:rPr>
          <w:sz w:val="20"/>
        </w:rPr>
      </w:pPr>
    </w:p>
    <w:p w14:paraId="796C77B4" w14:textId="77777777" w:rsidR="00A204AB" w:rsidRDefault="00225FB8">
      <w:pPr>
        <w:pStyle w:val="Paragraphedeliste"/>
        <w:numPr>
          <w:ilvl w:val="0"/>
          <w:numId w:val="10"/>
        </w:numPr>
        <w:tabs>
          <w:tab w:val="left" w:pos="1781"/>
        </w:tabs>
        <w:spacing w:before="159"/>
        <w:ind w:left="1780" w:hanging="325"/>
        <w:jc w:val="left"/>
        <w:rPr>
          <w:color w:val="00AFEF"/>
          <w:sz w:val="32"/>
        </w:rPr>
      </w:pPr>
      <w:r>
        <w:rPr>
          <w:color w:val="00AFEF"/>
          <w:sz w:val="32"/>
          <w:u w:val="single" w:color="00AFEF"/>
        </w:rPr>
        <w:t>1. LA</w:t>
      </w:r>
      <w:r>
        <w:rPr>
          <w:color w:val="00AFEF"/>
          <w:spacing w:val="1"/>
          <w:sz w:val="32"/>
          <w:u w:val="single" w:color="00AFEF"/>
        </w:rPr>
        <w:t xml:space="preserve"> </w:t>
      </w:r>
      <w:r>
        <w:rPr>
          <w:color w:val="00AFEF"/>
          <w:sz w:val="32"/>
          <w:u w:val="single" w:color="00AFEF"/>
        </w:rPr>
        <w:t>CHARTE</w:t>
      </w:r>
      <w:r>
        <w:rPr>
          <w:color w:val="00AFEF"/>
          <w:spacing w:val="-7"/>
          <w:sz w:val="32"/>
          <w:u w:val="single" w:color="00AFEF"/>
        </w:rPr>
        <w:t xml:space="preserve"> </w:t>
      </w:r>
      <w:r>
        <w:rPr>
          <w:color w:val="00AFEF"/>
          <w:sz w:val="32"/>
          <w:u w:val="single" w:color="00AFEF"/>
        </w:rPr>
        <w:t>GRAPHIQUE</w:t>
      </w:r>
    </w:p>
    <w:p w14:paraId="51391B0B" w14:textId="77777777" w:rsidR="00A204AB" w:rsidRDefault="00A204AB">
      <w:pPr>
        <w:pStyle w:val="Corpsdetexte"/>
        <w:rPr>
          <w:sz w:val="20"/>
        </w:rPr>
      </w:pPr>
    </w:p>
    <w:p w14:paraId="16CF4925" w14:textId="77777777" w:rsidR="00A204AB" w:rsidRDefault="00A204AB">
      <w:pPr>
        <w:pStyle w:val="Corpsdetexte"/>
        <w:rPr>
          <w:sz w:val="20"/>
        </w:rPr>
      </w:pPr>
    </w:p>
    <w:p w14:paraId="2935C33F" w14:textId="77777777" w:rsidR="00A204AB" w:rsidRDefault="00A204AB">
      <w:pPr>
        <w:pStyle w:val="Corpsdetexte"/>
        <w:rPr>
          <w:sz w:val="20"/>
        </w:rPr>
      </w:pPr>
    </w:p>
    <w:p w14:paraId="7BC21E36" w14:textId="77777777" w:rsidR="0041076D" w:rsidRDefault="0041076D" w:rsidP="0041076D">
      <w:pPr>
        <w:pStyle w:val="Titre3"/>
        <w:spacing w:before="99"/>
        <w:ind w:left="1870"/>
      </w:pPr>
      <w:r>
        <w:rPr>
          <w:noProof/>
        </w:rPr>
        <w:drawing>
          <wp:anchor distT="0" distB="0" distL="0" distR="0" simplePos="0" relativeHeight="251658270" behindDoc="1" locked="0" layoutInCell="1" allowOverlap="1" wp14:anchorId="0331F89C" wp14:editId="2F1B2FAC">
            <wp:simplePos x="0" y="0"/>
            <wp:positionH relativeFrom="page">
              <wp:posOffset>1137231</wp:posOffset>
            </wp:positionH>
            <wp:positionV relativeFrom="paragraph">
              <wp:posOffset>74192</wp:posOffset>
            </wp:positionV>
            <wp:extent cx="279400" cy="196850"/>
            <wp:effectExtent l="0" t="0" r="0" b="0"/>
            <wp:wrapNone/>
            <wp:docPr id="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cstate="print"/>
                    <a:stretch>
                      <a:fillRect/>
                    </a:stretch>
                  </pic:blipFill>
                  <pic:spPr>
                    <a:xfrm>
                      <a:off x="0" y="0"/>
                      <a:ext cx="279400" cy="196850"/>
                    </a:xfrm>
                    <a:prstGeom prst="rect">
                      <a:avLst/>
                    </a:prstGeom>
                  </pic:spPr>
                </pic:pic>
              </a:graphicData>
            </a:graphic>
          </wp:anchor>
        </w:drawing>
      </w:r>
      <w:r>
        <w:t>Evolution</w:t>
      </w:r>
      <w:r>
        <w:rPr>
          <w:spacing w:val="-2"/>
        </w:rPr>
        <w:t xml:space="preserve"> </w:t>
      </w:r>
      <w:r>
        <w:t>du</w:t>
      </w:r>
      <w:r>
        <w:rPr>
          <w:spacing w:val="-2"/>
        </w:rPr>
        <w:t xml:space="preserve"> </w:t>
      </w:r>
      <w:r>
        <w:t>logo</w:t>
      </w:r>
    </w:p>
    <w:p w14:paraId="610DF820" w14:textId="77777777" w:rsidR="0041076D" w:rsidRDefault="0041076D" w:rsidP="0041076D">
      <w:pPr>
        <w:pStyle w:val="Corpsdetexte"/>
        <w:rPr>
          <w:sz w:val="20"/>
        </w:rPr>
      </w:pPr>
    </w:p>
    <w:p w14:paraId="6FF4BCDD" w14:textId="77777777" w:rsidR="0041076D" w:rsidRDefault="0041076D" w:rsidP="0041076D">
      <w:pPr>
        <w:pStyle w:val="Corpsdetexte"/>
        <w:rPr>
          <w:sz w:val="20"/>
        </w:rPr>
      </w:pPr>
    </w:p>
    <w:p w14:paraId="1AFE50F1" w14:textId="77777777" w:rsidR="0041076D" w:rsidRDefault="0041076D" w:rsidP="0041076D">
      <w:pPr>
        <w:pStyle w:val="Corpsdetexte"/>
        <w:rPr>
          <w:sz w:val="20"/>
        </w:rPr>
      </w:pPr>
    </w:p>
    <w:p w14:paraId="2973DB55" w14:textId="77777777" w:rsidR="0041076D" w:rsidRDefault="0041076D" w:rsidP="0041076D">
      <w:pPr>
        <w:pStyle w:val="Corpsdetexte"/>
        <w:spacing w:before="5"/>
        <w:rPr>
          <w:sz w:val="16"/>
        </w:rPr>
      </w:pPr>
      <w:r>
        <w:rPr>
          <w:noProof/>
        </w:rPr>
        <w:drawing>
          <wp:anchor distT="0" distB="0" distL="0" distR="0" simplePos="0" relativeHeight="251658259" behindDoc="0" locked="0" layoutInCell="1" allowOverlap="1" wp14:anchorId="41009967" wp14:editId="4F09CC93">
            <wp:simplePos x="0" y="0"/>
            <wp:positionH relativeFrom="page">
              <wp:posOffset>2369766</wp:posOffset>
            </wp:positionH>
            <wp:positionV relativeFrom="paragraph">
              <wp:posOffset>152095</wp:posOffset>
            </wp:positionV>
            <wp:extent cx="2510769" cy="830770"/>
            <wp:effectExtent l="0" t="0" r="0" b="0"/>
            <wp:wrapTopAndBottom/>
            <wp:docPr id="8" name="image6.jpe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descr="Une image contenant texte&#10;&#10;Description générée automatiquement"/>
                    <pic:cNvPicPr/>
                  </pic:nvPicPr>
                  <pic:blipFill>
                    <a:blip r:embed="rId30" cstate="print"/>
                    <a:stretch>
                      <a:fillRect/>
                    </a:stretch>
                  </pic:blipFill>
                  <pic:spPr>
                    <a:xfrm>
                      <a:off x="0" y="0"/>
                      <a:ext cx="2510769" cy="830770"/>
                    </a:xfrm>
                    <a:prstGeom prst="rect">
                      <a:avLst/>
                    </a:prstGeom>
                  </pic:spPr>
                </pic:pic>
              </a:graphicData>
            </a:graphic>
          </wp:anchor>
        </w:drawing>
      </w:r>
    </w:p>
    <w:p w14:paraId="5CB2250B" w14:textId="77777777" w:rsidR="0041076D" w:rsidRDefault="0041076D" w:rsidP="0041076D">
      <w:pPr>
        <w:pStyle w:val="Corpsdetexte"/>
        <w:rPr>
          <w:sz w:val="20"/>
        </w:rPr>
      </w:pPr>
    </w:p>
    <w:p w14:paraId="3943F6AE" w14:textId="77777777" w:rsidR="0041076D" w:rsidRDefault="0041076D" w:rsidP="0041076D">
      <w:pPr>
        <w:pStyle w:val="Corpsdetexte"/>
        <w:rPr>
          <w:sz w:val="20"/>
        </w:rPr>
      </w:pPr>
    </w:p>
    <w:p w14:paraId="7F5B4953" w14:textId="77777777" w:rsidR="0041076D" w:rsidRDefault="0041076D" w:rsidP="0041076D">
      <w:pPr>
        <w:pStyle w:val="Corpsdetexte"/>
        <w:rPr>
          <w:sz w:val="20"/>
        </w:rPr>
      </w:pPr>
    </w:p>
    <w:p w14:paraId="6C18E65E" w14:textId="77777777" w:rsidR="0041076D" w:rsidRDefault="0041076D" w:rsidP="0041076D">
      <w:pPr>
        <w:pStyle w:val="Corpsdetexte"/>
        <w:rPr>
          <w:sz w:val="20"/>
        </w:rPr>
      </w:pPr>
    </w:p>
    <w:p w14:paraId="124A8FAC" w14:textId="77777777" w:rsidR="0041076D" w:rsidRDefault="0041076D" w:rsidP="0041076D">
      <w:pPr>
        <w:pStyle w:val="Corpsdetexte"/>
        <w:rPr>
          <w:sz w:val="20"/>
        </w:rPr>
      </w:pPr>
    </w:p>
    <w:p w14:paraId="51768623" w14:textId="0D0EF5B7" w:rsidR="0041076D" w:rsidRDefault="00416633" w:rsidP="0041076D">
      <w:pPr>
        <w:pStyle w:val="Corpsdetexte"/>
        <w:rPr>
          <w:sz w:val="20"/>
        </w:rPr>
      </w:pPr>
      <w:r w:rsidRPr="00D96E94">
        <w:rPr>
          <w:rFonts w:asciiTheme="majorHAnsi" w:hAnsiTheme="majorHAnsi" w:cstheme="majorHAnsi"/>
          <w:noProof/>
        </w:rPr>
        <w:drawing>
          <wp:anchor distT="0" distB="0" distL="114300" distR="114300" simplePos="0" relativeHeight="251658273" behindDoc="1" locked="0" layoutInCell="1" allowOverlap="1" wp14:anchorId="1FF5F053" wp14:editId="44C71FBB">
            <wp:simplePos x="0" y="0"/>
            <wp:positionH relativeFrom="column">
              <wp:posOffset>2952143</wp:posOffset>
            </wp:positionH>
            <wp:positionV relativeFrom="paragraph">
              <wp:posOffset>92075</wp:posOffset>
            </wp:positionV>
            <wp:extent cx="1432560" cy="995680"/>
            <wp:effectExtent l="0" t="0" r="0" b="0"/>
            <wp:wrapTight wrapText="bothSides">
              <wp:wrapPolygon edited="0">
                <wp:start x="0" y="0"/>
                <wp:lineTo x="0" y="21077"/>
                <wp:lineTo x="21255" y="21077"/>
                <wp:lineTo x="21255" y="0"/>
                <wp:lineTo x="0" y="0"/>
              </wp:wrapPolygon>
            </wp:wrapTight>
            <wp:docPr id="55" name="Image 55"/>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31" cstate="print">
                      <a:extLst>
                        <a:ext uri="{28A0092B-C50C-407E-A947-70E740481C1C}">
                          <a14:useLocalDpi xmlns:a14="http://schemas.microsoft.com/office/drawing/2010/main" val="0"/>
                        </a:ext>
                      </a:extLst>
                    </a:blip>
                    <a:srcRect t="8039" r="6405"/>
                    <a:stretch/>
                  </pic:blipFill>
                  <pic:spPr bwMode="auto">
                    <a:xfrm>
                      <a:off x="0" y="0"/>
                      <a:ext cx="1432560" cy="99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4BF96" w14:textId="60E13FD6" w:rsidR="0041076D" w:rsidRDefault="0041076D" w:rsidP="0041076D">
      <w:pPr>
        <w:pStyle w:val="Corpsdetexte"/>
        <w:spacing w:before="1"/>
        <w:rPr>
          <w:sz w:val="16"/>
        </w:rPr>
      </w:pPr>
    </w:p>
    <w:p w14:paraId="1036B34A" w14:textId="499FA879" w:rsidR="0041076D" w:rsidRDefault="0041076D" w:rsidP="0041076D">
      <w:pPr>
        <w:pStyle w:val="Corpsdetexte"/>
        <w:rPr>
          <w:sz w:val="20"/>
        </w:rPr>
      </w:pPr>
    </w:p>
    <w:p w14:paraId="1D88D089" w14:textId="77777777" w:rsidR="0041076D" w:rsidRDefault="0041076D" w:rsidP="0041076D">
      <w:pPr>
        <w:pStyle w:val="Corpsdetexte"/>
        <w:rPr>
          <w:sz w:val="20"/>
        </w:rPr>
      </w:pPr>
    </w:p>
    <w:p w14:paraId="24B4E985" w14:textId="77777777" w:rsidR="0041076D" w:rsidRDefault="0041076D" w:rsidP="0041076D">
      <w:pPr>
        <w:pStyle w:val="Corpsdetexte"/>
        <w:rPr>
          <w:sz w:val="20"/>
        </w:rPr>
      </w:pPr>
    </w:p>
    <w:p w14:paraId="4B6F4D4F" w14:textId="77777777" w:rsidR="0041076D" w:rsidRDefault="0041076D" w:rsidP="0041076D">
      <w:pPr>
        <w:pStyle w:val="Corpsdetexte"/>
        <w:rPr>
          <w:sz w:val="20"/>
        </w:rPr>
      </w:pPr>
    </w:p>
    <w:p w14:paraId="07F5C02C" w14:textId="77777777" w:rsidR="0041076D" w:rsidRDefault="0041076D" w:rsidP="0041076D">
      <w:pPr>
        <w:pStyle w:val="Corpsdetexte"/>
        <w:rPr>
          <w:sz w:val="20"/>
        </w:rPr>
      </w:pPr>
    </w:p>
    <w:p w14:paraId="79D9FDBF" w14:textId="77777777" w:rsidR="0041076D" w:rsidRDefault="0041076D" w:rsidP="0041076D">
      <w:pPr>
        <w:pStyle w:val="Corpsdetexte"/>
        <w:rPr>
          <w:sz w:val="20"/>
        </w:rPr>
      </w:pPr>
    </w:p>
    <w:p w14:paraId="3AE87735" w14:textId="57C5FB77" w:rsidR="0041076D" w:rsidRDefault="006E6DDD" w:rsidP="0041076D">
      <w:pPr>
        <w:pStyle w:val="Corpsdetexte"/>
        <w:spacing w:before="6"/>
        <w:rPr>
          <w:sz w:val="14"/>
        </w:rPr>
      </w:pPr>
      <w:r w:rsidRPr="00D96E94">
        <w:rPr>
          <w:rFonts w:asciiTheme="majorHAnsi" w:hAnsiTheme="majorHAnsi" w:cstheme="majorHAnsi"/>
          <w:noProof/>
        </w:rPr>
        <w:drawing>
          <wp:anchor distT="0" distB="0" distL="114300" distR="114300" simplePos="0" relativeHeight="251658274" behindDoc="1" locked="0" layoutInCell="1" allowOverlap="1" wp14:anchorId="614CF512" wp14:editId="11A6C14B">
            <wp:simplePos x="0" y="0"/>
            <wp:positionH relativeFrom="margin">
              <wp:align>center</wp:align>
            </wp:positionH>
            <wp:positionV relativeFrom="paragraph">
              <wp:posOffset>983957</wp:posOffset>
            </wp:positionV>
            <wp:extent cx="1487170" cy="736600"/>
            <wp:effectExtent l="0" t="0" r="0" b="6350"/>
            <wp:wrapTight wrapText="bothSides">
              <wp:wrapPolygon edited="0">
                <wp:start x="0" y="0"/>
                <wp:lineTo x="0" y="21228"/>
                <wp:lineTo x="21305" y="21228"/>
                <wp:lineTo x="21305" y="0"/>
                <wp:lineTo x="0" y="0"/>
              </wp:wrapPolygon>
            </wp:wrapTight>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87170" cy="736600"/>
                    </a:xfrm>
                    <a:prstGeom prst="rect">
                      <a:avLst/>
                    </a:prstGeom>
                  </pic:spPr>
                </pic:pic>
              </a:graphicData>
            </a:graphic>
            <wp14:sizeRelH relativeFrom="margin">
              <wp14:pctWidth>0</wp14:pctWidth>
            </wp14:sizeRelH>
            <wp14:sizeRelV relativeFrom="margin">
              <wp14:pctHeight>0</wp14:pctHeight>
            </wp14:sizeRelV>
          </wp:anchor>
        </w:drawing>
      </w:r>
    </w:p>
    <w:p w14:paraId="07EF1C4E" w14:textId="77777777" w:rsidR="00A204AB" w:rsidRDefault="00A204AB">
      <w:pPr>
        <w:rPr>
          <w:sz w:val="16"/>
        </w:rPr>
        <w:sectPr w:rsidR="00A204AB">
          <w:pgSz w:w="11900" w:h="16840"/>
          <w:pgMar w:top="1420" w:right="80" w:bottom="1520" w:left="380" w:header="0" w:footer="1329" w:gutter="0"/>
          <w:cols w:space="720"/>
        </w:sectPr>
      </w:pPr>
    </w:p>
    <w:p w14:paraId="7B1D7F8D" w14:textId="77777777" w:rsidR="00A204AB" w:rsidRDefault="00A204AB">
      <w:pPr>
        <w:pStyle w:val="Corpsdetexte"/>
        <w:spacing w:before="7"/>
        <w:rPr>
          <w:sz w:val="22"/>
        </w:rPr>
      </w:pPr>
    </w:p>
    <w:p w14:paraId="2B8F9213" w14:textId="77777777" w:rsidR="00A204AB" w:rsidRDefault="00A204AB">
      <w:pPr>
        <w:rPr>
          <w:sz w:val="21"/>
        </w:rPr>
      </w:pPr>
    </w:p>
    <w:p w14:paraId="62A78F65" w14:textId="2BCC66CD" w:rsidR="00687246" w:rsidRDefault="00687246" w:rsidP="00687246">
      <w:pPr>
        <w:spacing w:before="98"/>
        <w:ind w:left="1870"/>
        <w:rPr>
          <w:sz w:val="28"/>
        </w:rPr>
      </w:pPr>
      <w:r>
        <w:rPr>
          <w:noProof/>
        </w:rPr>
        <w:drawing>
          <wp:anchor distT="0" distB="0" distL="0" distR="0" simplePos="0" relativeHeight="251658280" behindDoc="1" locked="0" layoutInCell="1" allowOverlap="1" wp14:anchorId="750289F4" wp14:editId="7D734714">
            <wp:simplePos x="0" y="0"/>
            <wp:positionH relativeFrom="page">
              <wp:posOffset>1137231</wp:posOffset>
            </wp:positionH>
            <wp:positionV relativeFrom="paragraph">
              <wp:posOffset>75157</wp:posOffset>
            </wp:positionV>
            <wp:extent cx="279400" cy="196850"/>
            <wp:effectExtent l="0" t="0" r="0" b="0"/>
            <wp:wrapNone/>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33" cstate="print"/>
                    <a:stretch>
                      <a:fillRect/>
                    </a:stretch>
                  </pic:blipFill>
                  <pic:spPr>
                    <a:xfrm>
                      <a:off x="0" y="0"/>
                      <a:ext cx="279400" cy="196850"/>
                    </a:xfrm>
                    <a:prstGeom prst="rect">
                      <a:avLst/>
                    </a:prstGeom>
                  </pic:spPr>
                </pic:pic>
              </a:graphicData>
            </a:graphic>
          </wp:anchor>
        </w:drawing>
      </w:r>
      <w:r>
        <w:rPr>
          <w:sz w:val="28"/>
        </w:rPr>
        <w:t>Évolution</w:t>
      </w:r>
      <w:r>
        <w:rPr>
          <w:spacing w:val="-2"/>
          <w:sz w:val="28"/>
        </w:rPr>
        <w:t xml:space="preserve"> </w:t>
      </w:r>
      <w:r>
        <w:rPr>
          <w:sz w:val="28"/>
        </w:rPr>
        <w:t>du</w:t>
      </w:r>
      <w:r>
        <w:rPr>
          <w:spacing w:val="-2"/>
          <w:sz w:val="28"/>
        </w:rPr>
        <w:t xml:space="preserve"> </w:t>
      </w:r>
      <w:r>
        <w:rPr>
          <w:sz w:val="28"/>
        </w:rPr>
        <w:t>Nom</w:t>
      </w:r>
    </w:p>
    <w:p w14:paraId="513502F0" w14:textId="77777777" w:rsidR="00687246" w:rsidRDefault="00687246" w:rsidP="00687246">
      <w:pPr>
        <w:pStyle w:val="Corpsdetexte"/>
        <w:rPr>
          <w:sz w:val="34"/>
        </w:rPr>
      </w:pPr>
    </w:p>
    <w:p w14:paraId="79BE8494" w14:textId="77777777" w:rsidR="00687246" w:rsidRDefault="00687246" w:rsidP="00687246">
      <w:pPr>
        <w:pStyle w:val="Corpsdetexte"/>
        <w:spacing w:before="2"/>
        <w:rPr>
          <w:sz w:val="35"/>
        </w:rPr>
      </w:pPr>
    </w:p>
    <w:p w14:paraId="1CF12857" w14:textId="77777777" w:rsidR="00687246" w:rsidRDefault="00687246" w:rsidP="00687246">
      <w:pPr>
        <w:pStyle w:val="Titre3"/>
        <w:spacing w:line="364" w:lineRule="auto"/>
        <w:ind w:left="1875" w:right="6209"/>
      </w:pPr>
      <w:r>
        <w:t>Nom de départ : Save &amp; Secure</w:t>
      </w:r>
      <w:r>
        <w:rPr>
          <w:spacing w:val="-61"/>
        </w:rPr>
        <w:t xml:space="preserve"> </w:t>
      </w:r>
      <w:r>
        <w:t>Nom</w:t>
      </w:r>
      <w:r>
        <w:rPr>
          <w:spacing w:val="-2"/>
        </w:rPr>
        <w:t xml:space="preserve"> </w:t>
      </w:r>
      <w:r>
        <w:t>final :</w:t>
      </w:r>
      <w:r>
        <w:rPr>
          <w:spacing w:val="2"/>
        </w:rPr>
        <w:t xml:space="preserve"> </w:t>
      </w:r>
      <w:r>
        <w:t>Save</w:t>
      </w:r>
      <w:r>
        <w:rPr>
          <w:spacing w:val="-5"/>
        </w:rPr>
        <w:t xml:space="preserve"> </w:t>
      </w:r>
      <w:r>
        <w:t>&amp;</w:t>
      </w:r>
      <w:r>
        <w:rPr>
          <w:spacing w:val="4"/>
        </w:rPr>
        <w:t xml:space="preserve"> </w:t>
      </w:r>
      <w:r>
        <w:t>Safe</w:t>
      </w:r>
    </w:p>
    <w:p w14:paraId="6AA54DC5" w14:textId="77777777" w:rsidR="00687246" w:rsidRDefault="00687246" w:rsidP="00687246">
      <w:pPr>
        <w:pStyle w:val="Corpsdetexte"/>
        <w:rPr>
          <w:sz w:val="34"/>
        </w:rPr>
      </w:pPr>
    </w:p>
    <w:p w14:paraId="62A5794C" w14:textId="5B909FDC" w:rsidR="00687246" w:rsidRDefault="00687246" w:rsidP="00687246">
      <w:pPr>
        <w:spacing w:before="255"/>
        <w:ind w:left="1885"/>
        <w:rPr>
          <w:sz w:val="28"/>
        </w:rPr>
      </w:pPr>
      <w:r>
        <w:rPr>
          <w:noProof/>
        </w:rPr>
        <w:drawing>
          <wp:anchor distT="0" distB="0" distL="0" distR="0" simplePos="0" relativeHeight="251658281" behindDoc="1" locked="0" layoutInCell="1" allowOverlap="1" wp14:anchorId="4A7ACAC4" wp14:editId="63C1AED2">
            <wp:simplePos x="0" y="0"/>
            <wp:positionH relativeFrom="page">
              <wp:posOffset>1146756</wp:posOffset>
            </wp:positionH>
            <wp:positionV relativeFrom="paragraph">
              <wp:posOffset>172210</wp:posOffset>
            </wp:positionV>
            <wp:extent cx="279400" cy="196850"/>
            <wp:effectExtent l="0" t="0" r="0" b="0"/>
            <wp:wrapNone/>
            <wp:docPr id="1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png"/>
                    <pic:cNvPicPr/>
                  </pic:nvPicPr>
                  <pic:blipFill>
                    <a:blip r:embed="rId33" cstate="print"/>
                    <a:stretch>
                      <a:fillRect/>
                    </a:stretch>
                  </pic:blipFill>
                  <pic:spPr>
                    <a:xfrm>
                      <a:off x="0" y="0"/>
                      <a:ext cx="279400" cy="196850"/>
                    </a:xfrm>
                    <a:prstGeom prst="rect">
                      <a:avLst/>
                    </a:prstGeom>
                  </pic:spPr>
                </pic:pic>
              </a:graphicData>
            </a:graphic>
          </wp:anchor>
        </w:drawing>
      </w:r>
      <w:r>
        <w:rPr>
          <w:sz w:val="28"/>
        </w:rPr>
        <w:t>Choix</w:t>
      </w:r>
      <w:r>
        <w:rPr>
          <w:spacing w:val="-3"/>
          <w:sz w:val="28"/>
        </w:rPr>
        <w:t xml:space="preserve"> </w:t>
      </w:r>
      <w:r>
        <w:rPr>
          <w:sz w:val="28"/>
        </w:rPr>
        <w:t>du</w:t>
      </w:r>
      <w:r>
        <w:rPr>
          <w:spacing w:val="-3"/>
          <w:sz w:val="28"/>
        </w:rPr>
        <w:t xml:space="preserve"> </w:t>
      </w:r>
      <w:r>
        <w:rPr>
          <w:sz w:val="28"/>
        </w:rPr>
        <w:t>logo</w:t>
      </w:r>
    </w:p>
    <w:p w14:paraId="012B46AF" w14:textId="77777777" w:rsidR="00687246" w:rsidRDefault="00687246" w:rsidP="00687246">
      <w:pPr>
        <w:pStyle w:val="Corpsdetexte"/>
        <w:spacing w:before="1"/>
        <w:rPr>
          <w:sz w:val="34"/>
        </w:rPr>
      </w:pPr>
    </w:p>
    <w:p w14:paraId="02D53940" w14:textId="0F1518B7" w:rsidR="007814FB" w:rsidRDefault="00687246" w:rsidP="007814FB">
      <w:pPr>
        <w:pStyle w:val="Titre3"/>
        <w:numPr>
          <w:ilvl w:val="0"/>
          <w:numId w:val="21"/>
        </w:numPr>
        <w:spacing w:line="360" w:lineRule="auto"/>
        <w:ind w:right="2580"/>
      </w:pPr>
      <w:r>
        <w:t>Initiale</w:t>
      </w:r>
      <w:r>
        <w:rPr>
          <w:spacing w:val="-5"/>
        </w:rPr>
        <w:t xml:space="preserve"> </w:t>
      </w:r>
      <w:r>
        <w:t>de</w:t>
      </w:r>
      <w:r>
        <w:rPr>
          <w:spacing w:val="-3"/>
        </w:rPr>
        <w:t xml:space="preserve"> </w:t>
      </w:r>
      <w:r>
        <w:t>l'entreprise</w:t>
      </w:r>
      <w:r>
        <w:rPr>
          <w:spacing w:val="-6"/>
        </w:rPr>
        <w:t xml:space="preserve"> </w:t>
      </w:r>
      <w:r>
        <w:t>+</w:t>
      </w:r>
      <w:r>
        <w:rPr>
          <w:spacing w:val="-3"/>
        </w:rPr>
        <w:t xml:space="preserve"> </w:t>
      </w:r>
      <w:r>
        <w:t>nuage</w:t>
      </w:r>
      <w:r>
        <w:rPr>
          <w:spacing w:val="-6"/>
        </w:rPr>
        <w:t xml:space="preserve"> </w:t>
      </w:r>
      <w:r>
        <w:t>(symbole</w:t>
      </w:r>
      <w:r>
        <w:rPr>
          <w:spacing w:val="-5"/>
        </w:rPr>
        <w:t xml:space="preserve"> </w:t>
      </w:r>
      <w:r>
        <w:t>du</w:t>
      </w:r>
      <w:r>
        <w:rPr>
          <w:spacing w:val="-6"/>
        </w:rPr>
        <w:t xml:space="preserve"> </w:t>
      </w:r>
      <w:r>
        <w:t>cloud)</w:t>
      </w:r>
      <w:r>
        <w:rPr>
          <w:spacing w:val="-6"/>
        </w:rPr>
        <w:t xml:space="preserve"> </w:t>
      </w:r>
      <w:r>
        <w:t>==&gt;</w:t>
      </w:r>
      <w:r>
        <w:rPr>
          <w:spacing w:val="-6"/>
        </w:rPr>
        <w:t xml:space="preserve"> </w:t>
      </w:r>
      <w:r>
        <w:t>S&amp;S</w:t>
      </w:r>
      <w:r>
        <w:rPr>
          <w:spacing w:val="-8"/>
        </w:rPr>
        <w:t xml:space="preserve"> </w:t>
      </w:r>
      <w:r>
        <w:t>Cloud</w:t>
      </w:r>
    </w:p>
    <w:p w14:paraId="51B3959E" w14:textId="2E88E10C" w:rsidR="00687246" w:rsidRPr="007814FB" w:rsidRDefault="00687246" w:rsidP="007814FB">
      <w:pPr>
        <w:pStyle w:val="Titre3"/>
        <w:numPr>
          <w:ilvl w:val="0"/>
          <w:numId w:val="21"/>
        </w:numPr>
        <w:spacing w:line="360" w:lineRule="auto"/>
        <w:ind w:right="2580"/>
        <w:rPr>
          <w:lang w:val="en-US"/>
        </w:rPr>
      </w:pPr>
      <w:r w:rsidRPr="003B6C15">
        <w:rPr>
          <w:rFonts w:ascii="Times New Roman"/>
          <w:spacing w:val="28"/>
          <w:w w:val="99"/>
        </w:rPr>
        <w:t xml:space="preserve"> </w:t>
      </w:r>
      <w:r w:rsidRPr="007814FB">
        <w:rPr>
          <w:lang w:val="en-US"/>
        </w:rPr>
        <w:t>S&amp;S</w:t>
      </w:r>
      <w:r w:rsidRPr="007814FB">
        <w:rPr>
          <w:spacing w:val="-3"/>
          <w:lang w:val="en-US"/>
        </w:rPr>
        <w:t xml:space="preserve"> </w:t>
      </w:r>
      <w:r w:rsidR="007814FB" w:rsidRPr="007814FB">
        <w:rPr>
          <w:lang w:val="en-US"/>
        </w:rPr>
        <w:t>Police:</w:t>
      </w:r>
      <w:r w:rsidRPr="007814FB">
        <w:rPr>
          <w:spacing w:val="2"/>
          <w:lang w:val="en-US"/>
        </w:rPr>
        <w:t xml:space="preserve"> </w:t>
      </w:r>
      <w:r w:rsidRPr="007814FB">
        <w:rPr>
          <w:lang w:val="en-US"/>
        </w:rPr>
        <w:t>Arial</w:t>
      </w:r>
      <w:r w:rsidRPr="007814FB">
        <w:rPr>
          <w:spacing w:val="-2"/>
          <w:lang w:val="en-US"/>
        </w:rPr>
        <w:t xml:space="preserve"> </w:t>
      </w:r>
      <w:r w:rsidRPr="007814FB">
        <w:rPr>
          <w:lang w:val="en-US"/>
        </w:rPr>
        <w:t>Black</w:t>
      </w:r>
      <w:r w:rsidRPr="007814FB">
        <w:rPr>
          <w:spacing w:val="1"/>
          <w:lang w:val="en-US"/>
        </w:rPr>
        <w:t xml:space="preserve"> </w:t>
      </w:r>
      <w:r w:rsidRPr="007814FB">
        <w:rPr>
          <w:lang w:val="en-US"/>
        </w:rPr>
        <w:t>taille</w:t>
      </w:r>
      <w:r w:rsidRPr="007814FB">
        <w:rPr>
          <w:spacing w:val="3"/>
          <w:lang w:val="en-US"/>
        </w:rPr>
        <w:t xml:space="preserve"> </w:t>
      </w:r>
      <w:r w:rsidRPr="007814FB">
        <w:rPr>
          <w:lang w:val="en-US"/>
        </w:rPr>
        <w:t>50</w:t>
      </w:r>
    </w:p>
    <w:p w14:paraId="560EBEA5" w14:textId="5651AF82" w:rsidR="00687246" w:rsidRDefault="00687246" w:rsidP="00687246">
      <w:pPr>
        <w:spacing w:before="7"/>
        <w:ind w:left="1164"/>
        <w:rPr>
          <w:sz w:val="28"/>
        </w:rPr>
      </w:pPr>
      <w:r>
        <w:rPr>
          <w:noProof/>
          <w:position w:val="-4"/>
        </w:rPr>
        <w:drawing>
          <wp:inline distT="0" distB="0" distL="0" distR="0" wp14:anchorId="3B63917D" wp14:editId="75D14518">
            <wp:extent cx="165100" cy="196850"/>
            <wp:effectExtent l="0" t="0" r="0" b="0"/>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34" cstate="print"/>
                    <a:stretch>
                      <a:fillRect/>
                    </a:stretch>
                  </pic:blipFill>
                  <pic:spPr>
                    <a:xfrm>
                      <a:off x="0" y="0"/>
                      <a:ext cx="165100" cy="196850"/>
                    </a:xfrm>
                    <a:prstGeom prst="rect">
                      <a:avLst/>
                    </a:prstGeom>
                  </pic:spPr>
                </pic:pic>
              </a:graphicData>
            </a:graphic>
          </wp:inline>
        </w:drawing>
      </w:r>
      <w:r>
        <w:rPr>
          <w:rFonts w:ascii="Times New Roman"/>
          <w:sz w:val="20"/>
        </w:rPr>
        <w:t xml:space="preserve"> </w:t>
      </w:r>
      <w:r>
        <w:rPr>
          <w:rFonts w:ascii="Times New Roman"/>
          <w:spacing w:val="-2"/>
          <w:sz w:val="20"/>
        </w:rPr>
        <w:t xml:space="preserve"> </w:t>
      </w:r>
      <w:r>
        <w:rPr>
          <w:sz w:val="28"/>
        </w:rPr>
        <w:t>Cloud</w:t>
      </w:r>
      <w:r>
        <w:rPr>
          <w:spacing w:val="-7"/>
          <w:sz w:val="28"/>
        </w:rPr>
        <w:t xml:space="preserve"> </w:t>
      </w:r>
      <w:r>
        <w:rPr>
          <w:sz w:val="28"/>
        </w:rPr>
        <w:t>Police</w:t>
      </w:r>
      <w:r>
        <w:rPr>
          <w:spacing w:val="-5"/>
          <w:sz w:val="28"/>
        </w:rPr>
        <w:t xml:space="preserve"> </w:t>
      </w:r>
      <w:r>
        <w:rPr>
          <w:sz w:val="28"/>
        </w:rPr>
        <w:t>:</w:t>
      </w:r>
      <w:r>
        <w:rPr>
          <w:spacing w:val="-6"/>
          <w:sz w:val="28"/>
        </w:rPr>
        <w:t xml:space="preserve"> </w:t>
      </w:r>
      <w:r>
        <w:rPr>
          <w:sz w:val="28"/>
        </w:rPr>
        <w:t>Arimo</w:t>
      </w:r>
      <w:r>
        <w:rPr>
          <w:spacing w:val="-6"/>
          <w:sz w:val="28"/>
        </w:rPr>
        <w:t xml:space="preserve"> </w:t>
      </w:r>
      <w:r>
        <w:rPr>
          <w:sz w:val="28"/>
        </w:rPr>
        <w:t>taille</w:t>
      </w:r>
      <w:r>
        <w:rPr>
          <w:spacing w:val="-4"/>
          <w:sz w:val="28"/>
        </w:rPr>
        <w:t xml:space="preserve"> </w:t>
      </w:r>
      <w:r>
        <w:rPr>
          <w:sz w:val="28"/>
        </w:rPr>
        <w:t>35</w:t>
      </w:r>
    </w:p>
    <w:p w14:paraId="0EB4B236" w14:textId="77777777" w:rsidR="00687246" w:rsidRDefault="00687246" w:rsidP="00687246">
      <w:pPr>
        <w:pStyle w:val="Corpsdetexte"/>
        <w:rPr>
          <w:sz w:val="34"/>
        </w:rPr>
      </w:pPr>
    </w:p>
    <w:p w14:paraId="4525752B" w14:textId="77777777" w:rsidR="00687246" w:rsidRDefault="00687246" w:rsidP="00687246">
      <w:pPr>
        <w:pStyle w:val="Corpsdetexte"/>
        <w:rPr>
          <w:sz w:val="34"/>
        </w:rPr>
      </w:pPr>
    </w:p>
    <w:p w14:paraId="490CCB43" w14:textId="16C70058" w:rsidR="00687246" w:rsidRDefault="00687246" w:rsidP="00687246">
      <w:pPr>
        <w:pStyle w:val="Titre3"/>
        <w:spacing w:before="277"/>
        <w:ind w:left="1885"/>
      </w:pPr>
      <w:r>
        <w:rPr>
          <w:noProof/>
        </w:rPr>
        <w:drawing>
          <wp:anchor distT="0" distB="0" distL="0" distR="0" simplePos="0" relativeHeight="251658282" behindDoc="1" locked="0" layoutInCell="1" allowOverlap="1" wp14:anchorId="78549E01" wp14:editId="613E88F8">
            <wp:simplePos x="0" y="0"/>
            <wp:positionH relativeFrom="page">
              <wp:posOffset>1146756</wp:posOffset>
            </wp:positionH>
            <wp:positionV relativeFrom="paragraph">
              <wp:posOffset>188870</wp:posOffset>
            </wp:positionV>
            <wp:extent cx="279400" cy="196850"/>
            <wp:effectExtent l="0" t="0" r="0" b="0"/>
            <wp:wrapNone/>
            <wp:docPr id="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png"/>
                    <pic:cNvPicPr/>
                  </pic:nvPicPr>
                  <pic:blipFill>
                    <a:blip r:embed="rId33" cstate="print"/>
                    <a:stretch>
                      <a:fillRect/>
                    </a:stretch>
                  </pic:blipFill>
                  <pic:spPr>
                    <a:xfrm>
                      <a:off x="0" y="0"/>
                      <a:ext cx="279400" cy="196850"/>
                    </a:xfrm>
                    <a:prstGeom prst="rect">
                      <a:avLst/>
                    </a:prstGeom>
                  </pic:spPr>
                </pic:pic>
              </a:graphicData>
            </a:graphic>
          </wp:anchor>
        </w:drawing>
      </w:r>
      <w:r>
        <w:t>Les</w:t>
      </w:r>
      <w:r>
        <w:rPr>
          <w:spacing w:val="-3"/>
        </w:rPr>
        <w:t xml:space="preserve"> </w:t>
      </w:r>
      <w:r>
        <w:t>2</w:t>
      </w:r>
      <w:r>
        <w:rPr>
          <w:spacing w:val="-4"/>
        </w:rPr>
        <w:t xml:space="preserve"> </w:t>
      </w:r>
      <w:r>
        <w:t>couleurs</w:t>
      </w:r>
      <w:r>
        <w:rPr>
          <w:spacing w:val="-1"/>
        </w:rPr>
        <w:t xml:space="preserve"> </w:t>
      </w:r>
      <w:r>
        <w:t>choisies</w:t>
      </w:r>
      <w:r>
        <w:rPr>
          <w:spacing w:val="-5"/>
        </w:rPr>
        <w:t xml:space="preserve"> </w:t>
      </w:r>
      <w:r>
        <w:t>pour</w:t>
      </w:r>
      <w:r>
        <w:rPr>
          <w:spacing w:val="-5"/>
        </w:rPr>
        <w:t xml:space="preserve"> </w:t>
      </w:r>
      <w:r>
        <w:t>le</w:t>
      </w:r>
      <w:r>
        <w:rPr>
          <w:spacing w:val="-1"/>
        </w:rPr>
        <w:t xml:space="preserve"> </w:t>
      </w:r>
      <w:r>
        <w:t>logo</w:t>
      </w:r>
      <w:r>
        <w:rPr>
          <w:spacing w:val="2"/>
        </w:rPr>
        <w:t xml:space="preserve"> </w:t>
      </w:r>
      <w:r>
        <w:t>final</w:t>
      </w:r>
      <w:r>
        <w:rPr>
          <w:spacing w:val="-4"/>
        </w:rPr>
        <w:t xml:space="preserve"> </w:t>
      </w:r>
      <w:r>
        <w:t>:</w:t>
      </w:r>
    </w:p>
    <w:p w14:paraId="0ADE9E9D" w14:textId="77777777" w:rsidR="00687246" w:rsidRDefault="00687246" w:rsidP="00687246">
      <w:pPr>
        <w:pStyle w:val="Corpsdetexte"/>
        <w:rPr>
          <w:sz w:val="20"/>
        </w:rPr>
      </w:pPr>
    </w:p>
    <w:p w14:paraId="19779546" w14:textId="6B64FBF2" w:rsidR="00687246" w:rsidRDefault="00687246" w:rsidP="00687246">
      <w:pPr>
        <w:pStyle w:val="Corpsdetexte"/>
        <w:rPr>
          <w:sz w:val="22"/>
        </w:rPr>
      </w:pPr>
      <w:r>
        <w:rPr>
          <w:noProof/>
        </w:rPr>
        <mc:AlternateContent>
          <mc:Choice Requires="wpg">
            <w:drawing>
              <wp:anchor distT="0" distB="0" distL="0" distR="0" simplePos="0" relativeHeight="251658283" behindDoc="1" locked="0" layoutInCell="1" allowOverlap="1" wp14:anchorId="37196EA2" wp14:editId="65B5FCD7">
                <wp:simplePos x="0" y="0"/>
                <wp:positionH relativeFrom="page">
                  <wp:posOffset>1202055</wp:posOffset>
                </wp:positionH>
                <wp:positionV relativeFrom="paragraph">
                  <wp:posOffset>195580</wp:posOffset>
                </wp:positionV>
                <wp:extent cx="4947920" cy="2963545"/>
                <wp:effectExtent l="0" t="0" r="5080" b="8255"/>
                <wp:wrapTopAndBottom/>
                <wp:docPr id="80"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7920" cy="2963545"/>
                          <a:chOff x="1893" y="308"/>
                          <a:chExt cx="7792" cy="4667"/>
                        </a:xfrm>
                      </wpg:grpSpPr>
                      <pic:pic xmlns:pic="http://schemas.openxmlformats.org/drawingml/2006/picture">
                        <pic:nvPicPr>
                          <pic:cNvPr id="81" name="Picture 72"/>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7824" y="3612"/>
                            <a:ext cx="658"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7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6761" y="2118"/>
                            <a:ext cx="2372" cy="2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 name="Picture 70"/>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2785" y="2116"/>
                            <a:ext cx="2471" cy="2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69"/>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6761" y="838"/>
                            <a:ext cx="1160" cy="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Rectangle 68"/>
                        <wps:cNvSpPr>
                          <a:spLocks/>
                        </wps:cNvSpPr>
                        <wps:spPr bwMode="auto">
                          <a:xfrm>
                            <a:off x="1902" y="317"/>
                            <a:ext cx="7772" cy="4647"/>
                          </a:xfrm>
                          <a:prstGeom prst="rect">
                            <a:avLst/>
                          </a:prstGeom>
                          <a:noFill/>
                          <a:ln w="12700">
                            <a:solidFill>
                              <a:srgbClr val="2E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 name="Picture 67"/>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2881" y="838"/>
                            <a:ext cx="1160" cy="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A2BBF8" id="Group 66" o:spid="_x0000_s1026" style="position:absolute;margin-left:94.65pt;margin-top:15.4pt;width:389.6pt;height:233.35pt;z-index:-251658197;mso-wrap-distance-left:0;mso-wrap-distance-right:0;mso-position-horizontal-relative:page" coordorigin="1893,308" coordsize="7792,46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">
                <v:shape id="Picture 72" o:spid="_x0000_s1027" type="#_x0000_t75" style="position:absolute;left:7824;top:3612;width:658;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">
                  <v:imagedata r:id="rId40" o:title=""/>
                  <v:path arrowok="t"/>
                  <o:lock v:ext="edit" aspectratio="f"/>
                </v:shape>
                <v:shape id="Picture 71" o:spid="_x0000_s1028" type="#_x0000_t75" style="position:absolute;left:6761;top:2118;width:2372;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">
                  <v:imagedata r:id="rId41" o:title=""/>
                  <v:path arrowok="t"/>
                  <o:lock v:ext="edit" aspectratio="f"/>
                </v:shape>
                <v:shape id="Picture 70" o:spid="_x0000_s1029" type="#_x0000_t75" style="position:absolute;left:2785;top:2116;width:2471;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">
                  <v:imagedata r:id="rId42" o:title=""/>
                  <v:path arrowok="t"/>
                  <o:lock v:ext="edit" aspectratio="f"/>
                </v:shape>
                <v:shape id="Picture 69" o:spid="_x0000_s1030" type="#_x0000_t75" style="position:absolute;left:6761;top:838;width:1160;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">
                  <v:imagedata r:id="rId43" o:title=""/>
                  <v:path arrowok="t"/>
                  <o:lock v:ext="edit" aspectratio="f"/>
                </v:shape>
                <v:rect id="Rectangle 68" o:spid="_x0000_s1031" style="position:absolute;left:1902;top:317;width:7772;height:4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" filled="f" strokecolor="#2e528f" strokeweight="1pt">
                  <v:path arrowok="t"/>
                </v:rect>
                <v:shape id="Picture 67" o:spid="_x0000_s1032" type="#_x0000_t75" style="position:absolute;left:2881;top:838;width:1160;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">
                  <v:imagedata r:id="rId44" o:title=""/>
                  <v:path arrowok="t"/>
                  <o:lock v:ext="edit" aspectratio="f"/>
                </v:shape>
                <w10:wrap type="topAndBottom" anchorx="page"/>
              </v:group>
            </w:pict>
          </mc:Fallback>
        </mc:AlternateContent>
      </w:r>
    </w:p>
    <w:p w14:paraId="56728F2C" w14:textId="4372F0E0" w:rsidR="00B13C90" w:rsidRDefault="00B13C90">
      <w:pPr>
        <w:rPr>
          <w:sz w:val="21"/>
        </w:rPr>
        <w:sectPr w:rsidR="00B13C90">
          <w:pgSz w:w="11900" w:h="16840"/>
          <w:pgMar w:top="1440" w:right="80" w:bottom="1520" w:left="380" w:header="0" w:footer="1329" w:gutter="0"/>
          <w:cols w:space="720"/>
        </w:sectPr>
      </w:pPr>
    </w:p>
    <w:p w14:paraId="03EB60C8" w14:textId="77777777" w:rsidR="00A204AB" w:rsidRDefault="00A204AB">
      <w:pPr>
        <w:pStyle w:val="Corpsdetexte"/>
        <w:spacing w:before="2"/>
        <w:rPr>
          <w:sz w:val="24"/>
        </w:rPr>
      </w:pPr>
    </w:p>
    <w:p w14:paraId="3A7F1F7D" w14:textId="77777777" w:rsidR="00A204AB" w:rsidRDefault="00A204AB">
      <w:pPr>
        <w:rPr>
          <w:sz w:val="26"/>
        </w:rPr>
      </w:pPr>
    </w:p>
    <w:p w14:paraId="1B0314E6" w14:textId="77777777" w:rsidR="00A159FB" w:rsidRDefault="00A159FB" w:rsidP="00A159FB">
      <w:pPr>
        <w:spacing w:before="98"/>
        <w:ind w:left="1885"/>
        <w:rPr>
          <w:sz w:val="28"/>
        </w:rPr>
      </w:pPr>
      <w:r>
        <w:rPr>
          <w:noProof/>
        </w:rPr>
        <w:drawing>
          <wp:anchor distT="0" distB="0" distL="0" distR="0" simplePos="0" relativeHeight="251658288" behindDoc="1" locked="0" layoutInCell="1" allowOverlap="1" wp14:anchorId="1F38619C" wp14:editId="51055EB5">
            <wp:simplePos x="0" y="0"/>
            <wp:positionH relativeFrom="page">
              <wp:posOffset>1146756</wp:posOffset>
            </wp:positionH>
            <wp:positionV relativeFrom="paragraph">
              <wp:posOffset>75927</wp:posOffset>
            </wp:positionV>
            <wp:extent cx="279400" cy="196850"/>
            <wp:effectExtent l="0" t="0" r="0" b="0"/>
            <wp:wrapNone/>
            <wp:docPr id="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a:blip r:embed="rId33" cstate="print"/>
                    <a:stretch>
                      <a:fillRect/>
                    </a:stretch>
                  </pic:blipFill>
                  <pic:spPr>
                    <a:xfrm>
                      <a:off x="0" y="0"/>
                      <a:ext cx="279400" cy="196850"/>
                    </a:xfrm>
                    <a:prstGeom prst="rect">
                      <a:avLst/>
                    </a:prstGeom>
                  </pic:spPr>
                </pic:pic>
              </a:graphicData>
            </a:graphic>
          </wp:anchor>
        </w:drawing>
      </w:r>
      <w:r>
        <w:rPr>
          <w:sz w:val="28"/>
        </w:rPr>
        <w:t>Pourquoi</w:t>
      </w:r>
      <w:r>
        <w:rPr>
          <w:spacing w:val="-7"/>
          <w:sz w:val="28"/>
        </w:rPr>
        <w:t xml:space="preserve"> </w:t>
      </w:r>
      <w:r>
        <w:rPr>
          <w:sz w:val="28"/>
        </w:rPr>
        <w:t>ces</w:t>
      </w:r>
      <w:r>
        <w:rPr>
          <w:spacing w:val="-6"/>
          <w:sz w:val="28"/>
        </w:rPr>
        <w:t xml:space="preserve"> </w:t>
      </w:r>
      <w:r>
        <w:rPr>
          <w:sz w:val="28"/>
        </w:rPr>
        <w:t>couleurs</w:t>
      </w:r>
      <w:r>
        <w:rPr>
          <w:spacing w:val="2"/>
          <w:sz w:val="28"/>
        </w:rPr>
        <w:t xml:space="preserve"> </w:t>
      </w:r>
      <w:r>
        <w:rPr>
          <w:sz w:val="28"/>
        </w:rPr>
        <w:t>?</w:t>
      </w:r>
    </w:p>
    <w:p w14:paraId="6045771F" w14:textId="77777777" w:rsidR="00A159FB" w:rsidRDefault="00A159FB" w:rsidP="00A159FB">
      <w:pPr>
        <w:pStyle w:val="Corpsdetexte"/>
        <w:rPr>
          <w:sz w:val="34"/>
        </w:rPr>
      </w:pPr>
    </w:p>
    <w:p w14:paraId="328432EC" w14:textId="5D77526A" w:rsidR="00A159FB" w:rsidRDefault="00A159FB" w:rsidP="00A159FB">
      <w:pPr>
        <w:pStyle w:val="Titre3"/>
        <w:numPr>
          <w:ilvl w:val="0"/>
          <w:numId w:val="22"/>
        </w:numPr>
        <w:spacing w:before="242" w:line="360" w:lineRule="auto"/>
        <w:ind w:right="2580"/>
      </w:pPr>
      <w:r>
        <w:t>Bleu</w:t>
      </w:r>
      <w:r>
        <w:rPr>
          <w:spacing w:val="-7"/>
        </w:rPr>
        <w:t xml:space="preserve"> </w:t>
      </w:r>
      <w:r>
        <w:t>:</w:t>
      </w:r>
      <w:r>
        <w:rPr>
          <w:spacing w:val="-13"/>
        </w:rPr>
        <w:t xml:space="preserve"> </w:t>
      </w:r>
      <w:r>
        <w:t>Confiance,</w:t>
      </w:r>
      <w:r>
        <w:rPr>
          <w:spacing w:val="-10"/>
        </w:rPr>
        <w:t xml:space="preserve"> </w:t>
      </w:r>
      <w:r>
        <w:t>sécurité,</w:t>
      </w:r>
      <w:r>
        <w:rPr>
          <w:spacing w:val="-10"/>
        </w:rPr>
        <w:t xml:space="preserve"> </w:t>
      </w:r>
      <w:r>
        <w:t>fraicheur,</w:t>
      </w:r>
      <w:r>
        <w:rPr>
          <w:spacing w:val="-9"/>
        </w:rPr>
        <w:t xml:space="preserve"> </w:t>
      </w:r>
      <w:r>
        <w:t>l’intelligence</w:t>
      </w:r>
      <w:r>
        <w:rPr>
          <w:spacing w:val="-9"/>
        </w:rPr>
        <w:t xml:space="preserve"> </w:t>
      </w:r>
      <w:r>
        <w:t>exemple</w:t>
      </w:r>
      <w:r>
        <w:rPr>
          <w:spacing w:val="-1"/>
        </w:rPr>
        <w:t xml:space="preserve"> </w:t>
      </w:r>
      <w:r>
        <w:t>Paypal</w:t>
      </w:r>
    </w:p>
    <w:p w14:paraId="33FE4E59" w14:textId="3D5F267B" w:rsidR="00A159FB" w:rsidRPr="00A159FB" w:rsidRDefault="00A159FB" w:rsidP="00A159FB">
      <w:pPr>
        <w:pStyle w:val="Titre3"/>
        <w:numPr>
          <w:ilvl w:val="0"/>
          <w:numId w:val="22"/>
        </w:numPr>
        <w:spacing w:before="242" w:line="360" w:lineRule="auto"/>
        <w:ind w:right="2580"/>
      </w:pPr>
      <w:r>
        <w:rPr>
          <w:rFonts w:ascii="Times New Roman" w:hAnsi="Times New Roman"/>
          <w:spacing w:val="28"/>
          <w:w w:val="99"/>
        </w:rPr>
        <w:t xml:space="preserve"> </w:t>
      </w:r>
      <w:r>
        <w:t>Blanc :</w:t>
      </w:r>
      <w:r>
        <w:rPr>
          <w:spacing w:val="2"/>
        </w:rPr>
        <w:t xml:space="preserve"> </w:t>
      </w:r>
      <w:r>
        <w:t>Simplicité,</w:t>
      </w:r>
      <w:r>
        <w:rPr>
          <w:spacing w:val="1"/>
        </w:rPr>
        <w:t xml:space="preserve"> </w:t>
      </w:r>
      <w:r>
        <w:t>design,</w:t>
      </w:r>
      <w:r>
        <w:rPr>
          <w:spacing w:val="1"/>
        </w:rPr>
        <w:t xml:space="preserve"> </w:t>
      </w:r>
      <w:r>
        <w:t>passe</w:t>
      </w:r>
      <w:r>
        <w:rPr>
          <w:spacing w:val="1"/>
        </w:rPr>
        <w:t xml:space="preserve"> </w:t>
      </w:r>
      <w:r>
        <w:t xml:space="preserve">partout  </w:t>
      </w:r>
      <w:r>
        <w:rPr>
          <w:rFonts w:ascii="Wingdings" w:eastAsia="Wingdings" w:hAnsi="Wingdings" w:cs="Wingdings"/>
        </w:rPr>
        <w:sym w:font="Wingdings" w:char="F0E8"/>
      </w:r>
      <w:r>
        <w:t xml:space="preserve"> </w:t>
      </w:r>
      <w:r w:rsidRPr="00A159FB">
        <w:rPr>
          <w:sz w:val="28"/>
        </w:rPr>
        <w:t>C’est</w:t>
      </w:r>
      <w:r w:rsidRPr="00A159FB">
        <w:rPr>
          <w:spacing w:val="-7"/>
          <w:sz w:val="28"/>
        </w:rPr>
        <w:t xml:space="preserve"> </w:t>
      </w:r>
      <w:r w:rsidRPr="00A159FB">
        <w:rPr>
          <w:sz w:val="28"/>
        </w:rPr>
        <w:t>plus</w:t>
      </w:r>
      <w:r w:rsidRPr="00A159FB">
        <w:rPr>
          <w:spacing w:val="-4"/>
          <w:sz w:val="28"/>
        </w:rPr>
        <w:t xml:space="preserve"> </w:t>
      </w:r>
      <w:r w:rsidRPr="00A159FB">
        <w:rPr>
          <w:sz w:val="28"/>
        </w:rPr>
        <w:t>rassurant</w:t>
      </w:r>
      <w:r w:rsidRPr="00A159FB">
        <w:rPr>
          <w:spacing w:val="-8"/>
          <w:sz w:val="28"/>
        </w:rPr>
        <w:t xml:space="preserve"> </w:t>
      </w:r>
      <w:r w:rsidRPr="00A159FB">
        <w:rPr>
          <w:sz w:val="28"/>
        </w:rPr>
        <w:t>pour</w:t>
      </w:r>
      <w:r w:rsidRPr="00A159FB">
        <w:rPr>
          <w:spacing w:val="-7"/>
          <w:sz w:val="28"/>
        </w:rPr>
        <w:t xml:space="preserve"> </w:t>
      </w:r>
      <w:r w:rsidRPr="00A159FB">
        <w:rPr>
          <w:sz w:val="28"/>
        </w:rPr>
        <w:t>le</w:t>
      </w:r>
      <w:r w:rsidRPr="00A159FB">
        <w:rPr>
          <w:spacing w:val="-3"/>
          <w:sz w:val="28"/>
        </w:rPr>
        <w:t xml:space="preserve"> </w:t>
      </w:r>
      <w:r w:rsidRPr="00A159FB">
        <w:rPr>
          <w:sz w:val="28"/>
        </w:rPr>
        <w:t>client.</w:t>
      </w:r>
    </w:p>
    <w:p w14:paraId="3E107CA8" w14:textId="77777777" w:rsidR="00A159FB" w:rsidRDefault="00A159FB" w:rsidP="00A159FB">
      <w:pPr>
        <w:spacing w:before="162"/>
        <w:ind w:left="1164"/>
        <w:rPr>
          <w:i/>
          <w:sz w:val="26"/>
        </w:rPr>
      </w:pPr>
      <w:r>
        <w:rPr>
          <w:i/>
          <w:w w:val="99"/>
          <w:sz w:val="26"/>
        </w:rPr>
        <w:t xml:space="preserve">  </w:t>
      </w:r>
    </w:p>
    <w:p w14:paraId="198B0815" w14:textId="77777777" w:rsidR="00A159FB" w:rsidRDefault="00A159FB" w:rsidP="00A159FB">
      <w:pPr>
        <w:spacing w:before="52" w:line="317" w:lineRule="exact"/>
        <w:ind w:left="1164"/>
        <w:rPr>
          <w:i/>
          <w:sz w:val="26"/>
        </w:rPr>
      </w:pPr>
      <w:r>
        <w:rPr>
          <w:i/>
          <w:w w:val="99"/>
          <w:sz w:val="26"/>
        </w:rPr>
        <w:t xml:space="preserve">  </w:t>
      </w:r>
    </w:p>
    <w:p w14:paraId="05C1D94F" w14:textId="77777777" w:rsidR="00A159FB" w:rsidRDefault="00A159FB" w:rsidP="00A159FB">
      <w:pPr>
        <w:spacing w:line="314" w:lineRule="exact"/>
        <w:ind w:left="1164"/>
        <w:rPr>
          <w:i/>
          <w:sz w:val="26"/>
        </w:rPr>
      </w:pPr>
      <w:r>
        <w:rPr>
          <w:i/>
          <w:w w:val="99"/>
          <w:sz w:val="26"/>
        </w:rPr>
        <w:t xml:space="preserve">  </w:t>
      </w:r>
    </w:p>
    <w:p w14:paraId="78BA70B4" w14:textId="77777777" w:rsidR="00A159FB" w:rsidRDefault="00A159FB" w:rsidP="00A159FB">
      <w:pPr>
        <w:spacing w:line="315" w:lineRule="exact"/>
        <w:ind w:left="1164"/>
        <w:rPr>
          <w:i/>
          <w:sz w:val="26"/>
        </w:rPr>
      </w:pPr>
      <w:r>
        <w:rPr>
          <w:i/>
          <w:w w:val="99"/>
          <w:sz w:val="26"/>
        </w:rPr>
        <w:t xml:space="preserve">  </w:t>
      </w:r>
    </w:p>
    <w:p w14:paraId="2382B4C2" w14:textId="77777777" w:rsidR="00A159FB" w:rsidRDefault="00A159FB" w:rsidP="00A159FB">
      <w:pPr>
        <w:pStyle w:val="Titre3"/>
        <w:spacing w:before="9"/>
        <w:ind w:left="1885"/>
      </w:pPr>
      <w:r>
        <w:rPr>
          <w:noProof/>
        </w:rPr>
        <w:drawing>
          <wp:anchor distT="0" distB="0" distL="0" distR="0" simplePos="0" relativeHeight="251658289" behindDoc="1" locked="0" layoutInCell="1" allowOverlap="1" wp14:anchorId="45014B40" wp14:editId="5DB0B0E9">
            <wp:simplePos x="0" y="0"/>
            <wp:positionH relativeFrom="page">
              <wp:posOffset>1146756</wp:posOffset>
            </wp:positionH>
            <wp:positionV relativeFrom="paragraph">
              <wp:posOffset>10027</wp:posOffset>
            </wp:positionV>
            <wp:extent cx="279400" cy="196850"/>
            <wp:effectExtent l="0" t="0" r="0" b="0"/>
            <wp:wrapNone/>
            <wp:docPr id="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png"/>
                    <pic:cNvPicPr/>
                  </pic:nvPicPr>
                  <pic:blipFill>
                    <a:blip r:embed="rId33" cstate="print"/>
                    <a:stretch>
                      <a:fillRect/>
                    </a:stretch>
                  </pic:blipFill>
                  <pic:spPr>
                    <a:xfrm>
                      <a:off x="0" y="0"/>
                      <a:ext cx="279400" cy="196850"/>
                    </a:xfrm>
                    <a:prstGeom prst="rect">
                      <a:avLst/>
                    </a:prstGeom>
                  </pic:spPr>
                </pic:pic>
              </a:graphicData>
            </a:graphic>
          </wp:anchor>
        </w:drawing>
      </w:r>
      <w:r>
        <w:t>Les</w:t>
      </w:r>
      <w:r>
        <w:rPr>
          <w:spacing w:val="-7"/>
        </w:rPr>
        <w:t xml:space="preserve"> </w:t>
      </w:r>
      <w:r>
        <w:t>couleurs</w:t>
      </w:r>
      <w:r>
        <w:rPr>
          <w:spacing w:val="-2"/>
        </w:rPr>
        <w:t xml:space="preserve"> </w:t>
      </w:r>
      <w:r>
        <w:t>que</w:t>
      </w:r>
      <w:r>
        <w:rPr>
          <w:spacing w:val="-2"/>
        </w:rPr>
        <w:t xml:space="preserve"> </w:t>
      </w:r>
      <w:r>
        <w:t>l’on</w:t>
      </w:r>
      <w:r>
        <w:rPr>
          <w:spacing w:val="-3"/>
        </w:rPr>
        <w:t xml:space="preserve"> </w:t>
      </w:r>
      <w:r>
        <w:t>retrouvera</w:t>
      </w:r>
      <w:r>
        <w:rPr>
          <w:spacing w:val="-4"/>
        </w:rPr>
        <w:t xml:space="preserve"> </w:t>
      </w:r>
      <w:r>
        <w:t>sur</w:t>
      </w:r>
      <w:r>
        <w:rPr>
          <w:spacing w:val="-6"/>
        </w:rPr>
        <w:t xml:space="preserve"> </w:t>
      </w:r>
      <w:r>
        <w:t>le</w:t>
      </w:r>
      <w:r>
        <w:rPr>
          <w:spacing w:val="-1"/>
        </w:rPr>
        <w:t xml:space="preserve"> </w:t>
      </w:r>
      <w:r>
        <w:t>site</w:t>
      </w:r>
      <w:r>
        <w:rPr>
          <w:spacing w:val="6"/>
        </w:rPr>
        <w:t xml:space="preserve"> </w:t>
      </w:r>
      <w:r>
        <w:t>:</w:t>
      </w:r>
    </w:p>
    <w:p w14:paraId="685D4A9E" w14:textId="77777777" w:rsidR="00A159FB" w:rsidRDefault="00A159FB" w:rsidP="00A159FB">
      <w:pPr>
        <w:pStyle w:val="Corpsdetexte"/>
        <w:rPr>
          <w:sz w:val="20"/>
        </w:rPr>
      </w:pPr>
    </w:p>
    <w:p w14:paraId="5E048EED" w14:textId="77777777" w:rsidR="00A159FB" w:rsidRDefault="00A159FB" w:rsidP="00A159FB">
      <w:pPr>
        <w:pStyle w:val="Corpsdetexte"/>
        <w:rPr>
          <w:sz w:val="20"/>
        </w:rPr>
      </w:pPr>
    </w:p>
    <w:p w14:paraId="6FEBF9C7" w14:textId="77777777" w:rsidR="00A159FB" w:rsidRDefault="00A159FB" w:rsidP="00A159FB">
      <w:pPr>
        <w:pStyle w:val="Corpsdetexte"/>
        <w:rPr>
          <w:sz w:val="20"/>
        </w:rPr>
      </w:pPr>
    </w:p>
    <w:p w14:paraId="4ADA45C6" w14:textId="77777777" w:rsidR="00A159FB" w:rsidRDefault="00A159FB" w:rsidP="00A159FB">
      <w:pPr>
        <w:pStyle w:val="Corpsdetexte"/>
        <w:spacing w:before="1"/>
        <w:rPr>
          <w:sz w:val="25"/>
        </w:rPr>
      </w:pPr>
      <w:r>
        <w:rPr>
          <w:noProof/>
        </w:rPr>
        <w:drawing>
          <wp:anchor distT="0" distB="0" distL="0" distR="0" simplePos="0" relativeHeight="251658284" behindDoc="0" locked="0" layoutInCell="1" allowOverlap="1" wp14:anchorId="5E7FD29A" wp14:editId="68BF56BA">
            <wp:simplePos x="0" y="0"/>
            <wp:positionH relativeFrom="page">
              <wp:posOffset>3079059</wp:posOffset>
            </wp:positionH>
            <wp:positionV relativeFrom="paragraph">
              <wp:posOffset>219315</wp:posOffset>
            </wp:positionV>
            <wp:extent cx="1042136" cy="245745"/>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45" cstate="print"/>
                    <a:stretch>
                      <a:fillRect/>
                    </a:stretch>
                  </pic:blipFill>
                  <pic:spPr>
                    <a:xfrm>
                      <a:off x="0" y="0"/>
                      <a:ext cx="1042136" cy="245745"/>
                    </a:xfrm>
                    <a:prstGeom prst="rect">
                      <a:avLst/>
                    </a:prstGeom>
                  </pic:spPr>
                </pic:pic>
              </a:graphicData>
            </a:graphic>
          </wp:anchor>
        </w:drawing>
      </w:r>
    </w:p>
    <w:p w14:paraId="32B387C9" w14:textId="77777777" w:rsidR="00A159FB" w:rsidRDefault="00A159FB" w:rsidP="00A159FB">
      <w:pPr>
        <w:pStyle w:val="Corpsdetexte"/>
        <w:rPr>
          <w:sz w:val="20"/>
        </w:rPr>
      </w:pPr>
    </w:p>
    <w:p w14:paraId="2C6CEF1B" w14:textId="77777777" w:rsidR="00A159FB" w:rsidRDefault="00A159FB" w:rsidP="00A159FB">
      <w:pPr>
        <w:pStyle w:val="Corpsdetexte"/>
        <w:rPr>
          <w:sz w:val="20"/>
        </w:rPr>
      </w:pPr>
    </w:p>
    <w:p w14:paraId="6A1DA46A" w14:textId="77777777" w:rsidR="00A159FB" w:rsidRDefault="00A159FB" w:rsidP="00A159FB">
      <w:pPr>
        <w:pStyle w:val="Corpsdetexte"/>
        <w:rPr>
          <w:sz w:val="20"/>
        </w:rPr>
      </w:pPr>
    </w:p>
    <w:p w14:paraId="0E396CE6" w14:textId="77777777" w:rsidR="00A159FB" w:rsidRDefault="00A159FB" w:rsidP="00A159FB">
      <w:pPr>
        <w:pStyle w:val="Corpsdetexte"/>
        <w:rPr>
          <w:sz w:val="20"/>
        </w:rPr>
      </w:pPr>
    </w:p>
    <w:p w14:paraId="4C1366BB" w14:textId="77777777" w:rsidR="00A159FB" w:rsidRDefault="00A159FB" w:rsidP="00A159FB">
      <w:pPr>
        <w:pStyle w:val="Corpsdetexte"/>
        <w:rPr>
          <w:sz w:val="20"/>
        </w:rPr>
      </w:pPr>
    </w:p>
    <w:p w14:paraId="1F58F019" w14:textId="77777777" w:rsidR="00A159FB" w:rsidRDefault="00A159FB" w:rsidP="00A159FB">
      <w:pPr>
        <w:pStyle w:val="Corpsdetexte"/>
        <w:rPr>
          <w:sz w:val="20"/>
        </w:rPr>
      </w:pPr>
    </w:p>
    <w:p w14:paraId="31FFB298" w14:textId="77777777" w:rsidR="00A159FB" w:rsidRDefault="00A159FB" w:rsidP="00A159FB">
      <w:pPr>
        <w:pStyle w:val="Corpsdetexte"/>
        <w:rPr>
          <w:sz w:val="20"/>
        </w:rPr>
      </w:pPr>
    </w:p>
    <w:p w14:paraId="39733DF2" w14:textId="77777777" w:rsidR="00A159FB" w:rsidRDefault="00A159FB" w:rsidP="00A159FB">
      <w:pPr>
        <w:pStyle w:val="Corpsdetexte"/>
        <w:rPr>
          <w:sz w:val="20"/>
        </w:rPr>
      </w:pPr>
    </w:p>
    <w:p w14:paraId="151C46C2" w14:textId="77777777" w:rsidR="00A159FB" w:rsidRDefault="00A159FB" w:rsidP="00A159FB">
      <w:pPr>
        <w:pStyle w:val="Corpsdetexte"/>
        <w:rPr>
          <w:sz w:val="20"/>
        </w:rPr>
      </w:pPr>
    </w:p>
    <w:p w14:paraId="78D32BC8" w14:textId="77777777" w:rsidR="00A159FB" w:rsidRDefault="00A159FB" w:rsidP="00A159FB">
      <w:pPr>
        <w:pStyle w:val="Corpsdetexte"/>
        <w:rPr>
          <w:sz w:val="20"/>
        </w:rPr>
      </w:pPr>
    </w:p>
    <w:p w14:paraId="58439768" w14:textId="77777777" w:rsidR="00A159FB" w:rsidRDefault="00A159FB" w:rsidP="00A159FB">
      <w:pPr>
        <w:pStyle w:val="Corpsdetexte"/>
        <w:rPr>
          <w:sz w:val="20"/>
        </w:rPr>
      </w:pPr>
    </w:p>
    <w:p w14:paraId="34146572" w14:textId="77777777" w:rsidR="00A159FB" w:rsidRDefault="00A159FB" w:rsidP="00A159FB">
      <w:pPr>
        <w:pStyle w:val="Corpsdetexte"/>
        <w:rPr>
          <w:sz w:val="20"/>
        </w:rPr>
      </w:pPr>
    </w:p>
    <w:p w14:paraId="0D849923" w14:textId="77777777" w:rsidR="00A159FB" w:rsidRDefault="00A159FB" w:rsidP="00A159FB">
      <w:pPr>
        <w:pStyle w:val="Corpsdetexte"/>
        <w:rPr>
          <w:sz w:val="20"/>
        </w:rPr>
      </w:pPr>
    </w:p>
    <w:p w14:paraId="32F39B92" w14:textId="77777777" w:rsidR="00A159FB" w:rsidRDefault="00A159FB" w:rsidP="00A159FB">
      <w:pPr>
        <w:pStyle w:val="Corpsdetexte"/>
        <w:spacing w:before="7"/>
        <w:rPr>
          <w:sz w:val="17"/>
        </w:rPr>
      </w:pPr>
    </w:p>
    <w:p w14:paraId="46A4114C" w14:textId="77777777" w:rsidR="00A159FB" w:rsidRDefault="00A159FB" w:rsidP="00A159FB">
      <w:pPr>
        <w:spacing w:before="99"/>
        <w:ind w:left="1164"/>
        <w:rPr>
          <w:i/>
          <w:sz w:val="26"/>
        </w:rPr>
      </w:pPr>
      <w:r>
        <w:rPr>
          <w:noProof/>
        </w:rPr>
        <mc:AlternateContent>
          <mc:Choice Requires="wps">
            <w:drawing>
              <wp:anchor distT="0" distB="0" distL="114300" distR="114300" simplePos="0" relativeHeight="251658285" behindDoc="0" locked="0" layoutInCell="1" allowOverlap="1" wp14:anchorId="0F6F1648" wp14:editId="33B69389">
                <wp:simplePos x="0" y="0"/>
                <wp:positionH relativeFrom="page">
                  <wp:posOffset>885190</wp:posOffset>
                </wp:positionH>
                <wp:positionV relativeFrom="paragraph">
                  <wp:posOffset>-2164715</wp:posOffset>
                </wp:positionV>
                <wp:extent cx="3634105" cy="4233545"/>
                <wp:effectExtent l="0" t="0" r="10795" b="8255"/>
                <wp:wrapNone/>
                <wp:docPr id="18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34105" cy="423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2"/>
                              <w:tblW w:w="0" w:type="auto"/>
                              <w:tblInd w:w="7" w:type="dxa"/>
                              <w:tblLayout w:type="fixed"/>
                              <w:tblLook w:val="01E0" w:firstRow="1" w:lastRow="1" w:firstColumn="1" w:lastColumn="1" w:noHBand="0" w:noVBand="0"/>
                            </w:tblPr>
                            <w:tblGrid>
                              <w:gridCol w:w="987"/>
                              <w:gridCol w:w="2526"/>
                              <w:gridCol w:w="2211"/>
                            </w:tblGrid>
                            <w:tr w:rsidR="00A159FB" w14:paraId="1223341E" w14:textId="77777777">
                              <w:trPr>
                                <w:trHeight w:val="321"/>
                              </w:trPr>
                              <w:tc>
                                <w:tcPr>
                                  <w:tcW w:w="987" w:type="dxa"/>
                                </w:tcPr>
                                <w:p w14:paraId="19BB096C" w14:textId="77777777" w:rsidR="00A159FB" w:rsidRDefault="00A159FB">
                                  <w:pPr>
                                    <w:pStyle w:val="TableParagraph"/>
                                    <w:spacing w:line="301" w:lineRule="exact"/>
                                    <w:rPr>
                                      <w:i/>
                                      <w:sz w:val="26"/>
                                    </w:rPr>
                                  </w:pPr>
                                  <w:r>
                                    <w:rPr>
                                      <w:i/>
                                      <w:w w:val="99"/>
                                      <w:sz w:val="26"/>
                                    </w:rPr>
                                    <w:t xml:space="preserve">  </w:t>
                                  </w:r>
                                </w:p>
                              </w:tc>
                              <w:tc>
                                <w:tcPr>
                                  <w:tcW w:w="2526" w:type="dxa"/>
                                </w:tcPr>
                                <w:p w14:paraId="37653C9E" w14:textId="77777777" w:rsidR="00A159FB" w:rsidRDefault="00A159FB">
                                  <w:pPr>
                                    <w:pStyle w:val="TableParagraph"/>
                                    <w:rPr>
                                      <w:rFonts w:ascii="Times New Roman"/>
                                      <w:sz w:val="24"/>
                                    </w:rPr>
                                  </w:pPr>
                                </w:p>
                              </w:tc>
                              <w:tc>
                                <w:tcPr>
                                  <w:tcW w:w="2211" w:type="dxa"/>
                                  <w:vMerge w:val="restart"/>
                                </w:tcPr>
                                <w:p w14:paraId="41D33EB5" w14:textId="77777777" w:rsidR="00A159FB" w:rsidRDefault="00A159FB">
                                  <w:pPr>
                                    <w:pStyle w:val="TableParagraph"/>
                                    <w:spacing w:before="8"/>
                                    <w:rPr>
                                      <w:i/>
                                      <w:sz w:val="25"/>
                                    </w:rPr>
                                  </w:pPr>
                                </w:p>
                                <w:p w14:paraId="60198044" w14:textId="77777777" w:rsidR="00A159FB" w:rsidRDefault="00A159FB">
                                  <w:pPr>
                                    <w:pStyle w:val="TableParagraph"/>
                                    <w:ind w:left="-20"/>
                                    <w:rPr>
                                      <w:sz w:val="20"/>
                                    </w:rPr>
                                  </w:pPr>
                                  <w:r>
                                    <w:rPr>
                                      <w:noProof/>
                                      <w:sz w:val="20"/>
                                    </w:rPr>
                                    <w:drawing>
                                      <wp:inline distT="0" distB="0" distL="0" distR="0" wp14:anchorId="3E8DF3EE" wp14:editId="66D3B917">
                                        <wp:extent cx="1047397" cy="298703"/>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46" cstate="print"/>
                                                <a:stretch>
                                                  <a:fillRect/>
                                                </a:stretch>
                                              </pic:blipFill>
                                              <pic:spPr>
                                                <a:xfrm>
                                                  <a:off x="0" y="0"/>
                                                  <a:ext cx="1047397" cy="298703"/>
                                                </a:xfrm>
                                                <a:prstGeom prst="rect">
                                                  <a:avLst/>
                                                </a:prstGeom>
                                              </pic:spPr>
                                            </pic:pic>
                                          </a:graphicData>
                                        </a:graphic>
                                      </wp:inline>
                                    </w:drawing>
                                  </w:r>
                                </w:p>
                                <w:p w14:paraId="4D5A9ABA" w14:textId="77777777" w:rsidR="00A159FB" w:rsidRDefault="00A159FB">
                                  <w:pPr>
                                    <w:pStyle w:val="TableParagraph"/>
                                    <w:rPr>
                                      <w:i/>
                                      <w:sz w:val="20"/>
                                    </w:rPr>
                                  </w:pPr>
                                </w:p>
                                <w:p w14:paraId="27EEAC3C" w14:textId="77777777" w:rsidR="00A159FB" w:rsidRDefault="00A159FB">
                                  <w:pPr>
                                    <w:pStyle w:val="TableParagraph"/>
                                    <w:spacing w:before="5"/>
                                    <w:rPr>
                                      <w:i/>
                                    </w:rPr>
                                  </w:pPr>
                                </w:p>
                                <w:p w14:paraId="0A524B66" w14:textId="77777777" w:rsidR="00A159FB" w:rsidRDefault="00A159FB">
                                  <w:pPr>
                                    <w:pStyle w:val="TableParagraph"/>
                                    <w:ind w:left="-20"/>
                                    <w:rPr>
                                      <w:sz w:val="20"/>
                                    </w:rPr>
                                  </w:pPr>
                                  <w:r>
                                    <w:rPr>
                                      <w:noProof/>
                                      <w:sz w:val="20"/>
                                    </w:rPr>
                                    <w:drawing>
                                      <wp:inline distT="0" distB="0" distL="0" distR="0" wp14:anchorId="63709A12" wp14:editId="71D381E6">
                                        <wp:extent cx="1077272" cy="271272"/>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47" cstate="print"/>
                                                <a:stretch>
                                                  <a:fillRect/>
                                                </a:stretch>
                                              </pic:blipFill>
                                              <pic:spPr>
                                                <a:xfrm>
                                                  <a:off x="0" y="0"/>
                                                  <a:ext cx="1077272" cy="271272"/>
                                                </a:xfrm>
                                                <a:prstGeom prst="rect">
                                                  <a:avLst/>
                                                </a:prstGeom>
                                              </pic:spPr>
                                            </pic:pic>
                                          </a:graphicData>
                                        </a:graphic>
                                      </wp:inline>
                                    </w:drawing>
                                  </w:r>
                                </w:p>
                              </w:tc>
                            </w:tr>
                            <w:tr w:rsidR="00A159FB" w14:paraId="3538AAE1" w14:textId="77777777">
                              <w:trPr>
                                <w:trHeight w:val="1915"/>
                              </w:trPr>
                              <w:tc>
                                <w:tcPr>
                                  <w:tcW w:w="987" w:type="dxa"/>
                                </w:tcPr>
                                <w:p w14:paraId="6B930EE1" w14:textId="77777777" w:rsidR="00A159FB" w:rsidRDefault="00A159FB">
                                  <w:pPr>
                                    <w:pStyle w:val="TableParagraph"/>
                                    <w:spacing w:before="4" w:line="317" w:lineRule="exact"/>
                                    <w:rPr>
                                      <w:i/>
                                      <w:sz w:val="26"/>
                                    </w:rPr>
                                  </w:pPr>
                                  <w:r>
                                    <w:rPr>
                                      <w:i/>
                                      <w:w w:val="99"/>
                                      <w:sz w:val="26"/>
                                    </w:rPr>
                                    <w:t xml:space="preserve">  </w:t>
                                  </w:r>
                                </w:p>
                                <w:p w14:paraId="03AEBF7C" w14:textId="77777777" w:rsidR="00A159FB" w:rsidRDefault="00A159FB">
                                  <w:pPr>
                                    <w:pStyle w:val="TableParagraph"/>
                                    <w:spacing w:line="317" w:lineRule="exact"/>
                                    <w:rPr>
                                      <w:i/>
                                      <w:sz w:val="26"/>
                                    </w:rPr>
                                  </w:pPr>
                                  <w:r>
                                    <w:rPr>
                                      <w:i/>
                                      <w:w w:val="99"/>
                                      <w:sz w:val="26"/>
                                    </w:rPr>
                                    <w:t xml:space="preserve">  </w:t>
                                  </w:r>
                                </w:p>
                                <w:p w14:paraId="61F4A155" w14:textId="77777777" w:rsidR="00A159FB" w:rsidRDefault="00A159FB">
                                  <w:pPr>
                                    <w:pStyle w:val="TableParagraph"/>
                                    <w:spacing w:line="317" w:lineRule="exact"/>
                                    <w:rPr>
                                      <w:i/>
                                      <w:sz w:val="26"/>
                                    </w:rPr>
                                  </w:pPr>
                                  <w:r>
                                    <w:rPr>
                                      <w:i/>
                                      <w:w w:val="99"/>
                                      <w:sz w:val="26"/>
                                    </w:rPr>
                                    <w:t xml:space="preserve">  </w:t>
                                  </w:r>
                                </w:p>
                                <w:p w14:paraId="00DE16F2" w14:textId="77777777" w:rsidR="00A159FB" w:rsidRDefault="00A159FB">
                                  <w:pPr>
                                    <w:pStyle w:val="TableParagraph"/>
                                    <w:spacing w:line="317" w:lineRule="exact"/>
                                    <w:rPr>
                                      <w:i/>
                                      <w:sz w:val="26"/>
                                    </w:rPr>
                                  </w:pPr>
                                  <w:r>
                                    <w:rPr>
                                      <w:i/>
                                      <w:w w:val="99"/>
                                      <w:sz w:val="26"/>
                                    </w:rPr>
                                    <w:t xml:space="preserve">  </w:t>
                                  </w:r>
                                </w:p>
                                <w:p w14:paraId="6322E5F4" w14:textId="77777777" w:rsidR="00A159FB" w:rsidRDefault="00A159FB">
                                  <w:pPr>
                                    <w:pStyle w:val="TableParagraph"/>
                                    <w:spacing w:line="310" w:lineRule="exact"/>
                                    <w:rPr>
                                      <w:i/>
                                      <w:sz w:val="26"/>
                                    </w:rPr>
                                  </w:pPr>
                                  <w:r>
                                    <w:rPr>
                                      <w:i/>
                                      <w:w w:val="99"/>
                                      <w:sz w:val="26"/>
                                    </w:rPr>
                                    <w:t xml:space="preserve">  </w:t>
                                  </w:r>
                                </w:p>
                                <w:p w14:paraId="4CDCA9A4" w14:textId="77777777" w:rsidR="00A159FB" w:rsidRDefault="00A159FB">
                                  <w:pPr>
                                    <w:pStyle w:val="TableParagraph"/>
                                    <w:spacing w:line="310" w:lineRule="exact"/>
                                    <w:rPr>
                                      <w:i/>
                                      <w:sz w:val="26"/>
                                    </w:rPr>
                                  </w:pPr>
                                  <w:r>
                                    <w:rPr>
                                      <w:i/>
                                      <w:w w:val="99"/>
                                      <w:sz w:val="26"/>
                                    </w:rPr>
                                    <w:t xml:space="preserve">  </w:t>
                                  </w:r>
                                </w:p>
                              </w:tc>
                              <w:tc>
                                <w:tcPr>
                                  <w:tcW w:w="2526" w:type="dxa"/>
                                </w:tcPr>
                                <w:p w14:paraId="4864E260" w14:textId="77777777" w:rsidR="00A159FB" w:rsidRDefault="00A159FB">
                                  <w:pPr>
                                    <w:pStyle w:val="TableParagraph"/>
                                    <w:spacing w:before="3"/>
                                    <w:rPr>
                                      <w:i/>
                                      <w:sz w:val="26"/>
                                    </w:rPr>
                                  </w:pPr>
                                </w:p>
                                <w:p w14:paraId="614D68FF" w14:textId="77777777" w:rsidR="00A159FB" w:rsidRDefault="00A159FB">
                                  <w:pPr>
                                    <w:pStyle w:val="TableParagraph"/>
                                    <w:ind w:left="819"/>
                                    <w:rPr>
                                      <w:i/>
                                      <w:sz w:val="26"/>
                                    </w:rPr>
                                  </w:pPr>
                                  <w:r>
                                    <w:rPr>
                                      <w:i/>
                                      <w:w w:val="99"/>
                                      <w:sz w:val="26"/>
                                    </w:rPr>
                                    <w:t xml:space="preserve">  </w:t>
                                  </w:r>
                                </w:p>
                              </w:tc>
                              <w:tc>
                                <w:tcPr>
                                  <w:tcW w:w="2211" w:type="dxa"/>
                                  <w:vMerge/>
                                  <w:tcBorders>
                                    <w:top w:val="nil"/>
                                  </w:tcBorders>
                                </w:tcPr>
                                <w:p w14:paraId="71C1DC98" w14:textId="77777777" w:rsidR="00A159FB" w:rsidRDefault="00A159FB">
                                  <w:pPr>
                                    <w:rPr>
                                      <w:sz w:val="2"/>
                                      <w:szCs w:val="2"/>
                                    </w:rPr>
                                  </w:pPr>
                                </w:p>
                              </w:tc>
                            </w:tr>
                            <w:tr w:rsidR="00A159FB" w14:paraId="3068FF18" w14:textId="77777777">
                              <w:trPr>
                                <w:trHeight w:val="967"/>
                              </w:trPr>
                              <w:tc>
                                <w:tcPr>
                                  <w:tcW w:w="987" w:type="dxa"/>
                                </w:tcPr>
                                <w:p w14:paraId="5A0056B9" w14:textId="77777777" w:rsidR="00A159FB" w:rsidRDefault="00A159FB">
                                  <w:pPr>
                                    <w:pStyle w:val="TableParagraph"/>
                                    <w:spacing w:before="23" w:line="305" w:lineRule="exact"/>
                                    <w:rPr>
                                      <w:i/>
                                      <w:sz w:val="26"/>
                                    </w:rPr>
                                  </w:pPr>
                                  <w:r>
                                    <w:rPr>
                                      <w:i/>
                                      <w:w w:val="99"/>
                                      <w:sz w:val="26"/>
                                    </w:rPr>
                                    <w:t xml:space="preserve">  </w:t>
                                  </w:r>
                                </w:p>
                                <w:p w14:paraId="5A0BE101" w14:textId="77777777" w:rsidR="00A159FB" w:rsidRDefault="00A159FB">
                                  <w:pPr>
                                    <w:pStyle w:val="TableParagraph"/>
                                    <w:spacing w:line="302" w:lineRule="exact"/>
                                    <w:rPr>
                                      <w:i/>
                                      <w:sz w:val="26"/>
                                    </w:rPr>
                                  </w:pPr>
                                  <w:r>
                                    <w:rPr>
                                      <w:i/>
                                      <w:w w:val="99"/>
                                      <w:sz w:val="26"/>
                                    </w:rPr>
                                    <w:t xml:space="preserve">  </w:t>
                                  </w:r>
                                </w:p>
                                <w:p w14:paraId="14C3CF7D" w14:textId="77777777" w:rsidR="00A159FB" w:rsidRDefault="00A159FB">
                                  <w:pPr>
                                    <w:pStyle w:val="TableParagraph"/>
                                    <w:spacing w:line="315" w:lineRule="exact"/>
                                    <w:rPr>
                                      <w:i/>
                                      <w:sz w:val="26"/>
                                    </w:rPr>
                                  </w:pPr>
                                  <w:r>
                                    <w:rPr>
                                      <w:i/>
                                      <w:w w:val="99"/>
                                      <w:sz w:val="26"/>
                                    </w:rPr>
                                    <w:t xml:space="preserve">  </w:t>
                                  </w:r>
                                </w:p>
                              </w:tc>
                              <w:tc>
                                <w:tcPr>
                                  <w:tcW w:w="2526" w:type="dxa"/>
                                </w:tcPr>
                                <w:p w14:paraId="36FBA602" w14:textId="77777777" w:rsidR="00A159FB" w:rsidRDefault="00A159FB">
                                  <w:pPr>
                                    <w:pStyle w:val="TableParagraph"/>
                                    <w:rPr>
                                      <w:rFonts w:ascii="Times New Roman"/>
                                      <w:sz w:val="26"/>
                                    </w:rPr>
                                  </w:pPr>
                                </w:p>
                              </w:tc>
                              <w:tc>
                                <w:tcPr>
                                  <w:tcW w:w="2211" w:type="dxa"/>
                                </w:tcPr>
                                <w:p w14:paraId="6F1C6C05" w14:textId="77777777" w:rsidR="00A159FB" w:rsidRDefault="00A159FB">
                                  <w:pPr>
                                    <w:pStyle w:val="TableParagraph"/>
                                    <w:spacing w:before="23"/>
                                    <w:ind w:right="49"/>
                                    <w:jc w:val="right"/>
                                    <w:rPr>
                                      <w:i/>
                                      <w:sz w:val="26"/>
                                    </w:rPr>
                                  </w:pPr>
                                  <w:r>
                                    <w:rPr>
                                      <w:i/>
                                      <w:w w:val="99"/>
                                      <w:sz w:val="26"/>
                                    </w:rPr>
                                    <w:t xml:space="preserve"> </w:t>
                                  </w:r>
                                </w:p>
                              </w:tc>
                            </w:tr>
                            <w:tr w:rsidR="00A159FB" w14:paraId="53C37B24" w14:textId="77777777">
                              <w:trPr>
                                <w:trHeight w:val="1228"/>
                              </w:trPr>
                              <w:tc>
                                <w:tcPr>
                                  <w:tcW w:w="987" w:type="dxa"/>
                                </w:tcPr>
                                <w:p w14:paraId="470EF830" w14:textId="77777777" w:rsidR="00A159FB" w:rsidRDefault="00A159FB">
                                  <w:pPr>
                                    <w:pStyle w:val="TableParagraph"/>
                                    <w:spacing w:before="21"/>
                                    <w:rPr>
                                      <w:i/>
                                      <w:sz w:val="26"/>
                                    </w:rPr>
                                  </w:pPr>
                                  <w:r>
                                    <w:rPr>
                                      <w:i/>
                                      <w:w w:val="99"/>
                                      <w:sz w:val="26"/>
                                    </w:rPr>
                                    <w:t xml:space="preserve">  </w:t>
                                  </w:r>
                                </w:p>
                                <w:p w14:paraId="24541352" w14:textId="77777777" w:rsidR="00A159FB" w:rsidRDefault="00A159FB">
                                  <w:pPr>
                                    <w:pStyle w:val="TableParagraph"/>
                                    <w:spacing w:before="273" w:line="303" w:lineRule="exact"/>
                                    <w:rPr>
                                      <w:i/>
                                      <w:sz w:val="26"/>
                                    </w:rPr>
                                  </w:pPr>
                                  <w:r>
                                    <w:rPr>
                                      <w:i/>
                                      <w:w w:val="99"/>
                                      <w:sz w:val="26"/>
                                    </w:rPr>
                                    <w:t xml:space="preserve">  </w:t>
                                  </w:r>
                                </w:p>
                                <w:p w14:paraId="4875E803" w14:textId="77777777" w:rsidR="00A159FB" w:rsidRDefault="00A159FB">
                                  <w:pPr>
                                    <w:pStyle w:val="TableParagraph"/>
                                    <w:spacing w:line="295" w:lineRule="exact"/>
                                    <w:rPr>
                                      <w:i/>
                                      <w:sz w:val="26"/>
                                    </w:rPr>
                                  </w:pPr>
                                  <w:r>
                                    <w:rPr>
                                      <w:i/>
                                      <w:w w:val="99"/>
                                      <w:sz w:val="26"/>
                                    </w:rPr>
                                    <w:t xml:space="preserve">  </w:t>
                                  </w:r>
                                </w:p>
                              </w:tc>
                              <w:tc>
                                <w:tcPr>
                                  <w:tcW w:w="2526" w:type="dxa"/>
                                </w:tcPr>
                                <w:p w14:paraId="6E528FE8" w14:textId="77777777" w:rsidR="00A159FB" w:rsidRDefault="00A159FB">
                                  <w:pPr>
                                    <w:pStyle w:val="TableParagraph"/>
                                    <w:rPr>
                                      <w:rFonts w:ascii="Times New Roman"/>
                                      <w:sz w:val="26"/>
                                    </w:rPr>
                                  </w:pPr>
                                </w:p>
                              </w:tc>
                              <w:tc>
                                <w:tcPr>
                                  <w:tcW w:w="2211" w:type="dxa"/>
                                </w:tcPr>
                                <w:p w14:paraId="7067A8CC" w14:textId="77777777" w:rsidR="00A159FB" w:rsidRDefault="00A159FB">
                                  <w:pPr>
                                    <w:pStyle w:val="TableParagraph"/>
                                    <w:spacing w:before="21"/>
                                    <w:ind w:left="1588"/>
                                    <w:rPr>
                                      <w:i/>
                                      <w:sz w:val="26"/>
                                    </w:rPr>
                                  </w:pPr>
                                  <w:r>
                                    <w:rPr>
                                      <w:i/>
                                      <w:w w:val="99"/>
                                      <w:sz w:val="26"/>
                                    </w:rPr>
                                    <w:t xml:space="preserve"> </w:t>
                                  </w:r>
                                </w:p>
                              </w:tc>
                            </w:tr>
                            <w:tr w:rsidR="00A159FB" w14:paraId="6609D0B6" w14:textId="77777777">
                              <w:trPr>
                                <w:trHeight w:val="331"/>
                              </w:trPr>
                              <w:tc>
                                <w:tcPr>
                                  <w:tcW w:w="987" w:type="dxa"/>
                                </w:tcPr>
                                <w:p w14:paraId="0D57F69D" w14:textId="77777777" w:rsidR="00A159FB" w:rsidRDefault="00A159FB">
                                  <w:pPr>
                                    <w:pStyle w:val="TableParagraph"/>
                                    <w:spacing w:before="11" w:line="300" w:lineRule="exact"/>
                                    <w:rPr>
                                      <w:i/>
                                      <w:sz w:val="26"/>
                                    </w:rPr>
                                  </w:pPr>
                                  <w:r>
                                    <w:rPr>
                                      <w:i/>
                                      <w:w w:val="99"/>
                                      <w:sz w:val="26"/>
                                    </w:rPr>
                                    <w:t xml:space="preserve">  </w:t>
                                  </w:r>
                                </w:p>
                              </w:tc>
                              <w:tc>
                                <w:tcPr>
                                  <w:tcW w:w="2526" w:type="dxa"/>
                                </w:tcPr>
                                <w:p w14:paraId="029C930C" w14:textId="77777777" w:rsidR="00A159FB" w:rsidRDefault="00A159FB">
                                  <w:pPr>
                                    <w:pStyle w:val="TableParagraph"/>
                                    <w:rPr>
                                      <w:rFonts w:ascii="Times New Roman"/>
                                      <w:sz w:val="24"/>
                                    </w:rPr>
                                  </w:pPr>
                                </w:p>
                              </w:tc>
                              <w:tc>
                                <w:tcPr>
                                  <w:tcW w:w="2211" w:type="dxa"/>
                                </w:tcPr>
                                <w:p w14:paraId="4BC1D4B4" w14:textId="77777777" w:rsidR="00A159FB" w:rsidRDefault="00A159FB">
                                  <w:pPr>
                                    <w:pStyle w:val="TableParagraph"/>
                                    <w:spacing w:before="11" w:line="300" w:lineRule="exact"/>
                                    <w:ind w:left="1589"/>
                                    <w:rPr>
                                      <w:i/>
                                      <w:sz w:val="26"/>
                                    </w:rPr>
                                  </w:pPr>
                                  <w:r>
                                    <w:rPr>
                                      <w:i/>
                                      <w:w w:val="99"/>
                                      <w:sz w:val="26"/>
                                    </w:rPr>
                                    <w:t xml:space="preserve"> </w:t>
                                  </w:r>
                                </w:p>
                              </w:tc>
                            </w:tr>
                            <w:tr w:rsidR="00A159FB" w14:paraId="2BC3140C" w14:textId="77777777">
                              <w:trPr>
                                <w:trHeight w:val="638"/>
                              </w:trPr>
                              <w:tc>
                                <w:tcPr>
                                  <w:tcW w:w="987" w:type="dxa"/>
                                </w:tcPr>
                                <w:p w14:paraId="2198C65D" w14:textId="77777777" w:rsidR="00A159FB" w:rsidRDefault="00A159FB">
                                  <w:pPr>
                                    <w:pStyle w:val="TableParagraph"/>
                                    <w:spacing w:before="2" w:line="317" w:lineRule="exact"/>
                                    <w:rPr>
                                      <w:i/>
                                      <w:sz w:val="26"/>
                                    </w:rPr>
                                  </w:pPr>
                                  <w:r>
                                    <w:rPr>
                                      <w:i/>
                                      <w:w w:val="99"/>
                                      <w:sz w:val="26"/>
                                    </w:rPr>
                                    <w:t xml:space="preserve">  </w:t>
                                  </w:r>
                                </w:p>
                                <w:p w14:paraId="7CFE9501" w14:textId="77777777" w:rsidR="00A159FB" w:rsidRDefault="00A159FB">
                                  <w:pPr>
                                    <w:pStyle w:val="TableParagraph"/>
                                    <w:spacing w:line="299" w:lineRule="exact"/>
                                    <w:rPr>
                                      <w:i/>
                                      <w:sz w:val="26"/>
                                    </w:rPr>
                                  </w:pPr>
                                  <w:r>
                                    <w:rPr>
                                      <w:i/>
                                      <w:w w:val="99"/>
                                      <w:sz w:val="26"/>
                                    </w:rPr>
                                    <w:t xml:space="preserve">  </w:t>
                                  </w:r>
                                </w:p>
                              </w:tc>
                              <w:tc>
                                <w:tcPr>
                                  <w:tcW w:w="2526" w:type="dxa"/>
                                </w:tcPr>
                                <w:p w14:paraId="4DA7428B" w14:textId="77777777" w:rsidR="00A159FB" w:rsidRDefault="00A159FB">
                                  <w:pPr>
                                    <w:pStyle w:val="TableParagraph"/>
                                    <w:rPr>
                                      <w:rFonts w:ascii="Times New Roman"/>
                                      <w:sz w:val="26"/>
                                    </w:rPr>
                                  </w:pPr>
                                </w:p>
                              </w:tc>
                              <w:tc>
                                <w:tcPr>
                                  <w:tcW w:w="2211" w:type="dxa"/>
                                </w:tcPr>
                                <w:p w14:paraId="24B0C004" w14:textId="77777777" w:rsidR="00A159FB" w:rsidRDefault="00A159FB">
                                  <w:pPr>
                                    <w:pStyle w:val="TableParagraph"/>
                                    <w:rPr>
                                      <w:rFonts w:ascii="Times New Roman"/>
                                      <w:sz w:val="26"/>
                                    </w:rPr>
                                  </w:pPr>
                                </w:p>
                              </w:tc>
                            </w:tr>
                            <w:tr w:rsidR="00A159FB" w14:paraId="61D5FCF9" w14:textId="77777777">
                              <w:trPr>
                                <w:trHeight w:val="1264"/>
                              </w:trPr>
                              <w:tc>
                                <w:tcPr>
                                  <w:tcW w:w="987" w:type="dxa"/>
                                </w:tcPr>
                                <w:p w14:paraId="75E4EBD8" w14:textId="77777777" w:rsidR="00A159FB" w:rsidRDefault="00A159FB">
                                  <w:pPr>
                                    <w:pStyle w:val="TableParagraph"/>
                                    <w:spacing w:before="2" w:line="317" w:lineRule="exact"/>
                                    <w:rPr>
                                      <w:i/>
                                      <w:sz w:val="26"/>
                                    </w:rPr>
                                  </w:pPr>
                                  <w:r>
                                    <w:rPr>
                                      <w:i/>
                                      <w:w w:val="99"/>
                                      <w:sz w:val="26"/>
                                    </w:rPr>
                                    <w:t xml:space="preserve">  </w:t>
                                  </w:r>
                                </w:p>
                                <w:p w14:paraId="6A38B55A" w14:textId="77777777" w:rsidR="00A159FB" w:rsidRDefault="00A159FB">
                                  <w:pPr>
                                    <w:pStyle w:val="TableParagraph"/>
                                    <w:spacing w:line="317" w:lineRule="exact"/>
                                    <w:rPr>
                                      <w:i/>
                                      <w:sz w:val="26"/>
                                    </w:rPr>
                                  </w:pPr>
                                  <w:r>
                                    <w:rPr>
                                      <w:i/>
                                      <w:w w:val="99"/>
                                      <w:sz w:val="26"/>
                                    </w:rPr>
                                    <w:t xml:space="preserve">  </w:t>
                                  </w:r>
                                </w:p>
                                <w:p w14:paraId="1C922F84" w14:textId="77777777" w:rsidR="00A159FB" w:rsidRDefault="00A159FB">
                                  <w:pPr>
                                    <w:pStyle w:val="TableParagraph"/>
                                    <w:spacing w:line="314" w:lineRule="exact"/>
                                    <w:rPr>
                                      <w:i/>
                                      <w:sz w:val="26"/>
                                    </w:rPr>
                                  </w:pPr>
                                  <w:r>
                                    <w:rPr>
                                      <w:i/>
                                      <w:w w:val="99"/>
                                      <w:sz w:val="26"/>
                                    </w:rPr>
                                    <w:t xml:space="preserve">  </w:t>
                                  </w:r>
                                </w:p>
                                <w:p w14:paraId="2F358B0F" w14:textId="77777777" w:rsidR="00A159FB" w:rsidRDefault="00A159FB">
                                  <w:pPr>
                                    <w:pStyle w:val="TableParagraph"/>
                                    <w:spacing w:line="294" w:lineRule="exact"/>
                                    <w:rPr>
                                      <w:i/>
                                      <w:sz w:val="26"/>
                                    </w:rPr>
                                  </w:pPr>
                                  <w:r>
                                    <w:rPr>
                                      <w:i/>
                                      <w:w w:val="99"/>
                                      <w:sz w:val="26"/>
                                    </w:rPr>
                                    <w:t xml:space="preserve">  </w:t>
                                  </w:r>
                                </w:p>
                              </w:tc>
                              <w:tc>
                                <w:tcPr>
                                  <w:tcW w:w="2526" w:type="dxa"/>
                                </w:tcPr>
                                <w:p w14:paraId="34248974" w14:textId="77777777" w:rsidR="00A159FB" w:rsidRDefault="00A159FB">
                                  <w:pPr>
                                    <w:pStyle w:val="TableParagraph"/>
                                    <w:rPr>
                                      <w:rFonts w:ascii="Times New Roman"/>
                                      <w:sz w:val="26"/>
                                    </w:rPr>
                                  </w:pPr>
                                </w:p>
                              </w:tc>
                              <w:tc>
                                <w:tcPr>
                                  <w:tcW w:w="2211" w:type="dxa"/>
                                </w:tcPr>
                                <w:p w14:paraId="78B9FA28" w14:textId="77777777" w:rsidR="00A159FB" w:rsidRDefault="00A159FB">
                                  <w:pPr>
                                    <w:pStyle w:val="TableParagraph"/>
                                    <w:spacing w:before="5"/>
                                    <w:rPr>
                                      <w:i/>
                                      <w:sz w:val="18"/>
                                    </w:rPr>
                                  </w:pPr>
                                </w:p>
                                <w:p w14:paraId="11BEDAA1" w14:textId="77777777" w:rsidR="00A159FB" w:rsidRDefault="00A159FB">
                                  <w:pPr>
                                    <w:pStyle w:val="TableParagraph"/>
                                    <w:ind w:left="-20"/>
                                    <w:rPr>
                                      <w:sz w:val="20"/>
                                    </w:rPr>
                                  </w:pPr>
                                  <w:r>
                                    <w:rPr>
                                      <w:noProof/>
                                      <w:sz w:val="20"/>
                                    </w:rPr>
                                    <w:drawing>
                                      <wp:inline distT="0" distB="0" distL="0" distR="0" wp14:anchorId="5A2B3AD5" wp14:editId="477CD4F8">
                                        <wp:extent cx="1234366" cy="500634"/>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48" cstate="print"/>
                                                <a:stretch>
                                                  <a:fillRect/>
                                                </a:stretch>
                                              </pic:blipFill>
                                              <pic:spPr>
                                                <a:xfrm>
                                                  <a:off x="0" y="0"/>
                                                  <a:ext cx="1234366" cy="500634"/>
                                                </a:xfrm>
                                                <a:prstGeom prst="rect">
                                                  <a:avLst/>
                                                </a:prstGeom>
                                              </pic:spPr>
                                            </pic:pic>
                                          </a:graphicData>
                                        </a:graphic>
                                      </wp:inline>
                                    </w:drawing>
                                  </w:r>
                                </w:p>
                              </w:tc>
                            </w:tr>
                          </w:tbl>
                          <w:p w14:paraId="6956B5EB" w14:textId="77777777" w:rsidR="00A159FB" w:rsidRDefault="00A159FB" w:rsidP="00A159FB">
                            <w:pPr>
                              <w:pStyle w:val="Corpsdetex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6F1648" id="_x0000_t202" coordsize="21600,21600" o:spt="202" path="m,l,21600r21600,l21600,xe">
                <v:stroke joinstyle="miter"/>
                <v:path gradientshapeok="t" o:connecttype="rect"/>
              </v:shapetype>
              <v:shape id="Text Box 65" o:spid="_x0000_s1028" type="#_x0000_t202" style="position:absolute;left:0;text-align:left;margin-left:69.7pt;margin-top:-170.45pt;width:286.15pt;height:333.35pt;z-index:25165828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" filled="f" stroked="f">
                <v:path arrowok="t"/>
                <v:textbox inset="0,0,0,0">
                  <w:txbxContent>
                    <w:tbl>
                      <w:tblPr>
                        <w:tblStyle w:val="TableNormal2"/>
                        <w:tblW w:w="0" w:type="auto"/>
                        <w:tblInd w:w="7" w:type="dxa"/>
                        <w:tblLayout w:type="fixed"/>
                        <w:tblLook w:val="01E0" w:firstRow="1" w:lastRow="1" w:firstColumn="1" w:lastColumn="1" w:noHBand="0" w:noVBand="0"/>
                      </w:tblPr>
                      <w:tblGrid>
                        <w:gridCol w:w="987"/>
                        <w:gridCol w:w="2526"/>
                        <w:gridCol w:w="2211"/>
                      </w:tblGrid>
                      <w:tr w:rsidR="00A159FB" w14:paraId="1223341E" w14:textId="77777777">
                        <w:trPr>
                          <w:trHeight w:val="321"/>
                        </w:trPr>
                        <w:tc>
                          <w:tcPr>
                            <w:tcW w:w="987" w:type="dxa"/>
                          </w:tcPr>
                          <w:p w14:paraId="19BB096C" w14:textId="77777777" w:rsidR="00A159FB" w:rsidRDefault="00A159FB">
                            <w:pPr>
                              <w:pStyle w:val="TableParagraph"/>
                              <w:spacing w:line="301" w:lineRule="exact"/>
                              <w:rPr>
                                <w:i/>
                                <w:sz w:val="26"/>
                              </w:rPr>
                            </w:pPr>
                            <w:r>
                              <w:rPr>
                                <w:i/>
                                <w:w w:val="99"/>
                                <w:sz w:val="26"/>
                              </w:rPr>
                              <w:t xml:space="preserve">  </w:t>
                            </w:r>
                          </w:p>
                        </w:tc>
                        <w:tc>
                          <w:tcPr>
                            <w:tcW w:w="2526" w:type="dxa"/>
                          </w:tcPr>
                          <w:p w14:paraId="37653C9E" w14:textId="77777777" w:rsidR="00A159FB" w:rsidRDefault="00A159FB">
                            <w:pPr>
                              <w:pStyle w:val="TableParagraph"/>
                              <w:rPr>
                                <w:rFonts w:ascii="Times New Roman"/>
                                <w:sz w:val="24"/>
                              </w:rPr>
                            </w:pPr>
                          </w:p>
                        </w:tc>
                        <w:tc>
                          <w:tcPr>
                            <w:tcW w:w="2211" w:type="dxa"/>
                            <w:vMerge w:val="restart"/>
                          </w:tcPr>
                          <w:p w14:paraId="41D33EB5" w14:textId="77777777" w:rsidR="00A159FB" w:rsidRDefault="00A159FB">
                            <w:pPr>
                              <w:pStyle w:val="TableParagraph"/>
                              <w:spacing w:before="8"/>
                              <w:rPr>
                                <w:i/>
                                <w:sz w:val="25"/>
                              </w:rPr>
                            </w:pPr>
                          </w:p>
                          <w:p w14:paraId="60198044" w14:textId="77777777" w:rsidR="00A159FB" w:rsidRDefault="00A159FB">
                            <w:pPr>
                              <w:pStyle w:val="TableParagraph"/>
                              <w:ind w:left="-20"/>
                              <w:rPr>
                                <w:sz w:val="20"/>
                              </w:rPr>
                            </w:pPr>
                            <w:r>
                              <w:rPr>
                                <w:noProof/>
                                <w:sz w:val="20"/>
                              </w:rPr>
                              <w:drawing>
                                <wp:inline distT="0" distB="0" distL="0" distR="0" wp14:anchorId="3E8DF3EE" wp14:editId="66D3B917">
                                  <wp:extent cx="1047397" cy="298703"/>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46" cstate="print"/>
                                          <a:stretch>
                                            <a:fillRect/>
                                          </a:stretch>
                                        </pic:blipFill>
                                        <pic:spPr>
                                          <a:xfrm>
                                            <a:off x="0" y="0"/>
                                            <a:ext cx="1047397" cy="298703"/>
                                          </a:xfrm>
                                          <a:prstGeom prst="rect">
                                            <a:avLst/>
                                          </a:prstGeom>
                                        </pic:spPr>
                                      </pic:pic>
                                    </a:graphicData>
                                  </a:graphic>
                                </wp:inline>
                              </w:drawing>
                            </w:r>
                          </w:p>
                          <w:p w14:paraId="4D5A9ABA" w14:textId="77777777" w:rsidR="00A159FB" w:rsidRDefault="00A159FB">
                            <w:pPr>
                              <w:pStyle w:val="TableParagraph"/>
                              <w:rPr>
                                <w:i/>
                                <w:sz w:val="20"/>
                              </w:rPr>
                            </w:pPr>
                          </w:p>
                          <w:p w14:paraId="27EEAC3C" w14:textId="77777777" w:rsidR="00A159FB" w:rsidRDefault="00A159FB">
                            <w:pPr>
                              <w:pStyle w:val="TableParagraph"/>
                              <w:spacing w:before="5"/>
                              <w:rPr>
                                <w:i/>
                              </w:rPr>
                            </w:pPr>
                          </w:p>
                          <w:p w14:paraId="0A524B66" w14:textId="77777777" w:rsidR="00A159FB" w:rsidRDefault="00A159FB">
                            <w:pPr>
                              <w:pStyle w:val="TableParagraph"/>
                              <w:ind w:left="-20"/>
                              <w:rPr>
                                <w:sz w:val="20"/>
                              </w:rPr>
                            </w:pPr>
                            <w:r>
                              <w:rPr>
                                <w:noProof/>
                                <w:sz w:val="20"/>
                              </w:rPr>
                              <w:drawing>
                                <wp:inline distT="0" distB="0" distL="0" distR="0" wp14:anchorId="63709A12" wp14:editId="71D381E6">
                                  <wp:extent cx="1077272" cy="271272"/>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47" cstate="print"/>
                                          <a:stretch>
                                            <a:fillRect/>
                                          </a:stretch>
                                        </pic:blipFill>
                                        <pic:spPr>
                                          <a:xfrm>
                                            <a:off x="0" y="0"/>
                                            <a:ext cx="1077272" cy="271272"/>
                                          </a:xfrm>
                                          <a:prstGeom prst="rect">
                                            <a:avLst/>
                                          </a:prstGeom>
                                        </pic:spPr>
                                      </pic:pic>
                                    </a:graphicData>
                                  </a:graphic>
                                </wp:inline>
                              </w:drawing>
                            </w:r>
                          </w:p>
                        </w:tc>
                      </w:tr>
                      <w:tr w:rsidR="00A159FB" w14:paraId="3538AAE1" w14:textId="77777777">
                        <w:trPr>
                          <w:trHeight w:val="1915"/>
                        </w:trPr>
                        <w:tc>
                          <w:tcPr>
                            <w:tcW w:w="987" w:type="dxa"/>
                          </w:tcPr>
                          <w:p w14:paraId="6B930EE1" w14:textId="77777777" w:rsidR="00A159FB" w:rsidRDefault="00A159FB">
                            <w:pPr>
                              <w:pStyle w:val="TableParagraph"/>
                              <w:spacing w:before="4" w:line="317" w:lineRule="exact"/>
                              <w:rPr>
                                <w:i/>
                                <w:sz w:val="26"/>
                              </w:rPr>
                            </w:pPr>
                            <w:r>
                              <w:rPr>
                                <w:i/>
                                <w:w w:val="99"/>
                                <w:sz w:val="26"/>
                              </w:rPr>
                              <w:t xml:space="preserve">  </w:t>
                            </w:r>
                          </w:p>
                          <w:p w14:paraId="03AEBF7C" w14:textId="77777777" w:rsidR="00A159FB" w:rsidRDefault="00A159FB">
                            <w:pPr>
                              <w:pStyle w:val="TableParagraph"/>
                              <w:spacing w:line="317" w:lineRule="exact"/>
                              <w:rPr>
                                <w:i/>
                                <w:sz w:val="26"/>
                              </w:rPr>
                            </w:pPr>
                            <w:r>
                              <w:rPr>
                                <w:i/>
                                <w:w w:val="99"/>
                                <w:sz w:val="26"/>
                              </w:rPr>
                              <w:t xml:space="preserve">  </w:t>
                            </w:r>
                          </w:p>
                          <w:p w14:paraId="61F4A155" w14:textId="77777777" w:rsidR="00A159FB" w:rsidRDefault="00A159FB">
                            <w:pPr>
                              <w:pStyle w:val="TableParagraph"/>
                              <w:spacing w:line="317" w:lineRule="exact"/>
                              <w:rPr>
                                <w:i/>
                                <w:sz w:val="26"/>
                              </w:rPr>
                            </w:pPr>
                            <w:r>
                              <w:rPr>
                                <w:i/>
                                <w:w w:val="99"/>
                                <w:sz w:val="26"/>
                              </w:rPr>
                              <w:t xml:space="preserve">  </w:t>
                            </w:r>
                          </w:p>
                          <w:p w14:paraId="00DE16F2" w14:textId="77777777" w:rsidR="00A159FB" w:rsidRDefault="00A159FB">
                            <w:pPr>
                              <w:pStyle w:val="TableParagraph"/>
                              <w:spacing w:line="317" w:lineRule="exact"/>
                              <w:rPr>
                                <w:i/>
                                <w:sz w:val="26"/>
                              </w:rPr>
                            </w:pPr>
                            <w:r>
                              <w:rPr>
                                <w:i/>
                                <w:w w:val="99"/>
                                <w:sz w:val="26"/>
                              </w:rPr>
                              <w:t xml:space="preserve">  </w:t>
                            </w:r>
                          </w:p>
                          <w:p w14:paraId="6322E5F4" w14:textId="77777777" w:rsidR="00A159FB" w:rsidRDefault="00A159FB">
                            <w:pPr>
                              <w:pStyle w:val="TableParagraph"/>
                              <w:spacing w:line="310" w:lineRule="exact"/>
                              <w:rPr>
                                <w:i/>
                                <w:sz w:val="26"/>
                              </w:rPr>
                            </w:pPr>
                            <w:r>
                              <w:rPr>
                                <w:i/>
                                <w:w w:val="99"/>
                                <w:sz w:val="26"/>
                              </w:rPr>
                              <w:t xml:space="preserve">  </w:t>
                            </w:r>
                          </w:p>
                          <w:p w14:paraId="4CDCA9A4" w14:textId="77777777" w:rsidR="00A159FB" w:rsidRDefault="00A159FB">
                            <w:pPr>
                              <w:pStyle w:val="TableParagraph"/>
                              <w:spacing w:line="310" w:lineRule="exact"/>
                              <w:rPr>
                                <w:i/>
                                <w:sz w:val="26"/>
                              </w:rPr>
                            </w:pPr>
                            <w:r>
                              <w:rPr>
                                <w:i/>
                                <w:w w:val="99"/>
                                <w:sz w:val="26"/>
                              </w:rPr>
                              <w:t xml:space="preserve">  </w:t>
                            </w:r>
                          </w:p>
                        </w:tc>
                        <w:tc>
                          <w:tcPr>
                            <w:tcW w:w="2526" w:type="dxa"/>
                          </w:tcPr>
                          <w:p w14:paraId="4864E260" w14:textId="77777777" w:rsidR="00A159FB" w:rsidRDefault="00A159FB">
                            <w:pPr>
                              <w:pStyle w:val="TableParagraph"/>
                              <w:spacing w:before="3"/>
                              <w:rPr>
                                <w:i/>
                                <w:sz w:val="26"/>
                              </w:rPr>
                            </w:pPr>
                          </w:p>
                          <w:p w14:paraId="614D68FF" w14:textId="77777777" w:rsidR="00A159FB" w:rsidRDefault="00A159FB">
                            <w:pPr>
                              <w:pStyle w:val="TableParagraph"/>
                              <w:ind w:left="819"/>
                              <w:rPr>
                                <w:i/>
                                <w:sz w:val="26"/>
                              </w:rPr>
                            </w:pPr>
                            <w:r>
                              <w:rPr>
                                <w:i/>
                                <w:w w:val="99"/>
                                <w:sz w:val="26"/>
                              </w:rPr>
                              <w:t xml:space="preserve">  </w:t>
                            </w:r>
                          </w:p>
                        </w:tc>
                        <w:tc>
                          <w:tcPr>
                            <w:tcW w:w="2211" w:type="dxa"/>
                            <w:vMerge/>
                            <w:tcBorders>
                              <w:top w:val="nil"/>
                            </w:tcBorders>
                          </w:tcPr>
                          <w:p w14:paraId="71C1DC98" w14:textId="77777777" w:rsidR="00A159FB" w:rsidRDefault="00A159FB">
                            <w:pPr>
                              <w:rPr>
                                <w:sz w:val="2"/>
                                <w:szCs w:val="2"/>
                              </w:rPr>
                            </w:pPr>
                          </w:p>
                        </w:tc>
                      </w:tr>
                      <w:tr w:rsidR="00A159FB" w14:paraId="3068FF18" w14:textId="77777777">
                        <w:trPr>
                          <w:trHeight w:val="967"/>
                        </w:trPr>
                        <w:tc>
                          <w:tcPr>
                            <w:tcW w:w="987" w:type="dxa"/>
                          </w:tcPr>
                          <w:p w14:paraId="5A0056B9" w14:textId="77777777" w:rsidR="00A159FB" w:rsidRDefault="00A159FB">
                            <w:pPr>
                              <w:pStyle w:val="TableParagraph"/>
                              <w:spacing w:before="23" w:line="305" w:lineRule="exact"/>
                              <w:rPr>
                                <w:i/>
                                <w:sz w:val="26"/>
                              </w:rPr>
                            </w:pPr>
                            <w:r>
                              <w:rPr>
                                <w:i/>
                                <w:w w:val="99"/>
                                <w:sz w:val="26"/>
                              </w:rPr>
                              <w:t xml:space="preserve">  </w:t>
                            </w:r>
                          </w:p>
                          <w:p w14:paraId="5A0BE101" w14:textId="77777777" w:rsidR="00A159FB" w:rsidRDefault="00A159FB">
                            <w:pPr>
                              <w:pStyle w:val="TableParagraph"/>
                              <w:spacing w:line="302" w:lineRule="exact"/>
                              <w:rPr>
                                <w:i/>
                                <w:sz w:val="26"/>
                              </w:rPr>
                            </w:pPr>
                            <w:r>
                              <w:rPr>
                                <w:i/>
                                <w:w w:val="99"/>
                                <w:sz w:val="26"/>
                              </w:rPr>
                              <w:t xml:space="preserve">  </w:t>
                            </w:r>
                          </w:p>
                          <w:p w14:paraId="14C3CF7D" w14:textId="77777777" w:rsidR="00A159FB" w:rsidRDefault="00A159FB">
                            <w:pPr>
                              <w:pStyle w:val="TableParagraph"/>
                              <w:spacing w:line="315" w:lineRule="exact"/>
                              <w:rPr>
                                <w:i/>
                                <w:sz w:val="26"/>
                              </w:rPr>
                            </w:pPr>
                            <w:r>
                              <w:rPr>
                                <w:i/>
                                <w:w w:val="99"/>
                                <w:sz w:val="26"/>
                              </w:rPr>
                              <w:t xml:space="preserve">  </w:t>
                            </w:r>
                          </w:p>
                        </w:tc>
                        <w:tc>
                          <w:tcPr>
                            <w:tcW w:w="2526" w:type="dxa"/>
                          </w:tcPr>
                          <w:p w14:paraId="36FBA602" w14:textId="77777777" w:rsidR="00A159FB" w:rsidRDefault="00A159FB">
                            <w:pPr>
                              <w:pStyle w:val="TableParagraph"/>
                              <w:rPr>
                                <w:rFonts w:ascii="Times New Roman"/>
                                <w:sz w:val="26"/>
                              </w:rPr>
                            </w:pPr>
                          </w:p>
                        </w:tc>
                        <w:tc>
                          <w:tcPr>
                            <w:tcW w:w="2211" w:type="dxa"/>
                          </w:tcPr>
                          <w:p w14:paraId="6F1C6C05" w14:textId="77777777" w:rsidR="00A159FB" w:rsidRDefault="00A159FB">
                            <w:pPr>
                              <w:pStyle w:val="TableParagraph"/>
                              <w:spacing w:before="23"/>
                              <w:ind w:right="49"/>
                              <w:jc w:val="right"/>
                              <w:rPr>
                                <w:i/>
                                <w:sz w:val="26"/>
                              </w:rPr>
                            </w:pPr>
                            <w:r>
                              <w:rPr>
                                <w:i/>
                                <w:w w:val="99"/>
                                <w:sz w:val="26"/>
                              </w:rPr>
                              <w:t xml:space="preserve"> </w:t>
                            </w:r>
                          </w:p>
                        </w:tc>
                      </w:tr>
                      <w:tr w:rsidR="00A159FB" w14:paraId="53C37B24" w14:textId="77777777">
                        <w:trPr>
                          <w:trHeight w:val="1228"/>
                        </w:trPr>
                        <w:tc>
                          <w:tcPr>
                            <w:tcW w:w="987" w:type="dxa"/>
                          </w:tcPr>
                          <w:p w14:paraId="470EF830" w14:textId="77777777" w:rsidR="00A159FB" w:rsidRDefault="00A159FB">
                            <w:pPr>
                              <w:pStyle w:val="TableParagraph"/>
                              <w:spacing w:before="21"/>
                              <w:rPr>
                                <w:i/>
                                <w:sz w:val="26"/>
                              </w:rPr>
                            </w:pPr>
                            <w:r>
                              <w:rPr>
                                <w:i/>
                                <w:w w:val="99"/>
                                <w:sz w:val="26"/>
                              </w:rPr>
                              <w:t xml:space="preserve">  </w:t>
                            </w:r>
                          </w:p>
                          <w:p w14:paraId="24541352" w14:textId="77777777" w:rsidR="00A159FB" w:rsidRDefault="00A159FB">
                            <w:pPr>
                              <w:pStyle w:val="TableParagraph"/>
                              <w:spacing w:before="273" w:line="303" w:lineRule="exact"/>
                              <w:rPr>
                                <w:i/>
                                <w:sz w:val="26"/>
                              </w:rPr>
                            </w:pPr>
                            <w:r>
                              <w:rPr>
                                <w:i/>
                                <w:w w:val="99"/>
                                <w:sz w:val="26"/>
                              </w:rPr>
                              <w:t xml:space="preserve">  </w:t>
                            </w:r>
                          </w:p>
                          <w:p w14:paraId="4875E803" w14:textId="77777777" w:rsidR="00A159FB" w:rsidRDefault="00A159FB">
                            <w:pPr>
                              <w:pStyle w:val="TableParagraph"/>
                              <w:spacing w:line="295" w:lineRule="exact"/>
                              <w:rPr>
                                <w:i/>
                                <w:sz w:val="26"/>
                              </w:rPr>
                            </w:pPr>
                            <w:r>
                              <w:rPr>
                                <w:i/>
                                <w:w w:val="99"/>
                                <w:sz w:val="26"/>
                              </w:rPr>
                              <w:t xml:space="preserve">  </w:t>
                            </w:r>
                          </w:p>
                        </w:tc>
                        <w:tc>
                          <w:tcPr>
                            <w:tcW w:w="2526" w:type="dxa"/>
                          </w:tcPr>
                          <w:p w14:paraId="6E528FE8" w14:textId="77777777" w:rsidR="00A159FB" w:rsidRDefault="00A159FB">
                            <w:pPr>
                              <w:pStyle w:val="TableParagraph"/>
                              <w:rPr>
                                <w:rFonts w:ascii="Times New Roman"/>
                                <w:sz w:val="26"/>
                              </w:rPr>
                            </w:pPr>
                          </w:p>
                        </w:tc>
                        <w:tc>
                          <w:tcPr>
                            <w:tcW w:w="2211" w:type="dxa"/>
                          </w:tcPr>
                          <w:p w14:paraId="7067A8CC" w14:textId="77777777" w:rsidR="00A159FB" w:rsidRDefault="00A159FB">
                            <w:pPr>
                              <w:pStyle w:val="TableParagraph"/>
                              <w:spacing w:before="21"/>
                              <w:ind w:left="1588"/>
                              <w:rPr>
                                <w:i/>
                                <w:sz w:val="26"/>
                              </w:rPr>
                            </w:pPr>
                            <w:r>
                              <w:rPr>
                                <w:i/>
                                <w:w w:val="99"/>
                                <w:sz w:val="26"/>
                              </w:rPr>
                              <w:t xml:space="preserve"> </w:t>
                            </w:r>
                          </w:p>
                        </w:tc>
                      </w:tr>
                      <w:tr w:rsidR="00A159FB" w14:paraId="6609D0B6" w14:textId="77777777">
                        <w:trPr>
                          <w:trHeight w:val="331"/>
                        </w:trPr>
                        <w:tc>
                          <w:tcPr>
                            <w:tcW w:w="987" w:type="dxa"/>
                          </w:tcPr>
                          <w:p w14:paraId="0D57F69D" w14:textId="77777777" w:rsidR="00A159FB" w:rsidRDefault="00A159FB">
                            <w:pPr>
                              <w:pStyle w:val="TableParagraph"/>
                              <w:spacing w:before="11" w:line="300" w:lineRule="exact"/>
                              <w:rPr>
                                <w:i/>
                                <w:sz w:val="26"/>
                              </w:rPr>
                            </w:pPr>
                            <w:r>
                              <w:rPr>
                                <w:i/>
                                <w:w w:val="99"/>
                                <w:sz w:val="26"/>
                              </w:rPr>
                              <w:t xml:space="preserve">  </w:t>
                            </w:r>
                          </w:p>
                        </w:tc>
                        <w:tc>
                          <w:tcPr>
                            <w:tcW w:w="2526" w:type="dxa"/>
                          </w:tcPr>
                          <w:p w14:paraId="029C930C" w14:textId="77777777" w:rsidR="00A159FB" w:rsidRDefault="00A159FB">
                            <w:pPr>
                              <w:pStyle w:val="TableParagraph"/>
                              <w:rPr>
                                <w:rFonts w:ascii="Times New Roman"/>
                                <w:sz w:val="24"/>
                              </w:rPr>
                            </w:pPr>
                          </w:p>
                        </w:tc>
                        <w:tc>
                          <w:tcPr>
                            <w:tcW w:w="2211" w:type="dxa"/>
                          </w:tcPr>
                          <w:p w14:paraId="4BC1D4B4" w14:textId="77777777" w:rsidR="00A159FB" w:rsidRDefault="00A159FB">
                            <w:pPr>
                              <w:pStyle w:val="TableParagraph"/>
                              <w:spacing w:before="11" w:line="300" w:lineRule="exact"/>
                              <w:ind w:left="1589"/>
                              <w:rPr>
                                <w:i/>
                                <w:sz w:val="26"/>
                              </w:rPr>
                            </w:pPr>
                            <w:r>
                              <w:rPr>
                                <w:i/>
                                <w:w w:val="99"/>
                                <w:sz w:val="26"/>
                              </w:rPr>
                              <w:t xml:space="preserve"> </w:t>
                            </w:r>
                          </w:p>
                        </w:tc>
                      </w:tr>
                      <w:tr w:rsidR="00A159FB" w14:paraId="2BC3140C" w14:textId="77777777">
                        <w:trPr>
                          <w:trHeight w:val="638"/>
                        </w:trPr>
                        <w:tc>
                          <w:tcPr>
                            <w:tcW w:w="987" w:type="dxa"/>
                          </w:tcPr>
                          <w:p w14:paraId="2198C65D" w14:textId="77777777" w:rsidR="00A159FB" w:rsidRDefault="00A159FB">
                            <w:pPr>
                              <w:pStyle w:val="TableParagraph"/>
                              <w:spacing w:before="2" w:line="317" w:lineRule="exact"/>
                              <w:rPr>
                                <w:i/>
                                <w:sz w:val="26"/>
                              </w:rPr>
                            </w:pPr>
                            <w:r>
                              <w:rPr>
                                <w:i/>
                                <w:w w:val="99"/>
                                <w:sz w:val="26"/>
                              </w:rPr>
                              <w:t xml:space="preserve">  </w:t>
                            </w:r>
                          </w:p>
                          <w:p w14:paraId="7CFE9501" w14:textId="77777777" w:rsidR="00A159FB" w:rsidRDefault="00A159FB">
                            <w:pPr>
                              <w:pStyle w:val="TableParagraph"/>
                              <w:spacing w:line="299" w:lineRule="exact"/>
                              <w:rPr>
                                <w:i/>
                                <w:sz w:val="26"/>
                              </w:rPr>
                            </w:pPr>
                            <w:r>
                              <w:rPr>
                                <w:i/>
                                <w:w w:val="99"/>
                                <w:sz w:val="26"/>
                              </w:rPr>
                              <w:t xml:space="preserve">  </w:t>
                            </w:r>
                          </w:p>
                        </w:tc>
                        <w:tc>
                          <w:tcPr>
                            <w:tcW w:w="2526" w:type="dxa"/>
                          </w:tcPr>
                          <w:p w14:paraId="4DA7428B" w14:textId="77777777" w:rsidR="00A159FB" w:rsidRDefault="00A159FB">
                            <w:pPr>
                              <w:pStyle w:val="TableParagraph"/>
                              <w:rPr>
                                <w:rFonts w:ascii="Times New Roman"/>
                                <w:sz w:val="26"/>
                              </w:rPr>
                            </w:pPr>
                          </w:p>
                        </w:tc>
                        <w:tc>
                          <w:tcPr>
                            <w:tcW w:w="2211" w:type="dxa"/>
                          </w:tcPr>
                          <w:p w14:paraId="24B0C004" w14:textId="77777777" w:rsidR="00A159FB" w:rsidRDefault="00A159FB">
                            <w:pPr>
                              <w:pStyle w:val="TableParagraph"/>
                              <w:rPr>
                                <w:rFonts w:ascii="Times New Roman"/>
                                <w:sz w:val="26"/>
                              </w:rPr>
                            </w:pPr>
                          </w:p>
                        </w:tc>
                      </w:tr>
                      <w:tr w:rsidR="00A159FB" w14:paraId="61D5FCF9" w14:textId="77777777">
                        <w:trPr>
                          <w:trHeight w:val="1264"/>
                        </w:trPr>
                        <w:tc>
                          <w:tcPr>
                            <w:tcW w:w="987" w:type="dxa"/>
                          </w:tcPr>
                          <w:p w14:paraId="75E4EBD8" w14:textId="77777777" w:rsidR="00A159FB" w:rsidRDefault="00A159FB">
                            <w:pPr>
                              <w:pStyle w:val="TableParagraph"/>
                              <w:spacing w:before="2" w:line="317" w:lineRule="exact"/>
                              <w:rPr>
                                <w:i/>
                                <w:sz w:val="26"/>
                              </w:rPr>
                            </w:pPr>
                            <w:r>
                              <w:rPr>
                                <w:i/>
                                <w:w w:val="99"/>
                                <w:sz w:val="26"/>
                              </w:rPr>
                              <w:t xml:space="preserve">  </w:t>
                            </w:r>
                          </w:p>
                          <w:p w14:paraId="6A38B55A" w14:textId="77777777" w:rsidR="00A159FB" w:rsidRDefault="00A159FB">
                            <w:pPr>
                              <w:pStyle w:val="TableParagraph"/>
                              <w:spacing w:line="317" w:lineRule="exact"/>
                              <w:rPr>
                                <w:i/>
                                <w:sz w:val="26"/>
                              </w:rPr>
                            </w:pPr>
                            <w:r>
                              <w:rPr>
                                <w:i/>
                                <w:w w:val="99"/>
                                <w:sz w:val="26"/>
                              </w:rPr>
                              <w:t xml:space="preserve">  </w:t>
                            </w:r>
                          </w:p>
                          <w:p w14:paraId="1C922F84" w14:textId="77777777" w:rsidR="00A159FB" w:rsidRDefault="00A159FB">
                            <w:pPr>
                              <w:pStyle w:val="TableParagraph"/>
                              <w:spacing w:line="314" w:lineRule="exact"/>
                              <w:rPr>
                                <w:i/>
                                <w:sz w:val="26"/>
                              </w:rPr>
                            </w:pPr>
                            <w:r>
                              <w:rPr>
                                <w:i/>
                                <w:w w:val="99"/>
                                <w:sz w:val="26"/>
                              </w:rPr>
                              <w:t xml:space="preserve">  </w:t>
                            </w:r>
                          </w:p>
                          <w:p w14:paraId="2F358B0F" w14:textId="77777777" w:rsidR="00A159FB" w:rsidRDefault="00A159FB">
                            <w:pPr>
                              <w:pStyle w:val="TableParagraph"/>
                              <w:spacing w:line="294" w:lineRule="exact"/>
                              <w:rPr>
                                <w:i/>
                                <w:sz w:val="26"/>
                              </w:rPr>
                            </w:pPr>
                            <w:r>
                              <w:rPr>
                                <w:i/>
                                <w:w w:val="99"/>
                                <w:sz w:val="26"/>
                              </w:rPr>
                              <w:t xml:space="preserve">  </w:t>
                            </w:r>
                          </w:p>
                        </w:tc>
                        <w:tc>
                          <w:tcPr>
                            <w:tcW w:w="2526" w:type="dxa"/>
                          </w:tcPr>
                          <w:p w14:paraId="34248974" w14:textId="77777777" w:rsidR="00A159FB" w:rsidRDefault="00A159FB">
                            <w:pPr>
                              <w:pStyle w:val="TableParagraph"/>
                              <w:rPr>
                                <w:rFonts w:ascii="Times New Roman"/>
                                <w:sz w:val="26"/>
                              </w:rPr>
                            </w:pPr>
                          </w:p>
                        </w:tc>
                        <w:tc>
                          <w:tcPr>
                            <w:tcW w:w="2211" w:type="dxa"/>
                          </w:tcPr>
                          <w:p w14:paraId="78B9FA28" w14:textId="77777777" w:rsidR="00A159FB" w:rsidRDefault="00A159FB">
                            <w:pPr>
                              <w:pStyle w:val="TableParagraph"/>
                              <w:spacing w:before="5"/>
                              <w:rPr>
                                <w:i/>
                                <w:sz w:val="18"/>
                              </w:rPr>
                            </w:pPr>
                          </w:p>
                          <w:p w14:paraId="11BEDAA1" w14:textId="77777777" w:rsidR="00A159FB" w:rsidRDefault="00A159FB">
                            <w:pPr>
                              <w:pStyle w:val="TableParagraph"/>
                              <w:ind w:left="-20"/>
                              <w:rPr>
                                <w:sz w:val="20"/>
                              </w:rPr>
                            </w:pPr>
                            <w:r>
                              <w:rPr>
                                <w:noProof/>
                                <w:sz w:val="20"/>
                              </w:rPr>
                              <w:drawing>
                                <wp:inline distT="0" distB="0" distL="0" distR="0" wp14:anchorId="5A2B3AD5" wp14:editId="477CD4F8">
                                  <wp:extent cx="1234366" cy="500634"/>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48" cstate="print"/>
                                          <a:stretch>
                                            <a:fillRect/>
                                          </a:stretch>
                                        </pic:blipFill>
                                        <pic:spPr>
                                          <a:xfrm>
                                            <a:off x="0" y="0"/>
                                            <a:ext cx="1234366" cy="500634"/>
                                          </a:xfrm>
                                          <a:prstGeom prst="rect">
                                            <a:avLst/>
                                          </a:prstGeom>
                                        </pic:spPr>
                                      </pic:pic>
                                    </a:graphicData>
                                  </a:graphic>
                                </wp:inline>
                              </w:drawing>
                            </w:r>
                          </w:p>
                        </w:tc>
                      </w:tr>
                    </w:tbl>
                    <w:p w14:paraId="6956B5EB" w14:textId="77777777" w:rsidR="00A159FB" w:rsidRDefault="00A159FB" w:rsidP="00A159FB">
                      <w:pPr>
                        <w:pStyle w:val="Corpsdetexte"/>
                      </w:pPr>
                    </w:p>
                  </w:txbxContent>
                </v:textbox>
                <w10:wrap anchorx="page"/>
              </v:shape>
            </w:pict>
          </mc:Fallback>
        </mc:AlternateContent>
      </w:r>
      <w:r>
        <w:rPr>
          <w:noProof/>
        </w:rPr>
        <w:drawing>
          <wp:anchor distT="0" distB="0" distL="0" distR="0" simplePos="0" relativeHeight="251658286" behindDoc="0" locked="0" layoutInCell="1" allowOverlap="1" wp14:anchorId="7E46BE44" wp14:editId="7AFE2C30">
            <wp:simplePos x="0" y="0"/>
            <wp:positionH relativeFrom="page">
              <wp:posOffset>3097474</wp:posOffset>
            </wp:positionH>
            <wp:positionV relativeFrom="paragraph">
              <wp:posOffset>-766477</wp:posOffset>
            </wp:positionV>
            <wp:extent cx="1354345" cy="242830"/>
            <wp:effectExtent l="0" t="0" r="0" b="0"/>
            <wp:wrapNone/>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49" cstate="print"/>
                    <a:stretch>
                      <a:fillRect/>
                    </a:stretch>
                  </pic:blipFill>
                  <pic:spPr>
                    <a:xfrm>
                      <a:off x="0" y="0"/>
                      <a:ext cx="1354345" cy="242830"/>
                    </a:xfrm>
                    <a:prstGeom prst="rect">
                      <a:avLst/>
                    </a:prstGeom>
                  </pic:spPr>
                </pic:pic>
              </a:graphicData>
            </a:graphic>
          </wp:anchor>
        </w:drawing>
      </w:r>
      <w:r>
        <w:rPr>
          <w:noProof/>
        </w:rPr>
        <w:drawing>
          <wp:anchor distT="0" distB="0" distL="0" distR="0" simplePos="0" relativeHeight="251658287" behindDoc="0" locked="0" layoutInCell="1" allowOverlap="1" wp14:anchorId="03F22673" wp14:editId="7BB9CABD">
            <wp:simplePos x="0" y="0"/>
            <wp:positionH relativeFrom="page">
              <wp:posOffset>3126049</wp:posOffset>
            </wp:positionH>
            <wp:positionV relativeFrom="paragraph">
              <wp:posOffset>634592</wp:posOffset>
            </wp:positionV>
            <wp:extent cx="1000125" cy="217227"/>
            <wp:effectExtent l="0" t="0" r="0" b="0"/>
            <wp:wrapNone/>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50" cstate="print"/>
                    <a:stretch>
                      <a:fillRect/>
                    </a:stretch>
                  </pic:blipFill>
                  <pic:spPr>
                    <a:xfrm>
                      <a:off x="0" y="0"/>
                      <a:ext cx="1000125" cy="217227"/>
                    </a:xfrm>
                    <a:prstGeom prst="rect">
                      <a:avLst/>
                    </a:prstGeom>
                  </pic:spPr>
                </pic:pic>
              </a:graphicData>
            </a:graphic>
          </wp:anchor>
        </w:drawing>
      </w:r>
      <w:r>
        <w:rPr>
          <w:i/>
          <w:w w:val="99"/>
          <w:sz w:val="26"/>
        </w:rPr>
        <w:t xml:space="preserve">  </w:t>
      </w:r>
    </w:p>
    <w:p w14:paraId="40632536" w14:textId="77777777" w:rsidR="00625A80" w:rsidRDefault="00625A80" w:rsidP="00625A80">
      <w:pPr>
        <w:rPr>
          <w:sz w:val="26"/>
        </w:rPr>
        <w:sectPr w:rsidR="00625A80">
          <w:headerReference w:type="default" r:id="rId51"/>
          <w:footerReference w:type="default" r:id="rId52"/>
          <w:pgSz w:w="11910" w:h="16840"/>
          <w:pgMar w:top="1440" w:right="20" w:bottom="2640" w:left="280" w:header="5" w:footer="2443" w:gutter="0"/>
          <w:cols w:space="720"/>
        </w:sectPr>
      </w:pPr>
    </w:p>
    <w:p w14:paraId="369771AB" w14:textId="77777777" w:rsidR="00625A80" w:rsidRDefault="00625A80" w:rsidP="00625A80">
      <w:pPr>
        <w:pStyle w:val="Corpsdetexte"/>
        <w:rPr>
          <w:i/>
          <w:sz w:val="20"/>
        </w:rPr>
      </w:pPr>
    </w:p>
    <w:p w14:paraId="6AF079EC" w14:textId="77777777" w:rsidR="00625A80" w:rsidRDefault="00625A80" w:rsidP="00625A80">
      <w:pPr>
        <w:pStyle w:val="Corpsdetexte"/>
        <w:rPr>
          <w:i/>
          <w:sz w:val="20"/>
        </w:rPr>
      </w:pPr>
    </w:p>
    <w:p w14:paraId="2682338B" w14:textId="77777777" w:rsidR="00625A80" w:rsidRDefault="00625A80" w:rsidP="00625A80">
      <w:pPr>
        <w:pStyle w:val="Corpsdetexte"/>
        <w:rPr>
          <w:i/>
          <w:sz w:val="20"/>
        </w:rPr>
      </w:pPr>
    </w:p>
    <w:p w14:paraId="6C00290B" w14:textId="77777777" w:rsidR="00625A80" w:rsidRDefault="00625A80" w:rsidP="00625A80">
      <w:pPr>
        <w:pStyle w:val="Corpsdetexte"/>
        <w:rPr>
          <w:i/>
          <w:sz w:val="20"/>
        </w:rPr>
      </w:pPr>
    </w:p>
    <w:p w14:paraId="554D1726" w14:textId="77777777" w:rsidR="0060575D" w:rsidRDefault="0060575D" w:rsidP="0060575D">
      <w:pPr>
        <w:pStyle w:val="Titre3"/>
        <w:spacing w:before="99"/>
        <w:ind w:left="1885"/>
      </w:pPr>
      <w:r>
        <w:rPr>
          <w:noProof/>
        </w:rPr>
        <w:drawing>
          <wp:anchor distT="0" distB="0" distL="0" distR="0" simplePos="0" relativeHeight="251658290" behindDoc="1" locked="0" layoutInCell="1" allowOverlap="1" wp14:anchorId="4C23FC55" wp14:editId="1B943959">
            <wp:simplePos x="0" y="0"/>
            <wp:positionH relativeFrom="page">
              <wp:posOffset>1146756</wp:posOffset>
            </wp:positionH>
            <wp:positionV relativeFrom="paragraph">
              <wp:posOffset>75630</wp:posOffset>
            </wp:positionV>
            <wp:extent cx="279400" cy="196850"/>
            <wp:effectExtent l="0" t="0" r="0" b="0"/>
            <wp:wrapNone/>
            <wp:docPr id="4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png"/>
                    <pic:cNvPicPr/>
                  </pic:nvPicPr>
                  <pic:blipFill>
                    <a:blip r:embed="rId33" cstate="print"/>
                    <a:stretch>
                      <a:fillRect/>
                    </a:stretch>
                  </pic:blipFill>
                  <pic:spPr>
                    <a:xfrm>
                      <a:off x="0" y="0"/>
                      <a:ext cx="279400" cy="196850"/>
                    </a:xfrm>
                    <a:prstGeom prst="rect">
                      <a:avLst/>
                    </a:prstGeom>
                  </pic:spPr>
                </pic:pic>
              </a:graphicData>
            </a:graphic>
          </wp:anchor>
        </w:drawing>
      </w:r>
      <w:r>
        <w:t>Police</w:t>
      </w:r>
      <w:r>
        <w:rPr>
          <w:spacing w:val="-2"/>
        </w:rPr>
        <w:t xml:space="preserve"> </w:t>
      </w:r>
      <w:r>
        <w:t>et</w:t>
      </w:r>
      <w:r>
        <w:rPr>
          <w:spacing w:val="-5"/>
        </w:rPr>
        <w:t xml:space="preserve"> </w:t>
      </w:r>
      <w:r>
        <w:t>tailles</w:t>
      </w:r>
      <w:r>
        <w:rPr>
          <w:spacing w:val="2"/>
        </w:rPr>
        <w:t xml:space="preserve"> </w:t>
      </w:r>
      <w:r>
        <w:t>:</w:t>
      </w:r>
    </w:p>
    <w:p w14:paraId="097DEB98" w14:textId="77777777" w:rsidR="0060575D" w:rsidRDefault="0060575D" w:rsidP="0060575D">
      <w:pPr>
        <w:pStyle w:val="Corpsdetexte"/>
        <w:rPr>
          <w:sz w:val="20"/>
        </w:rPr>
      </w:pPr>
    </w:p>
    <w:p w14:paraId="3EC3D114" w14:textId="77777777" w:rsidR="0060575D" w:rsidRDefault="0060575D" w:rsidP="0060575D">
      <w:pPr>
        <w:pStyle w:val="Corpsdetexte"/>
        <w:rPr>
          <w:sz w:val="20"/>
        </w:rPr>
      </w:pPr>
    </w:p>
    <w:p w14:paraId="7938C235" w14:textId="77777777" w:rsidR="0060575D" w:rsidRDefault="0060575D" w:rsidP="0060575D">
      <w:pPr>
        <w:pStyle w:val="Corpsdetexte"/>
        <w:rPr>
          <w:sz w:val="20"/>
        </w:rPr>
      </w:pPr>
    </w:p>
    <w:p w14:paraId="117F5235" w14:textId="77777777" w:rsidR="0060575D" w:rsidRDefault="0060575D" w:rsidP="0060575D">
      <w:pPr>
        <w:pStyle w:val="Corpsdetexte"/>
        <w:rPr>
          <w:sz w:val="20"/>
        </w:rPr>
      </w:pPr>
    </w:p>
    <w:p w14:paraId="5C8184E8" w14:textId="77777777" w:rsidR="0060575D" w:rsidRDefault="0060575D" w:rsidP="0060575D">
      <w:pPr>
        <w:pStyle w:val="Corpsdetexte"/>
        <w:rPr>
          <w:sz w:val="20"/>
        </w:rPr>
      </w:pPr>
    </w:p>
    <w:p w14:paraId="6FD4A753" w14:textId="77777777" w:rsidR="0060575D" w:rsidRDefault="0060575D" w:rsidP="0060575D">
      <w:pPr>
        <w:pStyle w:val="Corpsdetexte"/>
        <w:spacing w:before="2"/>
        <w:rPr>
          <w:sz w:val="19"/>
        </w:rPr>
      </w:pPr>
      <w:r>
        <w:rPr>
          <w:noProof/>
        </w:rPr>
        <mc:AlternateContent>
          <mc:Choice Requires="wpg">
            <w:drawing>
              <wp:anchor distT="0" distB="0" distL="0" distR="0" simplePos="0" relativeHeight="251658311" behindDoc="1" locked="0" layoutInCell="1" allowOverlap="1" wp14:anchorId="2068D776" wp14:editId="711E9252">
                <wp:simplePos x="0" y="0"/>
                <wp:positionH relativeFrom="page">
                  <wp:posOffset>1059815</wp:posOffset>
                </wp:positionH>
                <wp:positionV relativeFrom="paragraph">
                  <wp:posOffset>173355</wp:posOffset>
                </wp:positionV>
                <wp:extent cx="1356995" cy="857885"/>
                <wp:effectExtent l="0" t="0" r="14605" b="5715"/>
                <wp:wrapTopAndBottom/>
                <wp:docPr id="215"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6995" cy="857885"/>
                          <a:chOff x="1669" y="273"/>
                          <a:chExt cx="2137" cy="1351"/>
                        </a:xfrm>
                      </wpg:grpSpPr>
                      <pic:pic xmlns:pic="http://schemas.openxmlformats.org/drawingml/2006/picture">
                        <pic:nvPicPr>
                          <pic:cNvPr id="216" name="Picture 64"/>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1846" y="981"/>
                            <a:ext cx="1760"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 name="Text Box 63"/>
                        <wps:cNvSpPr txBox="1">
                          <a:spLocks/>
                        </wps:cNvSpPr>
                        <wps:spPr bwMode="auto">
                          <a:xfrm>
                            <a:off x="1673" y="277"/>
                            <a:ext cx="2127" cy="1341"/>
                          </a:xfrm>
                          <a:prstGeom prst="rect">
                            <a:avLst/>
                          </a:prstGeom>
                          <a:noFill/>
                          <a:ln w="6350">
                            <a:solidFill>
                              <a:srgbClr val="006FC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16BDDF" w14:textId="77777777" w:rsidR="0060575D" w:rsidRDefault="0060575D" w:rsidP="0060575D">
                              <w:pPr>
                                <w:spacing w:before="74"/>
                                <w:ind w:left="145"/>
                                <w:rPr>
                                  <w:rFonts w:ascii="Times New Roman"/>
                                  <w:sz w:val="24"/>
                                </w:rPr>
                              </w:pPr>
                              <w:r>
                                <w:rPr>
                                  <w:rFonts w:ascii="Times New Roman"/>
                                  <w:color w:val="006FC0"/>
                                  <w:sz w:val="24"/>
                                </w:rPr>
                                <w:t>Majuscule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68D776" id="Group 62" o:spid="_x0000_s1029" style="position:absolute;margin-left:83.45pt;margin-top:13.65pt;width:106.85pt;height:67.55pt;z-index:-251658169;mso-wrap-distance-left:0;mso-wrap-distance-right:0;mso-position-horizontal-relative:page" coordorigin="1669,273" coordsize="2137,1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">
                <v:shape id="Picture 64" o:spid="_x0000_s1030" type="#_x0000_t75" style="position:absolute;left:1846;top:981;width:1760;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">
                  <v:imagedata r:id="rId54" o:title=""/>
                  <v:path arrowok="t"/>
                  <o:lock v:ext="edit" aspectratio="f"/>
                </v:shape>
                <v:shape id="Text Box 63" o:spid="_x0000_s1031" type="#_x0000_t202" style="position:absolute;left:1673;top:277;width:2127;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" filled="f" strokecolor="#006fc0" strokeweight=".5pt">
                  <v:path arrowok="t"/>
                  <v:textbox inset="0,0,0,0">
                    <w:txbxContent>
                      <w:p w14:paraId="6B16BDDF" w14:textId="77777777" w:rsidR="0060575D" w:rsidRDefault="0060575D" w:rsidP="0060575D">
                        <w:pPr>
                          <w:spacing w:before="74"/>
                          <w:ind w:left="145"/>
                          <w:rPr>
                            <w:rFonts w:ascii="Times New Roman"/>
                            <w:sz w:val="24"/>
                          </w:rPr>
                        </w:pPr>
                        <w:r>
                          <w:rPr>
                            <w:rFonts w:ascii="Times New Roman"/>
                            <w:color w:val="006FC0"/>
                            <w:sz w:val="24"/>
                          </w:rPr>
                          <w:t>Majuscule</w:t>
                        </w:r>
                      </w:p>
                    </w:txbxContent>
                  </v:textbox>
                </v:shape>
                <w10:wrap type="topAndBottom" anchorx="page"/>
              </v:group>
            </w:pict>
          </mc:Fallback>
        </mc:AlternateContent>
      </w:r>
      <w:r>
        <w:rPr>
          <w:noProof/>
        </w:rPr>
        <mc:AlternateContent>
          <mc:Choice Requires="wpg">
            <w:drawing>
              <wp:anchor distT="0" distB="0" distL="0" distR="0" simplePos="0" relativeHeight="251658291" behindDoc="1" locked="0" layoutInCell="1" allowOverlap="1" wp14:anchorId="3CE0466E" wp14:editId="02FAC082">
                <wp:simplePos x="0" y="0"/>
                <wp:positionH relativeFrom="page">
                  <wp:posOffset>2628900</wp:posOffset>
                </wp:positionH>
                <wp:positionV relativeFrom="paragraph">
                  <wp:posOffset>173355</wp:posOffset>
                </wp:positionV>
                <wp:extent cx="1388110" cy="868045"/>
                <wp:effectExtent l="0" t="0" r="8890" b="8255"/>
                <wp:wrapTopAndBottom/>
                <wp:docPr id="21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8110" cy="868045"/>
                          <a:chOff x="4140" y="273"/>
                          <a:chExt cx="2186" cy="1367"/>
                        </a:xfrm>
                      </wpg:grpSpPr>
                      <pic:pic xmlns:pic="http://schemas.openxmlformats.org/drawingml/2006/picture">
                        <pic:nvPicPr>
                          <pic:cNvPr id="219" name="Picture 6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4316" y="966"/>
                            <a:ext cx="1794" cy="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 name="Text Box 60"/>
                        <wps:cNvSpPr txBox="1">
                          <a:spLocks/>
                        </wps:cNvSpPr>
                        <wps:spPr bwMode="auto">
                          <a:xfrm>
                            <a:off x="4144" y="277"/>
                            <a:ext cx="2176" cy="1357"/>
                          </a:xfrm>
                          <a:prstGeom prst="rect">
                            <a:avLst/>
                          </a:prstGeom>
                          <a:noFill/>
                          <a:ln w="6350">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27F0228" w14:textId="77777777" w:rsidR="0060575D" w:rsidRDefault="0060575D" w:rsidP="0060575D">
                              <w:pPr>
                                <w:spacing w:before="74"/>
                                <w:ind w:left="146"/>
                                <w:rPr>
                                  <w:rFonts w:ascii="Times New Roman"/>
                                  <w:sz w:val="24"/>
                                </w:rPr>
                              </w:pPr>
                              <w:r>
                                <w:rPr>
                                  <w:rFonts w:ascii="Times New Roman"/>
                                  <w:color w:val="006FC0"/>
                                  <w:sz w:val="24"/>
                                </w:rPr>
                                <w:t>Minuscule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E0466E" id="Group 59" o:spid="_x0000_s1032" style="position:absolute;margin-left:207pt;margin-top:13.65pt;width:109.3pt;height:68.35pt;z-index:-251658189;mso-wrap-distance-left:0;mso-wrap-distance-right:0;mso-position-horizontal-relative:page" coordorigin="4140,273" coordsize="2186,1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">
                <v:shape id="Picture 61" o:spid="_x0000_s1033" type="#_x0000_t75" style="position:absolute;left:4316;top:966;width:1794;height: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">
                  <v:imagedata r:id="rId56" o:title=""/>
                  <v:path arrowok="t"/>
                  <o:lock v:ext="edit" aspectratio="f"/>
                </v:shape>
                <v:shape id="Text Box 60" o:spid="_x0000_s1034" type="#_x0000_t202" style="position:absolute;left:4144;top:277;width:2176;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" filled="f" strokecolor="#4471c4" strokeweight=".5pt">
                  <v:path arrowok="t"/>
                  <v:textbox inset="0,0,0,0">
                    <w:txbxContent>
                      <w:p w14:paraId="627F0228" w14:textId="77777777" w:rsidR="0060575D" w:rsidRDefault="0060575D" w:rsidP="0060575D">
                        <w:pPr>
                          <w:spacing w:before="74"/>
                          <w:ind w:left="146"/>
                          <w:rPr>
                            <w:rFonts w:ascii="Times New Roman"/>
                            <w:sz w:val="24"/>
                          </w:rPr>
                        </w:pPr>
                        <w:r>
                          <w:rPr>
                            <w:rFonts w:ascii="Times New Roman"/>
                            <w:color w:val="006FC0"/>
                            <w:sz w:val="24"/>
                          </w:rPr>
                          <w:t>Minuscule</w:t>
                        </w:r>
                      </w:p>
                    </w:txbxContent>
                  </v:textbox>
                </v:shape>
                <w10:wrap type="topAndBottom" anchorx="page"/>
              </v:group>
            </w:pict>
          </mc:Fallback>
        </mc:AlternateContent>
      </w:r>
      <w:r>
        <w:rPr>
          <w:noProof/>
        </w:rPr>
        <mc:AlternateContent>
          <mc:Choice Requires="wpg">
            <w:drawing>
              <wp:anchor distT="0" distB="0" distL="0" distR="0" simplePos="0" relativeHeight="251658312" behindDoc="1" locked="0" layoutInCell="1" allowOverlap="1" wp14:anchorId="68B7E6D5" wp14:editId="721F6EA4">
                <wp:simplePos x="0" y="0"/>
                <wp:positionH relativeFrom="page">
                  <wp:posOffset>4189095</wp:posOffset>
                </wp:positionH>
                <wp:positionV relativeFrom="paragraph">
                  <wp:posOffset>205105</wp:posOffset>
                </wp:positionV>
                <wp:extent cx="2136140" cy="836930"/>
                <wp:effectExtent l="0" t="0" r="10160" b="13970"/>
                <wp:wrapTopAndBottom/>
                <wp:docPr id="110"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6140" cy="836930"/>
                          <a:chOff x="6597" y="323"/>
                          <a:chExt cx="3364" cy="1318"/>
                        </a:xfrm>
                      </wpg:grpSpPr>
                      <pic:pic xmlns:pic="http://schemas.openxmlformats.org/drawingml/2006/picture">
                        <pic:nvPicPr>
                          <pic:cNvPr id="112" name="Picture 58"/>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6787" y="1000"/>
                            <a:ext cx="2132"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Text Box 57"/>
                        <wps:cNvSpPr txBox="1">
                          <a:spLocks/>
                        </wps:cNvSpPr>
                        <wps:spPr bwMode="auto">
                          <a:xfrm>
                            <a:off x="6601" y="327"/>
                            <a:ext cx="3354" cy="1308"/>
                          </a:xfrm>
                          <a:prstGeom prst="rect">
                            <a:avLst/>
                          </a:prstGeom>
                          <a:noFill/>
                          <a:ln w="6350">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8292F8" w14:textId="77777777" w:rsidR="0060575D" w:rsidRDefault="0060575D" w:rsidP="0060575D">
                              <w:pPr>
                                <w:spacing w:before="72"/>
                                <w:ind w:left="141"/>
                                <w:rPr>
                                  <w:rFonts w:ascii="Times New Roman" w:hAnsi="Times New Roman"/>
                                  <w:sz w:val="24"/>
                                </w:rPr>
                              </w:pPr>
                              <w:r>
                                <w:rPr>
                                  <w:rFonts w:ascii="Times New Roman" w:hAnsi="Times New Roman"/>
                                  <w:color w:val="006FC0"/>
                                  <w:sz w:val="24"/>
                                </w:rPr>
                                <w:t>Chiffres</w:t>
                              </w:r>
                              <w:r>
                                <w:rPr>
                                  <w:rFonts w:ascii="Times New Roman" w:hAnsi="Times New Roman"/>
                                  <w:color w:val="006FC0"/>
                                  <w:spacing w:val="-3"/>
                                  <w:sz w:val="24"/>
                                </w:rPr>
                                <w:t xml:space="preserve"> </w:t>
                              </w:r>
                              <w:r>
                                <w:rPr>
                                  <w:rFonts w:ascii="Times New Roman" w:hAnsi="Times New Roman"/>
                                  <w:color w:val="006FC0"/>
                                  <w:sz w:val="24"/>
                                </w:rPr>
                                <w:t>et</w:t>
                              </w:r>
                              <w:r>
                                <w:rPr>
                                  <w:rFonts w:ascii="Times New Roman" w:hAnsi="Times New Roman"/>
                                  <w:color w:val="006FC0"/>
                                  <w:spacing w:val="-9"/>
                                  <w:sz w:val="24"/>
                                </w:rPr>
                                <w:t xml:space="preserve"> </w:t>
                              </w:r>
                              <w:r>
                                <w:rPr>
                                  <w:rFonts w:ascii="Times New Roman" w:hAnsi="Times New Roman"/>
                                  <w:color w:val="006FC0"/>
                                  <w:sz w:val="24"/>
                                </w:rPr>
                                <w:t>caractères</w:t>
                              </w:r>
                              <w:r>
                                <w:rPr>
                                  <w:rFonts w:ascii="Times New Roman" w:hAnsi="Times New Roman"/>
                                  <w:color w:val="006FC0"/>
                                  <w:spacing w:val="-3"/>
                                  <w:sz w:val="24"/>
                                </w:rPr>
                                <w:t xml:space="preserve"> </w:t>
                              </w:r>
                              <w:r>
                                <w:rPr>
                                  <w:rFonts w:ascii="Times New Roman" w:hAnsi="Times New Roman"/>
                                  <w:color w:val="006FC0"/>
                                  <w:sz w:val="24"/>
                                </w:rPr>
                                <w:t>spéciaux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B7E6D5" id="Group 56" o:spid="_x0000_s1035" style="position:absolute;margin-left:329.85pt;margin-top:16.15pt;width:168.2pt;height:65.9pt;z-index:-251658168;mso-wrap-distance-left:0;mso-wrap-distance-right:0;mso-position-horizontal-relative:page" coordorigin="6597,323" coordsize="3364,1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">
                <v:shape id="Picture 58" o:spid="_x0000_s1036" type="#_x0000_t75" style="position:absolute;left:6787;top:1000;width:2132;height: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">
                  <v:imagedata r:id="rId58" o:title=""/>
                  <v:path arrowok="t"/>
                  <o:lock v:ext="edit" aspectratio="f"/>
                </v:shape>
                <v:shape id="Text Box 57" o:spid="_x0000_s1037" type="#_x0000_t202" style="position:absolute;left:6601;top:327;width:335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" filled="f" strokecolor="#4471c4" strokeweight=".5pt">
                  <v:path arrowok="t"/>
                  <v:textbox inset="0,0,0,0">
                    <w:txbxContent>
                      <w:p w14:paraId="3D8292F8" w14:textId="77777777" w:rsidR="0060575D" w:rsidRDefault="0060575D" w:rsidP="0060575D">
                        <w:pPr>
                          <w:spacing w:before="72"/>
                          <w:ind w:left="141"/>
                          <w:rPr>
                            <w:rFonts w:ascii="Times New Roman" w:hAnsi="Times New Roman"/>
                            <w:sz w:val="24"/>
                          </w:rPr>
                        </w:pPr>
                        <w:r>
                          <w:rPr>
                            <w:rFonts w:ascii="Times New Roman" w:hAnsi="Times New Roman"/>
                            <w:color w:val="006FC0"/>
                            <w:sz w:val="24"/>
                          </w:rPr>
                          <w:t>Chiffres</w:t>
                        </w:r>
                        <w:r>
                          <w:rPr>
                            <w:rFonts w:ascii="Times New Roman" w:hAnsi="Times New Roman"/>
                            <w:color w:val="006FC0"/>
                            <w:spacing w:val="-3"/>
                            <w:sz w:val="24"/>
                          </w:rPr>
                          <w:t xml:space="preserve"> </w:t>
                        </w:r>
                        <w:r>
                          <w:rPr>
                            <w:rFonts w:ascii="Times New Roman" w:hAnsi="Times New Roman"/>
                            <w:color w:val="006FC0"/>
                            <w:sz w:val="24"/>
                          </w:rPr>
                          <w:t>et</w:t>
                        </w:r>
                        <w:r>
                          <w:rPr>
                            <w:rFonts w:ascii="Times New Roman" w:hAnsi="Times New Roman"/>
                            <w:color w:val="006FC0"/>
                            <w:spacing w:val="-9"/>
                            <w:sz w:val="24"/>
                          </w:rPr>
                          <w:t xml:space="preserve"> </w:t>
                        </w:r>
                        <w:r>
                          <w:rPr>
                            <w:rFonts w:ascii="Times New Roman" w:hAnsi="Times New Roman"/>
                            <w:color w:val="006FC0"/>
                            <w:sz w:val="24"/>
                          </w:rPr>
                          <w:t>caractères</w:t>
                        </w:r>
                        <w:r>
                          <w:rPr>
                            <w:rFonts w:ascii="Times New Roman" w:hAnsi="Times New Roman"/>
                            <w:color w:val="006FC0"/>
                            <w:spacing w:val="-3"/>
                            <w:sz w:val="24"/>
                          </w:rPr>
                          <w:t xml:space="preserve"> </w:t>
                        </w:r>
                        <w:r>
                          <w:rPr>
                            <w:rFonts w:ascii="Times New Roman" w:hAnsi="Times New Roman"/>
                            <w:color w:val="006FC0"/>
                            <w:sz w:val="24"/>
                          </w:rPr>
                          <w:t>spéciaux</w:t>
                        </w:r>
                      </w:p>
                    </w:txbxContent>
                  </v:textbox>
                </v:shape>
                <w10:wrap type="topAndBottom" anchorx="page"/>
              </v:group>
            </w:pict>
          </mc:Fallback>
        </mc:AlternateContent>
      </w:r>
    </w:p>
    <w:p w14:paraId="3AC9CBDB" w14:textId="77777777" w:rsidR="00625A80" w:rsidRDefault="00625A80" w:rsidP="00625A80">
      <w:pPr>
        <w:spacing w:line="314" w:lineRule="exact"/>
        <w:ind w:left="1164"/>
        <w:rPr>
          <w:i/>
          <w:sz w:val="26"/>
        </w:rPr>
      </w:pPr>
      <w:r>
        <w:rPr>
          <w:i/>
          <w:w w:val="99"/>
          <w:sz w:val="26"/>
        </w:rPr>
        <w:t xml:space="preserve">  </w:t>
      </w:r>
    </w:p>
    <w:p w14:paraId="6A9E5856" w14:textId="77777777" w:rsidR="00625A80" w:rsidRDefault="00625A80" w:rsidP="00625A80">
      <w:pPr>
        <w:spacing w:line="317" w:lineRule="exact"/>
        <w:ind w:left="1164"/>
        <w:rPr>
          <w:i/>
          <w:sz w:val="26"/>
        </w:rPr>
      </w:pPr>
      <w:r>
        <w:rPr>
          <w:i/>
          <w:w w:val="99"/>
          <w:sz w:val="26"/>
        </w:rPr>
        <w:t xml:space="preserve">  </w:t>
      </w:r>
    </w:p>
    <w:p w14:paraId="57AFDBE5" w14:textId="77777777" w:rsidR="00625A80" w:rsidRDefault="00625A80" w:rsidP="00625A80">
      <w:pPr>
        <w:spacing w:before="4" w:line="317" w:lineRule="exact"/>
        <w:ind w:left="1164"/>
        <w:rPr>
          <w:i/>
          <w:sz w:val="26"/>
        </w:rPr>
      </w:pPr>
      <w:r>
        <w:rPr>
          <w:i/>
          <w:sz w:val="26"/>
        </w:rPr>
        <w:t>Exemple</w:t>
      </w:r>
      <w:r>
        <w:rPr>
          <w:i/>
          <w:spacing w:val="-3"/>
          <w:sz w:val="26"/>
        </w:rPr>
        <w:t xml:space="preserve"> </w:t>
      </w:r>
      <w:r>
        <w:rPr>
          <w:i/>
          <w:sz w:val="26"/>
        </w:rPr>
        <w:t>de</w:t>
      </w:r>
      <w:r>
        <w:rPr>
          <w:i/>
          <w:spacing w:val="-2"/>
          <w:sz w:val="26"/>
        </w:rPr>
        <w:t xml:space="preserve"> </w:t>
      </w:r>
      <w:r>
        <w:rPr>
          <w:i/>
          <w:sz w:val="26"/>
        </w:rPr>
        <w:t>la</w:t>
      </w:r>
      <w:r>
        <w:rPr>
          <w:i/>
          <w:spacing w:val="-3"/>
          <w:sz w:val="26"/>
        </w:rPr>
        <w:t xml:space="preserve"> </w:t>
      </w:r>
      <w:r>
        <w:rPr>
          <w:i/>
          <w:sz w:val="26"/>
        </w:rPr>
        <w:t>page</w:t>
      </w:r>
      <w:r>
        <w:rPr>
          <w:i/>
          <w:spacing w:val="-2"/>
          <w:sz w:val="26"/>
        </w:rPr>
        <w:t xml:space="preserve"> </w:t>
      </w:r>
      <w:r>
        <w:rPr>
          <w:i/>
          <w:sz w:val="26"/>
        </w:rPr>
        <w:t>«</w:t>
      </w:r>
      <w:r>
        <w:rPr>
          <w:i/>
          <w:spacing w:val="-2"/>
          <w:sz w:val="26"/>
        </w:rPr>
        <w:t xml:space="preserve"> </w:t>
      </w:r>
      <w:r>
        <w:rPr>
          <w:i/>
          <w:sz w:val="26"/>
        </w:rPr>
        <w:t>Nous</w:t>
      </w:r>
      <w:r>
        <w:rPr>
          <w:i/>
          <w:spacing w:val="-3"/>
          <w:sz w:val="26"/>
        </w:rPr>
        <w:t xml:space="preserve"> </w:t>
      </w:r>
      <w:r>
        <w:rPr>
          <w:i/>
          <w:sz w:val="26"/>
        </w:rPr>
        <w:t>Contactez</w:t>
      </w:r>
      <w:r>
        <w:rPr>
          <w:i/>
          <w:spacing w:val="-2"/>
          <w:sz w:val="26"/>
        </w:rPr>
        <w:t xml:space="preserve"> </w:t>
      </w:r>
      <w:r>
        <w:rPr>
          <w:i/>
          <w:sz w:val="26"/>
        </w:rPr>
        <w:t>»</w:t>
      </w:r>
      <w:r>
        <w:rPr>
          <w:i/>
          <w:spacing w:val="-3"/>
          <w:sz w:val="26"/>
        </w:rPr>
        <w:t xml:space="preserve"> </w:t>
      </w:r>
      <w:r>
        <w:rPr>
          <w:i/>
          <w:sz w:val="26"/>
        </w:rPr>
        <w:t>:</w:t>
      </w:r>
      <w:r>
        <w:rPr>
          <w:i/>
          <w:spacing w:val="-4"/>
          <w:sz w:val="26"/>
        </w:rPr>
        <w:t xml:space="preserve"> </w:t>
      </w:r>
      <w:r>
        <w:rPr>
          <w:i/>
          <w:sz w:val="26"/>
        </w:rPr>
        <w:t xml:space="preserve">  </w:t>
      </w:r>
    </w:p>
    <w:p w14:paraId="1093B550" w14:textId="77777777" w:rsidR="00625A80" w:rsidRDefault="00625A80" w:rsidP="00625A80">
      <w:pPr>
        <w:spacing w:line="314" w:lineRule="exact"/>
        <w:ind w:left="1164"/>
        <w:rPr>
          <w:i/>
          <w:sz w:val="26"/>
        </w:rPr>
      </w:pPr>
      <w:r>
        <w:rPr>
          <w:i/>
          <w:w w:val="99"/>
          <w:sz w:val="26"/>
        </w:rPr>
        <w:t xml:space="preserve">  </w:t>
      </w:r>
    </w:p>
    <w:p w14:paraId="0D9F7EBB" w14:textId="77777777" w:rsidR="00625A80" w:rsidRDefault="00625A80" w:rsidP="00625A80">
      <w:pPr>
        <w:spacing w:line="314" w:lineRule="exact"/>
        <w:ind w:left="1164"/>
        <w:rPr>
          <w:rFonts w:ascii="Calibri" w:hAnsi="Calibri"/>
          <w:b/>
          <w:i/>
          <w:sz w:val="26"/>
        </w:rPr>
      </w:pPr>
      <w:r>
        <w:rPr>
          <w:i/>
          <w:sz w:val="26"/>
        </w:rPr>
        <w:t>H1</w:t>
      </w:r>
      <w:r>
        <w:rPr>
          <w:i/>
          <w:spacing w:val="-2"/>
          <w:sz w:val="26"/>
        </w:rPr>
        <w:t xml:space="preserve"> </w:t>
      </w:r>
      <w:r>
        <w:rPr>
          <w:i/>
          <w:sz w:val="26"/>
        </w:rPr>
        <w:t>:</w:t>
      </w:r>
      <w:r>
        <w:rPr>
          <w:i/>
          <w:spacing w:val="-1"/>
          <w:sz w:val="26"/>
        </w:rPr>
        <w:t xml:space="preserve"> </w:t>
      </w:r>
      <w:r>
        <w:rPr>
          <w:i/>
          <w:sz w:val="26"/>
        </w:rPr>
        <w:t>pour</w:t>
      </w:r>
      <w:r>
        <w:rPr>
          <w:i/>
          <w:spacing w:val="-2"/>
          <w:sz w:val="26"/>
        </w:rPr>
        <w:t xml:space="preserve"> </w:t>
      </w:r>
      <w:r>
        <w:rPr>
          <w:i/>
          <w:sz w:val="26"/>
        </w:rPr>
        <w:t>les</w:t>
      </w:r>
      <w:r>
        <w:rPr>
          <w:i/>
          <w:spacing w:val="-1"/>
          <w:sz w:val="26"/>
        </w:rPr>
        <w:t xml:space="preserve"> </w:t>
      </w:r>
      <w:r>
        <w:rPr>
          <w:i/>
          <w:sz w:val="26"/>
        </w:rPr>
        <w:t>titres</w:t>
      </w:r>
      <w:r>
        <w:rPr>
          <w:i/>
          <w:spacing w:val="-2"/>
          <w:sz w:val="26"/>
        </w:rPr>
        <w:t xml:space="preserve"> </w:t>
      </w:r>
      <w:r>
        <w:rPr>
          <w:i/>
          <w:sz w:val="26"/>
        </w:rPr>
        <w:t>==&gt;</w:t>
      </w:r>
      <w:r>
        <w:rPr>
          <w:i/>
          <w:spacing w:val="-1"/>
          <w:sz w:val="26"/>
        </w:rPr>
        <w:t xml:space="preserve"> </w:t>
      </w:r>
      <w:r>
        <w:rPr>
          <w:i/>
          <w:sz w:val="26"/>
        </w:rPr>
        <w:t>«</w:t>
      </w:r>
      <w:r>
        <w:rPr>
          <w:i/>
          <w:spacing w:val="-2"/>
          <w:sz w:val="26"/>
        </w:rPr>
        <w:t xml:space="preserve"> </w:t>
      </w:r>
      <w:r>
        <w:rPr>
          <w:rFonts w:ascii="Calibri" w:hAnsi="Calibri"/>
          <w:b/>
          <w:i/>
          <w:sz w:val="26"/>
        </w:rPr>
        <w:t>N’hésitez</w:t>
      </w:r>
      <w:r>
        <w:rPr>
          <w:rFonts w:ascii="Calibri" w:hAnsi="Calibri"/>
          <w:b/>
          <w:i/>
          <w:spacing w:val="-1"/>
          <w:sz w:val="26"/>
        </w:rPr>
        <w:t xml:space="preserve"> </w:t>
      </w:r>
      <w:r>
        <w:rPr>
          <w:rFonts w:ascii="Calibri" w:hAnsi="Calibri"/>
          <w:b/>
          <w:i/>
          <w:sz w:val="26"/>
        </w:rPr>
        <w:t>pas</w:t>
      </w:r>
      <w:r>
        <w:rPr>
          <w:rFonts w:ascii="Calibri" w:hAnsi="Calibri"/>
          <w:b/>
          <w:i/>
          <w:spacing w:val="-1"/>
          <w:sz w:val="26"/>
        </w:rPr>
        <w:t xml:space="preserve"> </w:t>
      </w:r>
      <w:r>
        <w:rPr>
          <w:rFonts w:ascii="Calibri" w:hAnsi="Calibri"/>
          <w:b/>
          <w:i/>
          <w:sz w:val="26"/>
        </w:rPr>
        <w:t>à</w:t>
      </w:r>
      <w:r>
        <w:rPr>
          <w:rFonts w:ascii="Calibri" w:hAnsi="Calibri"/>
          <w:b/>
          <w:i/>
          <w:spacing w:val="-2"/>
          <w:sz w:val="26"/>
        </w:rPr>
        <w:t xml:space="preserve"> </w:t>
      </w:r>
      <w:r>
        <w:rPr>
          <w:rFonts w:ascii="Calibri" w:hAnsi="Calibri"/>
          <w:b/>
          <w:i/>
          <w:sz w:val="26"/>
        </w:rPr>
        <w:t>nous</w:t>
      </w:r>
      <w:r>
        <w:rPr>
          <w:rFonts w:ascii="Calibri" w:hAnsi="Calibri"/>
          <w:b/>
          <w:i/>
          <w:spacing w:val="-1"/>
          <w:sz w:val="26"/>
        </w:rPr>
        <w:t xml:space="preserve"> </w:t>
      </w:r>
      <w:r>
        <w:rPr>
          <w:rFonts w:ascii="Calibri" w:hAnsi="Calibri"/>
          <w:b/>
          <w:i/>
          <w:sz w:val="26"/>
        </w:rPr>
        <w:t>contacter</w:t>
      </w:r>
      <w:r>
        <w:rPr>
          <w:rFonts w:ascii="Calibri" w:hAnsi="Calibri"/>
          <w:b/>
          <w:i/>
          <w:spacing w:val="-1"/>
          <w:sz w:val="26"/>
        </w:rPr>
        <w:t xml:space="preserve"> </w:t>
      </w:r>
      <w:r>
        <w:rPr>
          <w:rFonts w:ascii="Calibri" w:hAnsi="Calibri"/>
          <w:b/>
          <w:i/>
          <w:sz w:val="26"/>
        </w:rPr>
        <w:t>»</w:t>
      </w:r>
    </w:p>
    <w:p w14:paraId="3ACD760B" w14:textId="77777777" w:rsidR="00625A80" w:rsidRDefault="00625A80" w:rsidP="00625A80">
      <w:pPr>
        <w:spacing w:line="317" w:lineRule="exact"/>
        <w:ind w:left="1164"/>
        <w:rPr>
          <w:i/>
          <w:sz w:val="26"/>
        </w:rPr>
      </w:pPr>
      <w:r>
        <w:rPr>
          <w:i/>
          <w:sz w:val="26"/>
        </w:rPr>
        <w:t>H3</w:t>
      </w:r>
      <w:r>
        <w:rPr>
          <w:i/>
          <w:spacing w:val="-2"/>
          <w:sz w:val="26"/>
        </w:rPr>
        <w:t xml:space="preserve"> </w:t>
      </w:r>
      <w:r>
        <w:rPr>
          <w:i/>
          <w:sz w:val="26"/>
        </w:rPr>
        <w:t>:</w:t>
      </w:r>
      <w:r>
        <w:rPr>
          <w:i/>
          <w:spacing w:val="-1"/>
          <w:sz w:val="26"/>
        </w:rPr>
        <w:t xml:space="preserve"> </w:t>
      </w:r>
      <w:r>
        <w:rPr>
          <w:i/>
          <w:sz w:val="26"/>
        </w:rPr>
        <w:t>pour</w:t>
      </w:r>
      <w:r>
        <w:rPr>
          <w:i/>
          <w:spacing w:val="-2"/>
          <w:sz w:val="26"/>
        </w:rPr>
        <w:t xml:space="preserve"> </w:t>
      </w:r>
      <w:r>
        <w:rPr>
          <w:i/>
          <w:sz w:val="26"/>
        </w:rPr>
        <w:t>des</w:t>
      </w:r>
      <w:r>
        <w:rPr>
          <w:i/>
          <w:spacing w:val="-2"/>
          <w:sz w:val="26"/>
        </w:rPr>
        <w:t xml:space="preserve"> </w:t>
      </w:r>
      <w:r>
        <w:rPr>
          <w:i/>
          <w:sz w:val="26"/>
        </w:rPr>
        <w:t>sous</w:t>
      </w:r>
      <w:r>
        <w:rPr>
          <w:i/>
          <w:spacing w:val="-2"/>
          <w:sz w:val="26"/>
        </w:rPr>
        <w:t xml:space="preserve"> </w:t>
      </w:r>
      <w:r>
        <w:rPr>
          <w:i/>
          <w:sz w:val="26"/>
        </w:rPr>
        <w:t>titres</w:t>
      </w:r>
      <w:r>
        <w:rPr>
          <w:i/>
          <w:spacing w:val="-3"/>
          <w:sz w:val="26"/>
        </w:rPr>
        <w:t xml:space="preserve"> </w:t>
      </w:r>
      <w:r>
        <w:rPr>
          <w:i/>
          <w:sz w:val="26"/>
        </w:rPr>
        <w:t>==&gt; «</w:t>
      </w:r>
      <w:r>
        <w:rPr>
          <w:i/>
          <w:spacing w:val="-1"/>
          <w:sz w:val="26"/>
        </w:rPr>
        <w:t xml:space="preserve"> </w:t>
      </w:r>
      <w:r>
        <w:rPr>
          <w:rFonts w:ascii="Calibri" w:hAnsi="Calibri"/>
          <w:b/>
          <w:i/>
          <w:sz w:val="26"/>
        </w:rPr>
        <w:t>Contactez</w:t>
      </w:r>
      <w:r>
        <w:rPr>
          <w:rFonts w:ascii="Calibri" w:hAnsi="Calibri"/>
          <w:b/>
          <w:i/>
          <w:spacing w:val="-2"/>
          <w:sz w:val="26"/>
        </w:rPr>
        <w:t xml:space="preserve"> </w:t>
      </w:r>
      <w:r>
        <w:rPr>
          <w:rFonts w:ascii="Calibri" w:hAnsi="Calibri"/>
          <w:b/>
          <w:i/>
          <w:sz w:val="26"/>
        </w:rPr>
        <w:t>Nous</w:t>
      </w:r>
      <w:r>
        <w:rPr>
          <w:rFonts w:ascii="Calibri" w:hAnsi="Calibri"/>
          <w:b/>
          <w:i/>
          <w:spacing w:val="3"/>
          <w:sz w:val="26"/>
        </w:rPr>
        <w:t xml:space="preserve"> </w:t>
      </w:r>
      <w:r>
        <w:rPr>
          <w:rFonts w:ascii="Calibri" w:hAnsi="Calibri"/>
          <w:b/>
          <w:i/>
          <w:sz w:val="26"/>
        </w:rPr>
        <w:t>»</w:t>
      </w:r>
      <w:r>
        <w:rPr>
          <w:i/>
          <w:sz w:val="26"/>
        </w:rPr>
        <w:t xml:space="preserve">  </w:t>
      </w:r>
    </w:p>
    <w:p w14:paraId="773660FB" w14:textId="77777777" w:rsidR="00625A80" w:rsidRDefault="00625A80" w:rsidP="00625A80">
      <w:pPr>
        <w:spacing w:before="5" w:line="317" w:lineRule="exact"/>
        <w:ind w:left="1164"/>
        <w:rPr>
          <w:i/>
          <w:sz w:val="26"/>
        </w:rPr>
      </w:pPr>
      <w:r>
        <w:rPr>
          <w:i/>
          <w:w w:val="99"/>
          <w:sz w:val="26"/>
        </w:rPr>
        <w:t xml:space="preserve">  </w:t>
      </w:r>
    </w:p>
    <w:p w14:paraId="7C3366FB" w14:textId="77777777" w:rsidR="00625A80" w:rsidRDefault="00625A80" w:rsidP="00625A80">
      <w:pPr>
        <w:spacing w:line="312" w:lineRule="exact"/>
        <w:ind w:left="1164"/>
        <w:rPr>
          <w:i/>
          <w:sz w:val="26"/>
        </w:rPr>
      </w:pPr>
      <w:r>
        <w:rPr>
          <w:i/>
          <w:w w:val="99"/>
          <w:sz w:val="26"/>
        </w:rPr>
        <w:t xml:space="preserve">  </w:t>
      </w:r>
    </w:p>
    <w:p w14:paraId="5B02974E" w14:textId="77777777" w:rsidR="00625A80" w:rsidRDefault="00625A80" w:rsidP="00625A80">
      <w:pPr>
        <w:spacing w:after="2" w:line="312" w:lineRule="exact"/>
        <w:ind w:left="1164"/>
        <w:rPr>
          <w:i/>
          <w:sz w:val="26"/>
        </w:rPr>
      </w:pPr>
      <w:r>
        <w:rPr>
          <w:noProof/>
        </w:rPr>
        <mc:AlternateContent>
          <mc:Choice Requires="wps">
            <w:drawing>
              <wp:anchor distT="0" distB="0" distL="114300" distR="114300" simplePos="0" relativeHeight="251658260" behindDoc="1" locked="0" layoutInCell="1" allowOverlap="1" wp14:anchorId="06856ACF" wp14:editId="475F38A7">
                <wp:simplePos x="0" y="0"/>
                <wp:positionH relativeFrom="page">
                  <wp:posOffset>917575</wp:posOffset>
                </wp:positionH>
                <wp:positionV relativeFrom="paragraph">
                  <wp:posOffset>210820</wp:posOffset>
                </wp:positionV>
                <wp:extent cx="37465" cy="2813050"/>
                <wp:effectExtent l="0" t="0" r="635" b="6350"/>
                <wp:wrapNone/>
                <wp:docPr id="10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7465" cy="281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CA217" w14:textId="77777777" w:rsidR="00625A80" w:rsidRDefault="00625A80" w:rsidP="00625A80">
                            <w:pPr>
                              <w:spacing w:line="312" w:lineRule="exact"/>
                              <w:rPr>
                                <w:i/>
                                <w:sz w:val="26"/>
                              </w:rPr>
                            </w:pPr>
                            <w:r>
                              <w:rPr>
                                <w:i/>
                                <w:w w:val="99"/>
                                <w:sz w:val="26"/>
                              </w:rPr>
                              <w:t xml:space="preserve"> </w:t>
                            </w:r>
                          </w:p>
                          <w:p w14:paraId="24D314F7" w14:textId="77777777" w:rsidR="00625A80" w:rsidRDefault="00625A80" w:rsidP="00625A80">
                            <w:pPr>
                              <w:spacing w:line="312" w:lineRule="exact"/>
                              <w:rPr>
                                <w:i/>
                                <w:sz w:val="26"/>
                              </w:rPr>
                            </w:pPr>
                            <w:r>
                              <w:rPr>
                                <w:i/>
                                <w:w w:val="99"/>
                                <w:sz w:val="26"/>
                              </w:rPr>
                              <w:t xml:space="preserve"> </w:t>
                            </w:r>
                          </w:p>
                          <w:p w14:paraId="50D7FB95" w14:textId="77777777" w:rsidR="00625A80" w:rsidRDefault="00625A80" w:rsidP="00625A80">
                            <w:pPr>
                              <w:spacing w:line="317" w:lineRule="exact"/>
                              <w:rPr>
                                <w:i/>
                                <w:sz w:val="26"/>
                              </w:rPr>
                            </w:pPr>
                            <w:r>
                              <w:rPr>
                                <w:i/>
                                <w:w w:val="99"/>
                                <w:sz w:val="26"/>
                              </w:rPr>
                              <w:t xml:space="preserve"> </w:t>
                            </w:r>
                          </w:p>
                          <w:p w14:paraId="08DB5148" w14:textId="77777777" w:rsidR="00625A80" w:rsidRDefault="00625A80" w:rsidP="00625A80">
                            <w:pPr>
                              <w:spacing w:line="317" w:lineRule="exact"/>
                              <w:rPr>
                                <w:i/>
                                <w:sz w:val="26"/>
                              </w:rPr>
                            </w:pPr>
                            <w:r>
                              <w:rPr>
                                <w:i/>
                                <w:w w:val="99"/>
                                <w:sz w:val="26"/>
                              </w:rPr>
                              <w:t xml:space="preserve"> </w:t>
                            </w:r>
                          </w:p>
                          <w:p w14:paraId="60C9FBF0" w14:textId="77777777" w:rsidR="00625A80" w:rsidRDefault="00625A80" w:rsidP="00625A80">
                            <w:pPr>
                              <w:spacing w:line="317" w:lineRule="exact"/>
                              <w:rPr>
                                <w:i/>
                                <w:sz w:val="26"/>
                              </w:rPr>
                            </w:pPr>
                            <w:r>
                              <w:rPr>
                                <w:i/>
                                <w:w w:val="99"/>
                                <w:sz w:val="26"/>
                              </w:rPr>
                              <w:t xml:space="preserve"> </w:t>
                            </w:r>
                          </w:p>
                          <w:p w14:paraId="3FD31CA6" w14:textId="77777777" w:rsidR="00625A80" w:rsidRDefault="00625A80" w:rsidP="00625A80">
                            <w:pPr>
                              <w:spacing w:line="317" w:lineRule="exact"/>
                              <w:rPr>
                                <w:i/>
                                <w:sz w:val="26"/>
                              </w:rPr>
                            </w:pPr>
                            <w:r>
                              <w:rPr>
                                <w:i/>
                                <w:w w:val="99"/>
                                <w:sz w:val="26"/>
                              </w:rPr>
                              <w:t xml:space="preserve"> </w:t>
                            </w:r>
                          </w:p>
                          <w:p w14:paraId="20FEECD1" w14:textId="77777777" w:rsidR="00625A80" w:rsidRDefault="00625A80" w:rsidP="00625A80">
                            <w:pPr>
                              <w:spacing w:before="4" w:line="317" w:lineRule="exact"/>
                              <w:rPr>
                                <w:i/>
                                <w:sz w:val="26"/>
                              </w:rPr>
                            </w:pPr>
                            <w:r>
                              <w:rPr>
                                <w:i/>
                                <w:w w:val="99"/>
                                <w:sz w:val="26"/>
                              </w:rPr>
                              <w:t xml:space="preserve"> </w:t>
                            </w:r>
                          </w:p>
                          <w:p w14:paraId="6ECFBF9A" w14:textId="77777777" w:rsidR="00625A80" w:rsidRDefault="00625A80" w:rsidP="00625A80">
                            <w:pPr>
                              <w:spacing w:line="317" w:lineRule="exact"/>
                              <w:rPr>
                                <w:i/>
                                <w:sz w:val="26"/>
                              </w:rPr>
                            </w:pPr>
                            <w:r>
                              <w:rPr>
                                <w:i/>
                                <w:w w:val="99"/>
                                <w:sz w:val="26"/>
                              </w:rPr>
                              <w:t xml:space="preserve"> </w:t>
                            </w:r>
                          </w:p>
                          <w:p w14:paraId="32F66132" w14:textId="77777777" w:rsidR="00625A80" w:rsidRDefault="00625A80" w:rsidP="00625A80">
                            <w:pPr>
                              <w:spacing w:line="317" w:lineRule="exact"/>
                              <w:rPr>
                                <w:i/>
                                <w:sz w:val="26"/>
                              </w:rPr>
                            </w:pPr>
                            <w:r>
                              <w:rPr>
                                <w:i/>
                                <w:w w:val="99"/>
                                <w:sz w:val="26"/>
                              </w:rPr>
                              <w:t xml:space="preserve"> </w:t>
                            </w:r>
                          </w:p>
                          <w:p w14:paraId="30FB8485" w14:textId="77777777" w:rsidR="00625A80" w:rsidRDefault="00625A80" w:rsidP="00625A80">
                            <w:pPr>
                              <w:spacing w:line="317" w:lineRule="exact"/>
                              <w:rPr>
                                <w:i/>
                                <w:sz w:val="26"/>
                              </w:rPr>
                            </w:pPr>
                            <w:r>
                              <w:rPr>
                                <w:i/>
                                <w:w w:val="99"/>
                                <w:sz w:val="26"/>
                              </w:rPr>
                              <w:t xml:space="preserve"> </w:t>
                            </w:r>
                          </w:p>
                          <w:p w14:paraId="3C17B57D" w14:textId="77777777" w:rsidR="00625A80" w:rsidRDefault="00625A80" w:rsidP="00625A80">
                            <w:pPr>
                              <w:spacing w:line="317" w:lineRule="exact"/>
                              <w:rPr>
                                <w:i/>
                                <w:sz w:val="26"/>
                              </w:rPr>
                            </w:pPr>
                            <w:r>
                              <w:rPr>
                                <w:i/>
                                <w:w w:val="99"/>
                                <w:sz w:val="26"/>
                              </w:rPr>
                              <w:t xml:space="preserve"> </w:t>
                            </w:r>
                          </w:p>
                          <w:p w14:paraId="749A47B6" w14:textId="77777777" w:rsidR="00625A80" w:rsidRDefault="00625A80" w:rsidP="00625A80">
                            <w:pPr>
                              <w:spacing w:line="317" w:lineRule="exact"/>
                              <w:rPr>
                                <w:i/>
                                <w:sz w:val="26"/>
                              </w:rPr>
                            </w:pPr>
                            <w:r>
                              <w:rPr>
                                <w:i/>
                                <w:w w:val="99"/>
                                <w:sz w:val="26"/>
                              </w:rPr>
                              <w:t xml:space="preserve"> </w:t>
                            </w:r>
                          </w:p>
                          <w:p w14:paraId="5DBE0002" w14:textId="77777777" w:rsidR="00625A80" w:rsidRDefault="00625A80" w:rsidP="00625A80">
                            <w:pPr>
                              <w:spacing w:line="317" w:lineRule="exact"/>
                              <w:rPr>
                                <w:i/>
                                <w:sz w:val="26"/>
                              </w:rPr>
                            </w:pPr>
                            <w:r>
                              <w:rPr>
                                <w:i/>
                                <w:w w:val="99"/>
                                <w:sz w:val="26"/>
                              </w:rPr>
                              <w:t xml:space="preserve"> </w:t>
                            </w:r>
                          </w:p>
                          <w:p w14:paraId="5D134655" w14:textId="77777777" w:rsidR="00625A80" w:rsidRDefault="00625A80" w:rsidP="00625A80">
                            <w:pPr>
                              <w:spacing w:line="317" w:lineRule="exact"/>
                              <w:rPr>
                                <w:i/>
                                <w:sz w:val="26"/>
                              </w:rPr>
                            </w:pPr>
                            <w:r>
                              <w:rPr>
                                <w:i/>
                                <w:w w:val="99"/>
                                <w:sz w:val="26"/>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56ACF" id="Text Box 55" o:spid="_x0000_s1038" type="#_x0000_t202" style="position:absolute;left:0;text-align:left;margin-left:72.25pt;margin-top:16.6pt;width:2.95pt;height:221.5pt;z-index:-2516582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" filled="f" stroked="f">
                <v:path arrowok="t"/>
                <v:textbox inset="0,0,0,0">
                  <w:txbxContent>
                    <w:p w14:paraId="27ACA217" w14:textId="77777777" w:rsidR="00625A80" w:rsidRDefault="00625A80" w:rsidP="00625A80">
                      <w:pPr>
                        <w:spacing w:line="312" w:lineRule="exact"/>
                        <w:rPr>
                          <w:i/>
                          <w:sz w:val="26"/>
                        </w:rPr>
                      </w:pPr>
                      <w:r>
                        <w:rPr>
                          <w:i/>
                          <w:w w:val="99"/>
                          <w:sz w:val="26"/>
                        </w:rPr>
                        <w:t xml:space="preserve"> </w:t>
                      </w:r>
                    </w:p>
                    <w:p w14:paraId="24D314F7" w14:textId="77777777" w:rsidR="00625A80" w:rsidRDefault="00625A80" w:rsidP="00625A80">
                      <w:pPr>
                        <w:spacing w:line="312" w:lineRule="exact"/>
                        <w:rPr>
                          <w:i/>
                          <w:sz w:val="26"/>
                        </w:rPr>
                      </w:pPr>
                      <w:r>
                        <w:rPr>
                          <w:i/>
                          <w:w w:val="99"/>
                          <w:sz w:val="26"/>
                        </w:rPr>
                        <w:t xml:space="preserve"> </w:t>
                      </w:r>
                    </w:p>
                    <w:p w14:paraId="50D7FB95" w14:textId="77777777" w:rsidR="00625A80" w:rsidRDefault="00625A80" w:rsidP="00625A80">
                      <w:pPr>
                        <w:spacing w:line="317" w:lineRule="exact"/>
                        <w:rPr>
                          <w:i/>
                          <w:sz w:val="26"/>
                        </w:rPr>
                      </w:pPr>
                      <w:r>
                        <w:rPr>
                          <w:i/>
                          <w:w w:val="99"/>
                          <w:sz w:val="26"/>
                        </w:rPr>
                        <w:t xml:space="preserve"> </w:t>
                      </w:r>
                    </w:p>
                    <w:p w14:paraId="08DB5148" w14:textId="77777777" w:rsidR="00625A80" w:rsidRDefault="00625A80" w:rsidP="00625A80">
                      <w:pPr>
                        <w:spacing w:line="317" w:lineRule="exact"/>
                        <w:rPr>
                          <w:i/>
                          <w:sz w:val="26"/>
                        </w:rPr>
                      </w:pPr>
                      <w:r>
                        <w:rPr>
                          <w:i/>
                          <w:w w:val="99"/>
                          <w:sz w:val="26"/>
                        </w:rPr>
                        <w:t xml:space="preserve"> </w:t>
                      </w:r>
                    </w:p>
                    <w:p w14:paraId="60C9FBF0" w14:textId="77777777" w:rsidR="00625A80" w:rsidRDefault="00625A80" w:rsidP="00625A80">
                      <w:pPr>
                        <w:spacing w:line="317" w:lineRule="exact"/>
                        <w:rPr>
                          <w:i/>
                          <w:sz w:val="26"/>
                        </w:rPr>
                      </w:pPr>
                      <w:r>
                        <w:rPr>
                          <w:i/>
                          <w:w w:val="99"/>
                          <w:sz w:val="26"/>
                        </w:rPr>
                        <w:t xml:space="preserve"> </w:t>
                      </w:r>
                    </w:p>
                    <w:p w14:paraId="3FD31CA6" w14:textId="77777777" w:rsidR="00625A80" w:rsidRDefault="00625A80" w:rsidP="00625A80">
                      <w:pPr>
                        <w:spacing w:line="317" w:lineRule="exact"/>
                        <w:rPr>
                          <w:i/>
                          <w:sz w:val="26"/>
                        </w:rPr>
                      </w:pPr>
                      <w:r>
                        <w:rPr>
                          <w:i/>
                          <w:w w:val="99"/>
                          <w:sz w:val="26"/>
                        </w:rPr>
                        <w:t xml:space="preserve"> </w:t>
                      </w:r>
                    </w:p>
                    <w:p w14:paraId="20FEECD1" w14:textId="77777777" w:rsidR="00625A80" w:rsidRDefault="00625A80" w:rsidP="00625A80">
                      <w:pPr>
                        <w:spacing w:before="4" w:line="317" w:lineRule="exact"/>
                        <w:rPr>
                          <w:i/>
                          <w:sz w:val="26"/>
                        </w:rPr>
                      </w:pPr>
                      <w:r>
                        <w:rPr>
                          <w:i/>
                          <w:w w:val="99"/>
                          <w:sz w:val="26"/>
                        </w:rPr>
                        <w:t xml:space="preserve"> </w:t>
                      </w:r>
                    </w:p>
                    <w:p w14:paraId="6ECFBF9A" w14:textId="77777777" w:rsidR="00625A80" w:rsidRDefault="00625A80" w:rsidP="00625A80">
                      <w:pPr>
                        <w:spacing w:line="317" w:lineRule="exact"/>
                        <w:rPr>
                          <w:i/>
                          <w:sz w:val="26"/>
                        </w:rPr>
                      </w:pPr>
                      <w:r>
                        <w:rPr>
                          <w:i/>
                          <w:w w:val="99"/>
                          <w:sz w:val="26"/>
                        </w:rPr>
                        <w:t xml:space="preserve"> </w:t>
                      </w:r>
                    </w:p>
                    <w:p w14:paraId="32F66132" w14:textId="77777777" w:rsidR="00625A80" w:rsidRDefault="00625A80" w:rsidP="00625A80">
                      <w:pPr>
                        <w:spacing w:line="317" w:lineRule="exact"/>
                        <w:rPr>
                          <w:i/>
                          <w:sz w:val="26"/>
                        </w:rPr>
                      </w:pPr>
                      <w:r>
                        <w:rPr>
                          <w:i/>
                          <w:w w:val="99"/>
                          <w:sz w:val="26"/>
                        </w:rPr>
                        <w:t xml:space="preserve"> </w:t>
                      </w:r>
                    </w:p>
                    <w:p w14:paraId="30FB8485" w14:textId="77777777" w:rsidR="00625A80" w:rsidRDefault="00625A80" w:rsidP="00625A80">
                      <w:pPr>
                        <w:spacing w:line="317" w:lineRule="exact"/>
                        <w:rPr>
                          <w:i/>
                          <w:sz w:val="26"/>
                        </w:rPr>
                      </w:pPr>
                      <w:r>
                        <w:rPr>
                          <w:i/>
                          <w:w w:val="99"/>
                          <w:sz w:val="26"/>
                        </w:rPr>
                        <w:t xml:space="preserve"> </w:t>
                      </w:r>
                    </w:p>
                    <w:p w14:paraId="3C17B57D" w14:textId="77777777" w:rsidR="00625A80" w:rsidRDefault="00625A80" w:rsidP="00625A80">
                      <w:pPr>
                        <w:spacing w:line="317" w:lineRule="exact"/>
                        <w:rPr>
                          <w:i/>
                          <w:sz w:val="26"/>
                        </w:rPr>
                      </w:pPr>
                      <w:r>
                        <w:rPr>
                          <w:i/>
                          <w:w w:val="99"/>
                          <w:sz w:val="26"/>
                        </w:rPr>
                        <w:t xml:space="preserve"> </w:t>
                      </w:r>
                    </w:p>
                    <w:p w14:paraId="749A47B6" w14:textId="77777777" w:rsidR="00625A80" w:rsidRDefault="00625A80" w:rsidP="00625A80">
                      <w:pPr>
                        <w:spacing w:line="317" w:lineRule="exact"/>
                        <w:rPr>
                          <w:i/>
                          <w:sz w:val="26"/>
                        </w:rPr>
                      </w:pPr>
                      <w:r>
                        <w:rPr>
                          <w:i/>
                          <w:w w:val="99"/>
                          <w:sz w:val="26"/>
                        </w:rPr>
                        <w:t xml:space="preserve"> </w:t>
                      </w:r>
                    </w:p>
                    <w:p w14:paraId="5DBE0002" w14:textId="77777777" w:rsidR="00625A80" w:rsidRDefault="00625A80" w:rsidP="00625A80">
                      <w:pPr>
                        <w:spacing w:line="317" w:lineRule="exact"/>
                        <w:rPr>
                          <w:i/>
                          <w:sz w:val="26"/>
                        </w:rPr>
                      </w:pPr>
                      <w:r>
                        <w:rPr>
                          <w:i/>
                          <w:w w:val="99"/>
                          <w:sz w:val="26"/>
                        </w:rPr>
                        <w:t xml:space="preserve"> </w:t>
                      </w:r>
                    </w:p>
                    <w:p w14:paraId="5D134655" w14:textId="77777777" w:rsidR="00625A80" w:rsidRDefault="00625A80" w:rsidP="00625A80">
                      <w:pPr>
                        <w:spacing w:line="317" w:lineRule="exact"/>
                        <w:rPr>
                          <w:i/>
                          <w:sz w:val="26"/>
                        </w:rPr>
                      </w:pPr>
                      <w:r>
                        <w:rPr>
                          <w:i/>
                          <w:w w:val="99"/>
                          <w:sz w:val="26"/>
                        </w:rPr>
                        <w:t xml:space="preserve"> </w:t>
                      </w:r>
                    </w:p>
                  </w:txbxContent>
                </v:textbox>
                <w10:wrap anchorx="page"/>
              </v:shape>
            </w:pict>
          </mc:Fallback>
        </mc:AlternateContent>
      </w:r>
      <w:r>
        <w:rPr>
          <w:i/>
          <w:w w:val="99"/>
          <w:sz w:val="26"/>
        </w:rPr>
        <w:t xml:space="preserve">  </w:t>
      </w:r>
    </w:p>
    <w:p w14:paraId="1F9E39C8" w14:textId="05CB31BC" w:rsidR="00625A80" w:rsidRDefault="00625A80" w:rsidP="00116190">
      <w:pPr>
        <w:tabs>
          <w:tab w:val="left" w:pos="8623"/>
        </w:tabs>
        <w:ind w:left="52"/>
        <w:rPr>
          <w:sz w:val="20"/>
        </w:rPr>
        <w:sectPr w:rsidR="00625A80">
          <w:pgSz w:w="11910" w:h="16840"/>
          <w:pgMar w:top="1440" w:right="20" w:bottom="2660" w:left="280" w:header="5" w:footer="2443" w:gutter="0"/>
          <w:cols w:space="720"/>
        </w:sectPr>
      </w:pPr>
      <w:r>
        <w:rPr>
          <w:noProof/>
          <w:sz w:val="20"/>
        </w:rPr>
        <mc:AlternateContent>
          <mc:Choice Requires="wpg">
            <w:drawing>
              <wp:inline distT="0" distB="0" distL="0" distR="0" wp14:anchorId="2B0D3403" wp14:editId="34912CA9">
                <wp:extent cx="5263515" cy="2832100"/>
                <wp:effectExtent l="0" t="0" r="6985" b="0"/>
                <wp:docPr id="9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3515" cy="2832100"/>
                          <a:chOff x="0" y="0"/>
                          <a:chExt cx="8289" cy="4460"/>
                        </a:xfrm>
                      </wpg:grpSpPr>
                      <pic:pic xmlns:pic="http://schemas.openxmlformats.org/drawingml/2006/picture">
                        <pic:nvPicPr>
                          <pic:cNvPr id="100" name="Picture 54"/>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141"/>
                            <a:ext cx="6968" cy="4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Freeform 53"/>
                        <wps:cNvSpPr>
                          <a:spLocks/>
                        </wps:cNvSpPr>
                        <wps:spPr bwMode="auto">
                          <a:xfrm>
                            <a:off x="6417" y="574"/>
                            <a:ext cx="1862" cy="438"/>
                          </a:xfrm>
                          <a:custGeom>
                            <a:avLst/>
                            <a:gdLst>
                              <a:gd name="T0" fmla="+- 0 8060 6417"/>
                              <a:gd name="T1" fmla="*/ T0 w 1862"/>
                              <a:gd name="T2" fmla="+- 0 574 574"/>
                              <a:gd name="T3" fmla="*/ 574 h 438"/>
                              <a:gd name="T4" fmla="+- 0 8060 6417"/>
                              <a:gd name="T5" fmla="*/ T4 w 1862"/>
                              <a:gd name="T6" fmla="+- 0 684 574"/>
                              <a:gd name="T7" fmla="*/ 684 h 438"/>
                              <a:gd name="T8" fmla="+- 0 6417 6417"/>
                              <a:gd name="T9" fmla="*/ T8 w 1862"/>
                              <a:gd name="T10" fmla="+- 0 684 574"/>
                              <a:gd name="T11" fmla="*/ 684 h 438"/>
                              <a:gd name="T12" fmla="+- 0 6417 6417"/>
                              <a:gd name="T13" fmla="*/ T12 w 1862"/>
                              <a:gd name="T14" fmla="+- 0 903 574"/>
                              <a:gd name="T15" fmla="*/ 903 h 438"/>
                              <a:gd name="T16" fmla="+- 0 8060 6417"/>
                              <a:gd name="T17" fmla="*/ T16 w 1862"/>
                              <a:gd name="T18" fmla="+- 0 903 574"/>
                              <a:gd name="T19" fmla="*/ 903 h 438"/>
                              <a:gd name="T20" fmla="+- 0 8060 6417"/>
                              <a:gd name="T21" fmla="*/ T20 w 1862"/>
                              <a:gd name="T22" fmla="+- 0 1012 574"/>
                              <a:gd name="T23" fmla="*/ 1012 h 438"/>
                              <a:gd name="T24" fmla="+- 0 8279 6417"/>
                              <a:gd name="T25" fmla="*/ T24 w 1862"/>
                              <a:gd name="T26" fmla="+- 0 793 574"/>
                              <a:gd name="T27" fmla="*/ 793 h 438"/>
                              <a:gd name="T28" fmla="+- 0 8060 6417"/>
                              <a:gd name="T29" fmla="*/ T28 w 1862"/>
                              <a:gd name="T30" fmla="+- 0 574 574"/>
                              <a:gd name="T31" fmla="*/ 574 h 4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62" h="438">
                                <a:moveTo>
                                  <a:pt x="1643" y="0"/>
                                </a:moveTo>
                                <a:lnTo>
                                  <a:pt x="1643" y="110"/>
                                </a:lnTo>
                                <a:lnTo>
                                  <a:pt x="0" y="110"/>
                                </a:lnTo>
                                <a:lnTo>
                                  <a:pt x="0" y="329"/>
                                </a:lnTo>
                                <a:lnTo>
                                  <a:pt x="1643" y="329"/>
                                </a:lnTo>
                                <a:lnTo>
                                  <a:pt x="1643" y="438"/>
                                </a:lnTo>
                                <a:lnTo>
                                  <a:pt x="1862" y="219"/>
                                </a:lnTo>
                                <a:lnTo>
                                  <a:pt x="1643"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52"/>
                        <wps:cNvSpPr>
                          <a:spLocks/>
                        </wps:cNvSpPr>
                        <wps:spPr bwMode="auto">
                          <a:xfrm>
                            <a:off x="6417" y="574"/>
                            <a:ext cx="1862" cy="438"/>
                          </a:xfrm>
                          <a:custGeom>
                            <a:avLst/>
                            <a:gdLst>
                              <a:gd name="T0" fmla="+- 0 6417 6417"/>
                              <a:gd name="T1" fmla="*/ T0 w 1862"/>
                              <a:gd name="T2" fmla="+- 0 684 574"/>
                              <a:gd name="T3" fmla="*/ 684 h 438"/>
                              <a:gd name="T4" fmla="+- 0 8060 6417"/>
                              <a:gd name="T5" fmla="*/ T4 w 1862"/>
                              <a:gd name="T6" fmla="+- 0 684 574"/>
                              <a:gd name="T7" fmla="*/ 684 h 438"/>
                              <a:gd name="T8" fmla="+- 0 8060 6417"/>
                              <a:gd name="T9" fmla="*/ T8 w 1862"/>
                              <a:gd name="T10" fmla="+- 0 574 574"/>
                              <a:gd name="T11" fmla="*/ 574 h 438"/>
                              <a:gd name="T12" fmla="+- 0 8279 6417"/>
                              <a:gd name="T13" fmla="*/ T12 w 1862"/>
                              <a:gd name="T14" fmla="+- 0 793 574"/>
                              <a:gd name="T15" fmla="*/ 793 h 438"/>
                              <a:gd name="T16" fmla="+- 0 8060 6417"/>
                              <a:gd name="T17" fmla="*/ T16 w 1862"/>
                              <a:gd name="T18" fmla="+- 0 1012 574"/>
                              <a:gd name="T19" fmla="*/ 1012 h 438"/>
                              <a:gd name="T20" fmla="+- 0 8060 6417"/>
                              <a:gd name="T21" fmla="*/ T20 w 1862"/>
                              <a:gd name="T22" fmla="+- 0 903 574"/>
                              <a:gd name="T23" fmla="*/ 903 h 438"/>
                              <a:gd name="T24" fmla="+- 0 6417 6417"/>
                              <a:gd name="T25" fmla="*/ T24 w 1862"/>
                              <a:gd name="T26" fmla="+- 0 903 574"/>
                              <a:gd name="T27" fmla="*/ 903 h 438"/>
                              <a:gd name="T28" fmla="+- 0 6417 6417"/>
                              <a:gd name="T29" fmla="*/ T28 w 1862"/>
                              <a:gd name="T30" fmla="+- 0 684 574"/>
                              <a:gd name="T31" fmla="*/ 684 h 4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62" h="438">
                                <a:moveTo>
                                  <a:pt x="0" y="110"/>
                                </a:moveTo>
                                <a:lnTo>
                                  <a:pt x="1643" y="110"/>
                                </a:lnTo>
                                <a:lnTo>
                                  <a:pt x="1643" y="0"/>
                                </a:lnTo>
                                <a:lnTo>
                                  <a:pt x="1862" y="219"/>
                                </a:lnTo>
                                <a:lnTo>
                                  <a:pt x="1643" y="438"/>
                                </a:lnTo>
                                <a:lnTo>
                                  <a:pt x="1643" y="329"/>
                                </a:lnTo>
                                <a:lnTo>
                                  <a:pt x="0" y="329"/>
                                </a:lnTo>
                                <a:lnTo>
                                  <a:pt x="0" y="110"/>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Text Box 51"/>
                        <wps:cNvSpPr txBox="1">
                          <a:spLocks/>
                        </wps:cNvSpPr>
                        <wps:spPr bwMode="auto">
                          <a:xfrm>
                            <a:off x="51" y="0"/>
                            <a:ext cx="73"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E2383" w14:textId="77777777" w:rsidR="00625A80" w:rsidRDefault="00625A80" w:rsidP="00625A80">
                              <w:pPr>
                                <w:spacing w:before="1"/>
                                <w:rPr>
                                  <w:i/>
                                  <w:sz w:val="20"/>
                                </w:rPr>
                              </w:pPr>
                              <w:r>
                                <w:rPr>
                                  <w:i/>
                                  <w:sz w:val="20"/>
                                </w:rPr>
                                <w:t xml:space="preserve"> </w:t>
                              </w:r>
                            </w:p>
                            <w:p w14:paraId="4D25435D" w14:textId="77777777" w:rsidR="00625A80" w:rsidRDefault="00625A80" w:rsidP="00625A80">
                              <w:pPr>
                                <w:spacing w:before="6"/>
                                <w:rPr>
                                  <w:i/>
                                  <w:sz w:val="23"/>
                                </w:rPr>
                              </w:pPr>
                              <w:r>
                                <w:rPr>
                                  <w:i/>
                                  <w:sz w:val="23"/>
                                </w:rPr>
                                <w:t xml:space="preserve"> </w:t>
                              </w:r>
                            </w:p>
                          </w:txbxContent>
                        </wps:txbx>
                        <wps:bodyPr rot="0" vert="horz" wrap="square" lIns="0" tIns="0" rIns="0" bIns="0" anchor="t" anchorCtr="0" upright="1">
                          <a:noAutofit/>
                        </wps:bodyPr>
                      </wps:wsp>
                    </wpg:wgp>
                  </a:graphicData>
                </a:graphic>
              </wp:inline>
            </w:drawing>
          </mc:Choice>
          <mc:Fallback>
            <w:pict>
              <v:group w14:anchorId="2B0D3403" id="Group 50" o:spid="_x0000_s1039" style="width:414.45pt;height:223pt;mso-position-horizontal-relative:char;mso-position-vertical-relative:line" coordsize="8289,4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RRRQ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">
                <v:shape id="Picture 54" o:spid="_x0000_s1040" type="#_x0000_t75" style="position:absolute;top:141;width:6968;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">
                  <v:imagedata r:id="rId60" o:title=""/>
                  <v:path arrowok="t"/>
                  <o:lock v:ext="edit" aspectratio="f"/>
                </v:shape>
                <v:shape id="Freeform 53" o:spid="_x0000_s1041" style="position:absolute;left:6417;top:574;width:1862;height:438;visibility:visible;mso-wrap-style:square;v-text-anchor:top" coordsize="186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" path="m1643,r,110l,110,,329r1643,l1643,438,1862,219,1643,xe" fillcolor="#00afef" stroked="f">
                  <v:path arrowok="t" o:connecttype="custom" o:connectlocs="1643,574;1643,684;0,684;0,903;1643,903;1643,1012;1862,793;1643,574" o:connectangles="0,0,0,0,0,0,0,0"/>
                </v:shape>
                <v:shape id="Freeform 52" o:spid="_x0000_s1042" style="position:absolute;left:6417;top:574;width:1862;height:438;visibility:visible;mso-wrap-style:square;v-text-anchor:top" coordsize="186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" path="m,110r1643,l1643,r219,219l1643,438r,-109l,329,,110xe" filled="f" strokecolor="#2e528f" strokeweight="1pt">
                  <v:path arrowok="t" o:connecttype="custom" o:connectlocs="0,684;1643,684;1643,574;1862,793;1643,1012;1643,903;0,903;0,684" o:connectangles="0,0,0,0,0,0,0,0"/>
                </v:shape>
                <v:shape id="Text Box 51" o:spid="_x0000_s1043" type="#_x0000_t202" style="position:absolute;left:51;width:73;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" filled="f" stroked="f">
                  <v:path arrowok="t"/>
                  <v:textbox inset="0,0,0,0">
                    <w:txbxContent>
                      <w:p w14:paraId="477E2383" w14:textId="77777777" w:rsidR="00625A80" w:rsidRDefault="00625A80" w:rsidP="00625A80">
                        <w:pPr>
                          <w:spacing w:before="1"/>
                          <w:rPr>
                            <w:i/>
                            <w:sz w:val="20"/>
                          </w:rPr>
                        </w:pPr>
                        <w:r>
                          <w:rPr>
                            <w:i/>
                            <w:sz w:val="20"/>
                          </w:rPr>
                          <w:t xml:space="preserve"> </w:t>
                        </w:r>
                      </w:p>
                      <w:p w14:paraId="4D25435D" w14:textId="77777777" w:rsidR="00625A80" w:rsidRDefault="00625A80" w:rsidP="00625A80">
                        <w:pPr>
                          <w:spacing w:before="6"/>
                          <w:rPr>
                            <w:i/>
                            <w:sz w:val="23"/>
                          </w:rPr>
                        </w:pPr>
                        <w:r>
                          <w:rPr>
                            <w:i/>
                            <w:sz w:val="23"/>
                          </w:rPr>
                          <w:t xml:space="preserve"> </w:t>
                        </w:r>
                      </w:p>
                    </w:txbxContent>
                  </v:textbox>
                </v:shape>
                <w10:anchorlock/>
              </v:group>
            </w:pict>
          </mc:Fallback>
        </mc:AlternateContent>
      </w:r>
      <w:r>
        <w:rPr>
          <w:sz w:val="20"/>
        </w:rPr>
        <w:tab/>
      </w:r>
      <w:r>
        <w:rPr>
          <w:noProof/>
          <w:position w:val="198"/>
          <w:sz w:val="20"/>
        </w:rPr>
        <mc:AlternateContent>
          <mc:Choice Requires="wps">
            <w:drawing>
              <wp:inline distT="0" distB="0" distL="0" distR="0" wp14:anchorId="406B1381" wp14:editId="66D819F9">
                <wp:extent cx="1778635" cy="1202055"/>
                <wp:effectExtent l="0" t="0" r="12065" b="17145"/>
                <wp:docPr id="96"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635" cy="120205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E7FD687" w14:textId="77777777" w:rsidR="00625A80" w:rsidRPr="00C95350" w:rsidRDefault="00625A80" w:rsidP="00625A80">
                            <w:pPr>
                              <w:spacing w:before="72"/>
                              <w:ind w:left="149" w:right="858"/>
                              <w:rPr>
                                <w:rFonts w:ascii="Times New Roman"/>
                                <w:sz w:val="24"/>
                                <w:lang w:val="en-US"/>
                              </w:rPr>
                            </w:pPr>
                            <w:r w:rsidRPr="00C95350">
                              <w:rPr>
                                <w:rFonts w:ascii="Times New Roman"/>
                                <w:sz w:val="24"/>
                                <w:lang w:val="en-US"/>
                              </w:rPr>
                              <w:t>font-family: Inter;</w:t>
                            </w:r>
                            <w:r w:rsidRPr="00C95350">
                              <w:rPr>
                                <w:rFonts w:ascii="Times New Roman"/>
                                <w:spacing w:val="-57"/>
                                <w:sz w:val="24"/>
                                <w:lang w:val="en-US"/>
                              </w:rPr>
                              <w:t xml:space="preserve"> </w:t>
                            </w:r>
                            <w:r w:rsidRPr="00C95350">
                              <w:rPr>
                                <w:rFonts w:ascii="Times New Roman"/>
                                <w:sz w:val="24"/>
                                <w:lang w:val="en-US"/>
                              </w:rPr>
                              <w:t>font-size: 48px;</w:t>
                            </w:r>
                            <w:r w:rsidRPr="00C95350">
                              <w:rPr>
                                <w:rFonts w:ascii="Times New Roman"/>
                                <w:spacing w:val="1"/>
                                <w:sz w:val="24"/>
                                <w:lang w:val="en-US"/>
                              </w:rPr>
                              <w:t xml:space="preserve"> </w:t>
                            </w:r>
                            <w:r w:rsidRPr="00C95350">
                              <w:rPr>
                                <w:rFonts w:ascii="Times New Roman"/>
                                <w:sz w:val="24"/>
                                <w:lang w:val="en-US"/>
                              </w:rPr>
                              <w:t>font-style:</w:t>
                            </w:r>
                            <w:r w:rsidRPr="00C95350">
                              <w:rPr>
                                <w:rFonts w:ascii="Times New Roman"/>
                                <w:spacing w:val="-12"/>
                                <w:sz w:val="24"/>
                                <w:lang w:val="en-US"/>
                              </w:rPr>
                              <w:t xml:space="preserve"> </w:t>
                            </w:r>
                            <w:r w:rsidRPr="00C95350">
                              <w:rPr>
                                <w:rFonts w:ascii="Times New Roman"/>
                                <w:sz w:val="24"/>
                                <w:lang w:val="en-US"/>
                              </w:rPr>
                              <w:t>normal;</w:t>
                            </w:r>
                            <w:r w:rsidRPr="00C95350">
                              <w:rPr>
                                <w:rFonts w:ascii="Times New Roman"/>
                                <w:spacing w:val="-58"/>
                                <w:sz w:val="24"/>
                                <w:lang w:val="en-US"/>
                              </w:rPr>
                              <w:t xml:space="preserve"> </w:t>
                            </w:r>
                            <w:r w:rsidRPr="00C95350">
                              <w:rPr>
                                <w:rFonts w:ascii="Times New Roman"/>
                                <w:sz w:val="24"/>
                                <w:lang w:val="en-US"/>
                              </w:rPr>
                              <w:t>font-weight: 600;</w:t>
                            </w:r>
                            <w:r w:rsidRPr="00C95350">
                              <w:rPr>
                                <w:rFonts w:ascii="Times New Roman"/>
                                <w:spacing w:val="1"/>
                                <w:sz w:val="24"/>
                                <w:lang w:val="en-US"/>
                              </w:rPr>
                              <w:t xml:space="preserve"> </w:t>
                            </w:r>
                            <w:r w:rsidRPr="00C95350">
                              <w:rPr>
                                <w:rFonts w:ascii="Times New Roman"/>
                                <w:sz w:val="24"/>
                                <w:lang w:val="en-US"/>
                              </w:rPr>
                              <w:t>line-height: 58px;</w:t>
                            </w:r>
                            <w:r w:rsidRPr="00C95350">
                              <w:rPr>
                                <w:rFonts w:ascii="Times New Roman"/>
                                <w:spacing w:val="1"/>
                                <w:sz w:val="24"/>
                                <w:lang w:val="en-US"/>
                              </w:rPr>
                              <w:t xml:space="preserve"> </w:t>
                            </w:r>
                            <w:r w:rsidRPr="00C95350">
                              <w:rPr>
                                <w:rFonts w:ascii="Times New Roman"/>
                                <w:sz w:val="24"/>
                                <w:lang w:val="en-US"/>
                              </w:rPr>
                              <w:t>text-align: left;</w:t>
                            </w:r>
                          </w:p>
                        </w:txbxContent>
                      </wps:txbx>
                      <wps:bodyPr rot="0" vert="horz" wrap="square" lIns="0" tIns="0" rIns="0" bIns="0" anchor="t" anchorCtr="0" upright="1">
                        <a:noAutofit/>
                      </wps:bodyPr>
                    </wps:wsp>
                  </a:graphicData>
                </a:graphic>
              </wp:inline>
            </w:drawing>
          </mc:Choice>
          <mc:Fallback>
            <w:pict>
              <v:shape w14:anchorId="406B1381" id="Text Box 49" o:spid="_x0000_s1044" type="#_x0000_t202" style="width:140.05pt;height:9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" filled="f" strokeweight=".5pt">
                <v:path arrowok="t"/>
                <v:textbox inset="0,0,0,0">
                  <w:txbxContent>
                    <w:p w14:paraId="7E7FD687" w14:textId="77777777" w:rsidR="00625A80" w:rsidRPr="00C95350" w:rsidRDefault="00625A80" w:rsidP="00625A80">
                      <w:pPr>
                        <w:spacing w:before="72"/>
                        <w:ind w:left="149" w:right="858"/>
                        <w:rPr>
                          <w:rFonts w:ascii="Times New Roman"/>
                          <w:sz w:val="24"/>
                          <w:lang w:val="en-US"/>
                        </w:rPr>
                      </w:pPr>
                      <w:r w:rsidRPr="00C95350">
                        <w:rPr>
                          <w:rFonts w:ascii="Times New Roman"/>
                          <w:sz w:val="24"/>
                          <w:lang w:val="en-US"/>
                        </w:rPr>
                        <w:t>font-family: Inter;</w:t>
                      </w:r>
                      <w:r w:rsidRPr="00C95350">
                        <w:rPr>
                          <w:rFonts w:ascii="Times New Roman"/>
                          <w:spacing w:val="-57"/>
                          <w:sz w:val="24"/>
                          <w:lang w:val="en-US"/>
                        </w:rPr>
                        <w:t xml:space="preserve"> </w:t>
                      </w:r>
                      <w:r w:rsidRPr="00C95350">
                        <w:rPr>
                          <w:rFonts w:ascii="Times New Roman"/>
                          <w:sz w:val="24"/>
                          <w:lang w:val="en-US"/>
                        </w:rPr>
                        <w:t>font-size: 48px;</w:t>
                      </w:r>
                      <w:r w:rsidRPr="00C95350">
                        <w:rPr>
                          <w:rFonts w:ascii="Times New Roman"/>
                          <w:spacing w:val="1"/>
                          <w:sz w:val="24"/>
                          <w:lang w:val="en-US"/>
                        </w:rPr>
                        <w:t xml:space="preserve"> </w:t>
                      </w:r>
                      <w:r w:rsidRPr="00C95350">
                        <w:rPr>
                          <w:rFonts w:ascii="Times New Roman"/>
                          <w:sz w:val="24"/>
                          <w:lang w:val="en-US"/>
                        </w:rPr>
                        <w:t>font-style:</w:t>
                      </w:r>
                      <w:r w:rsidRPr="00C95350">
                        <w:rPr>
                          <w:rFonts w:ascii="Times New Roman"/>
                          <w:spacing w:val="-12"/>
                          <w:sz w:val="24"/>
                          <w:lang w:val="en-US"/>
                        </w:rPr>
                        <w:t xml:space="preserve"> </w:t>
                      </w:r>
                      <w:r w:rsidRPr="00C95350">
                        <w:rPr>
                          <w:rFonts w:ascii="Times New Roman"/>
                          <w:sz w:val="24"/>
                          <w:lang w:val="en-US"/>
                        </w:rPr>
                        <w:t>normal;</w:t>
                      </w:r>
                      <w:r w:rsidRPr="00C95350">
                        <w:rPr>
                          <w:rFonts w:ascii="Times New Roman"/>
                          <w:spacing w:val="-58"/>
                          <w:sz w:val="24"/>
                          <w:lang w:val="en-US"/>
                        </w:rPr>
                        <w:t xml:space="preserve"> </w:t>
                      </w:r>
                      <w:r w:rsidRPr="00C95350">
                        <w:rPr>
                          <w:rFonts w:ascii="Times New Roman"/>
                          <w:sz w:val="24"/>
                          <w:lang w:val="en-US"/>
                        </w:rPr>
                        <w:t>font-weight: 600;</w:t>
                      </w:r>
                      <w:r w:rsidRPr="00C95350">
                        <w:rPr>
                          <w:rFonts w:ascii="Times New Roman"/>
                          <w:spacing w:val="1"/>
                          <w:sz w:val="24"/>
                          <w:lang w:val="en-US"/>
                        </w:rPr>
                        <w:t xml:space="preserve"> </w:t>
                      </w:r>
                      <w:r w:rsidRPr="00C95350">
                        <w:rPr>
                          <w:rFonts w:ascii="Times New Roman"/>
                          <w:sz w:val="24"/>
                          <w:lang w:val="en-US"/>
                        </w:rPr>
                        <w:t>line-height: 58px;</w:t>
                      </w:r>
                      <w:r w:rsidRPr="00C95350">
                        <w:rPr>
                          <w:rFonts w:ascii="Times New Roman"/>
                          <w:spacing w:val="1"/>
                          <w:sz w:val="24"/>
                          <w:lang w:val="en-US"/>
                        </w:rPr>
                        <w:t xml:space="preserve"> </w:t>
                      </w:r>
                      <w:r w:rsidRPr="00C95350">
                        <w:rPr>
                          <w:rFonts w:ascii="Times New Roman"/>
                          <w:sz w:val="24"/>
                          <w:lang w:val="en-US"/>
                        </w:rPr>
                        <w:t xml:space="preserve">text-align: </w:t>
                      </w:r>
                      <w:proofErr w:type="gramStart"/>
                      <w:r w:rsidRPr="00C95350">
                        <w:rPr>
                          <w:rFonts w:ascii="Times New Roman"/>
                          <w:sz w:val="24"/>
                          <w:lang w:val="en-US"/>
                        </w:rPr>
                        <w:t>left;</w:t>
                      </w:r>
                      <w:proofErr w:type="gramEnd"/>
                    </w:p>
                  </w:txbxContent>
                </v:textbox>
                <w10:anchorlock/>
              </v:shape>
            </w:pict>
          </mc:Fallback>
        </mc:AlternateContent>
      </w:r>
    </w:p>
    <w:p w14:paraId="77AD93E7" w14:textId="77777777" w:rsidR="00625A80" w:rsidRDefault="00625A80">
      <w:pPr>
        <w:rPr>
          <w:sz w:val="26"/>
        </w:rPr>
      </w:pPr>
    </w:p>
    <w:p w14:paraId="565F2AE8" w14:textId="77777777" w:rsidR="00116190" w:rsidRDefault="00116190" w:rsidP="00116190">
      <w:pPr>
        <w:rPr>
          <w:sz w:val="26"/>
        </w:rPr>
      </w:pPr>
    </w:p>
    <w:p w14:paraId="16B7F428" w14:textId="77777777" w:rsidR="00116190" w:rsidRDefault="00116190" w:rsidP="00116190">
      <w:pPr>
        <w:spacing w:line="316" w:lineRule="exact"/>
        <w:ind w:left="1060"/>
        <w:rPr>
          <w:i/>
          <w:sz w:val="26"/>
          <w:szCs w:val="26"/>
        </w:rPr>
      </w:pPr>
      <w:r>
        <w:rPr>
          <w:sz w:val="26"/>
        </w:rPr>
        <w:tab/>
      </w:r>
    </w:p>
    <w:p w14:paraId="2A1E4ED1" w14:textId="77777777" w:rsidR="00116190" w:rsidRPr="003B1723" w:rsidRDefault="00116190" w:rsidP="00116190">
      <w:pPr>
        <w:spacing w:line="316" w:lineRule="exact"/>
        <w:ind w:left="1060"/>
        <w:rPr>
          <w:b/>
          <w:i/>
          <w:color w:val="00B0F0"/>
          <w:sz w:val="28"/>
          <w:szCs w:val="28"/>
          <w:u w:val="single"/>
        </w:rPr>
      </w:pPr>
      <w:r w:rsidRPr="0C22E0A2">
        <w:rPr>
          <w:b/>
          <w:i/>
          <w:color w:val="00B0F0"/>
          <w:sz w:val="28"/>
          <w:szCs w:val="28"/>
          <w:u w:val="single"/>
        </w:rPr>
        <w:t>FONCTIONNALITÉS DE BASE :</w:t>
      </w:r>
    </w:p>
    <w:p w14:paraId="67C268D0" w14:textId="77777777" w:rsidR="00116190" w:rsidRDefault="00116190" w:rsidP="00116190">
      <w:pPr>
        <w:spacing w:before="2" w:line="316" w:lineRule="exact"/>
        <w:ind w:left="1060"/>
        <w:rPr>
          <w:i/>
          <w:sz w:val="26"/>
          <w:szCs w:val="26"/>
        </w:rPr>
      </w:pPr>
      <w:r w:rsidRPr="0C22E0A2">
        <w:rPr>
          <w:i/>
          <w:sz w:val="26"/>
          <w:szCs w:val="26"/>
        </w:rPr>
        <w:t xml:space="preserve"> </w:t>
      </w:r>
    </w:p>
    <w:p w14:paraId="283BD8F1" w14:textId="77777777" w:rsidR="00116190" w:rsidRDefault="00116190" w:rsidP="00116190">
      <w:pPr>
        <w:spacing w:before="2" w:line="316" w:lineRule="exact"/>
        <w:ind w:left="1060"/>
        <w:rPr>
          <w:i/>
          <w:sz w:val="26"/>
          <w:szCs w:val="26"/>
        </w:rPr>
      </w:pPr>
    </w:p>
    <w:p w14:paraId="1AFE662D" w14:textId="77777777" w:rsidR="00116190" w:rsidRDefault="00116190" w:rsidP="00116190">
      <w:pPr>
        <w:spacing w:before="2" w:line="316" w:lineRule="exact"/>
        <w:ind w:left="1060"/>
        <w:rPr>
          <w:i/>
          <w:sz w:val="26"/>
          <w:szCs w:val="26"/>
        </w:rPr>
      </w:pPr>
      <w:r w:rsidRPr="0C22E0A2">
        <w:rPr>
          <w:i/>
          <w:sz w:val="26"/>
          <w:szCs w:val="26"/>
        </w:rPr>
        <w:t xml:space="preserve">L’utilisateur </w:t>
      </w:r>
      <w:r>
        <w:rPr>
          <w:i/>
          <w:sz w:val="26"/>
        </w:rPr>
        <w:t>peut :</w:t>
      </w:r>
    </w:p>
    <w:p w14:paraId="2CA290E9" w14:textId="77777777" w:rsidR="00116190" w:rsidRDefault="00116190" w:rsidP="00116190">
      <w:pPr>
        <w:spacing w:before="2" w:line="316" w:lineRule="exact"/>
        <w:ind w:left="1060"/>
        <w:rPr>
          <w:i/>
          <w:sz w:val="26"/>
        </w:rPr>
      </w:pPr>
    </w:p>
    <w:p w14:paraId="739DF5D6" w14:textId="77777777" w:rsidR="00116190" w:rsidRPr="007D6878" w:rsidRDefault="00116190" w:rsidP="00116190">
      <w:pPr>
        <w:pStyle w:val="Paragraphedeliste"/>
        <w:numPr>
          <w:ilvl w:val="0"/>
          <w:numId w:val="17"/>
        </w:numPr>
        <w:spacing w:before="2" w:line="276" w:lineRule="auto"/>
        <w:ind w:left="1780"/>
        <w:rPr>
          <w:iCs/>
          <w:sz w:val="26"/>
        </w:rPr>
      </w:pPr>
      <w:r w:rsidRPr="007D6878">
        <w:rPr>
          <w:iCs/>
          <w:sz w:val="26"/>
        </w:rPr>
        <w:t xml:space="preserve">Se connecter </w:t>
      </w:r>
    </w:p>
    <w:p w14:paraId="0DECFF9E" w14:textId="77777777" w:rsidR="00116190" w:rsidRPr="007D6878" w:rsidRDefault="00116190" w:rsidP="00116190">
      <w:pPr>
        <w:pStyle w:val="Paragraphedeliste"/>
        <w:numPr>
          <w:ilvl w:val="0"/>
          <w:numId w:val="17"/>
        </w:numPr>
        <w:spacing w:before="2" w:line="276" w:lineRule="auto"/>
        <w:ind w:left="1780"/>
        <w:rPr>
          <w:iCs/>
          <w:sz w:val="26"/>
        </w:rPr>
      </w:pPr>
      <w:r w:rsidRPr="007D6878">
        <w:rPr>
          <w:iCs/>
          <w:sz w:val="26"/>
        </w:rPr>
        <w:t xml:space="preserve">Se déconnecter </w:t>
      </w:r>
    </w:p>
    <w:p w14:paraId="58170107" w14:textId="77777777" w:rsidR="00116190" w:rsidRPr="007D6878" w:rsidRDefault="00116190" w:rsidP="00116190">
      <w:pPr>
        <w:pStyle w:val="Paragraphedeliste"/>
        <w:numPr>
          <w:ilvl w:val="0"/>
          <w:numId w:val="17"/>
        </w:numPr>
        <w:spacing w:before="2" w:line="276" w:lineRule="auto"/>
        <w:ind w:left="1780"/>
        <w:rPr>
          <w:iCs/>
          <w:sz w:val="26"/>
        </w:rPr>
      </w:pPr>
      <w:r w:rsidRPr="007D6878">
        <w:rPr>
          <w:iCs/>
          <w:sz w:val="26"/>
        </w:rPr>
        <w:t>Inscrire une personne (selon profil)</w:t>
      </w:r>
    </w:p>
    <w:p w14:paraId="058F3EF7" w14:textId="77777777" w:rsidR="00116190" w:rsidRPr="007D6878" w:rsidRDefault="00116190" w:rsidP="00116190">
      <w:pPr>
        <w:pStyle w:val="Paragraphedeliste"/>
        <w:numPr>
          <w:ilvl w:val="0"/>
          <w:numId w:val="17"/>
        </w:numPr>
        <w:spacing w:before="2" w:line="276" w:lineRule="auto"/>
        <w:ind w:left="1780"/>
        <w:rPr>
          <w:iCs/>
          <w:sz w:val="26"/>
        </w:rPr>
      </w:pPr>
      <w:r w:rsidRPr="007D6878">
        <w:rPr>
          <w:iCs/>
          <w:sz w:val="26"/>
        </w:rPr>
        <w:t>Désinscrire une personne (selon profil)</w:t>
      </w:r>
    </w:p>
    <w:p w14:paraId="636F3FE7" w14:textId="77777777" w:rsidR="00116190" w:rsidRPr="007D6878" w:rsidRDefault="00116190" w:rsidP="00116190">
      <w:pPr>
        <w:pStyle w:val="Paragraphedeliste"/>
        <w:numPr>
          <w:ilvl w:val="0"/>
          <w:numId w:val="17"/>
        </w:numPr>
        <w:spacing w:before="2" w:line="276" w:lineRule="auto"/>
        <w:ind w:left="1780"/>
        <w:rPr>
          <w:iCs/>
          <w:sz w:val="26"/>
        </w:rPr>
      </w:pPr>
      <w:r w:rsidRPr="007D6878">
        <w:rPr>
          <w:iCs/>
          <w:sz w:val="26"/>
        </w:rPr>
        <w:t>Importer un fichier</w:t>
      </w:r>
    </w:p>
    <w:p w14:paraId="3DF36745" w14:textId="6B046D33" w:rsidR="00116190" w:rsidRPr="007D6878" w:rsidRDefault="00116190" w:rsidP="00116190">
      <w:pPr>
        <w:pStyle w:val="Paragraphedeliste"/>
        <w:numPr>
          <w:ilvl w:val="0"/>
          <w:numId w:val="17"/>
        </w:numPr>
        <w:spacing w:before="2" w:line="276" w:lineRule="auto"/>
        <w:ind w:left="1780"/>
        <w:rPr>
          <w:iCs/>
          <w:sz w:val="26"/>
        </w:rPr>
      </w:pPr>
      <w:r w:rsidRPr="007D6878">
        <w:rPr>
          <w:iCs/>
          <w:sz w:val="26"/>
        </w:rPr>
        <w:t>Modifier le nom d</w:t>
      </w:r>
      <w:r w:rsidR="005677E9">
        <w:rPr>
          <w:iCs/>
          <w:sz w:val="26"/>
        </w:rPr>
        <w:t>’un</w:t>
      </w:r>
      <w:r w:rsidRPr="007D6878">
        <w:rPr>
          <w:iCs/>
          <w:sz w:val="26"/>
        </w:rPr>
        <w:t xml:space="preserve"> fichier</w:t>
      </w:r>
      <w:r w:rsidR="005677E9">
        <w:rPr>
          <w:iCs/>
          <w:sz w:val="26"/>
        </w:rPr>
        <w:t xml:space="preserve"> et dossier</w:t>
      </w:r>
      <w:r w:rsidRPr="007D6878">
        <w:rPr>
          <w:iCs/>
          <w:sz w:val="26"/>
        </w:rPr>
        <w:t xml:space="preserve"> </w:t>
      </w:r>
    </w:p>
    <w:p w14:paraId="3DCDA08D" w14:textId="067F84DF" w:rsidR="00116190" w:rsidRPr="007D6878" w:rsidRDefault="00116190" w:rsidP="00116190">
      <w:pPr>
        <w:pStyle w:val="Paragraphedeliste"/>
        <w:numPr>
          <w:ilvl w:val="0"/>
          <w:numId w:val="17"/>
        </w:numPr>
        <w:spacing w:before="2" w:line="276" w:lineRule="auto"/>
        <w:ind w:left="1780"/>
        <w:rPr>
          <w:iCs/>
          <w:sz w:val="26"/>
        </w:rPr>
      </w:pPr>
      <w:r w:rsidRPr="007D6878">
        <w:rPr>
          <w:iCs/>
          <w:sz w:val="26"/>
        </w:rPr>
        <w:t xml:space="preserve">Supprimer </w:t>
      </w:r>
      <w:r w:rsidR="005677E9">
        <w:rPr>
          <w:iCs/>
          <w:sz w:val="26"/>
        </w:rPr>
        <w:t>un</w:t>
      </w:r>
      <w:r w:rsidRPr="007D6878">
        <w:rPr>
          <w:iCs/>
          <w:sz w:val="26"/>
        </w:rPr>
        <w:t xml:space="preserve"> fichier</w:t>
      </w:r>
      <w:r w:rsidR="005677E9">
        <w:rPr>
          <w:iCs/>
          <w:sz w:val="26"/>
        </w:rPr>
        <w:t xml:space="preserve"> et dossier (supprime tous les fichiers qu’il contient)</w:t>
      </w:r>
    </w:p>
    <w:p w14:paraId="14951CF0" w14:textId="77777777" w:rsidR="00116190" w:rsidRPr="007D6878" w:rsidRDefault="00116190" w:rsidP="00116190">
      <w:pPr>
        <w:pStyle w:val="Paragraphedeliste"/>
        <w:numPr>
          <w:ilvl w:val="0"/>
          <w:numId w:val="17"/>
        </w:numPr>
        <w:spacing w:before="2" w:line="276" w:lineRule="auto"/>
        <w:ind w:left="1780"/>
        <w:rPr>
          <w:iCs/>
          <w:sz w:val="26"/>
        </w:rPr>
      </w:pPr>
      <w:r w:rsidRPr="007D6878">
        <w:rPr>
          <w:iCs/>
          <w:sz w:val="26"/>
        </w:rPr>
        <w:t xml:space="preserve">Changer la langue du site </w:t>
      </w:r>
    </w:p>
    <w:p w14:paraId="3783E341" w14:textId="77777777" w:rsidR="00116190" w:rsidRDefault="00116190" w:rsidP="00116190">
      <w:pPr>
        <w:pStyle w:val="Paragraphedeliste"/>
        <w:numPr>
          <w:ilvl w:val="0"/>
          <w:numId w:val="17"/>
        </w:numPr>
        <w:spacing w:before="2" w:line="276" w:lineRule="auto"/>
        <w:ind w:left="1780"/>
        <w:rPr>
          <w:iCs/>
          <w:sz w:val="26"/>
        </w:rPr>
      </w:pPr>
      <w:r w:rsidRPr="007D6878">
        <w:rPr>
          <w:iCs/>
          <w:sz w:val="26"/>
        </w:rPr>
        <w:t>Nous contacter (mail)</w:t>
      </w:r>
    </w:p>
    <w:p w14:paraId="59B1F3B4" w14:textId="77777777" w:rsidR="00116190" w:rsidRPr="007D6878" w:rsidRDefault="00116190" w:rsidP="00116190">
      <w:pPr>
        <w:pStyle w:val="Paragraphedeliste"/>
        <w:numPr>
          <w:ilvl w:val="0"/>
          <w:numId w:val="17"/>
        </w:numPr>
        <w:spacing w:before="2" w:line="276" w:lineRule="auto"/>
        <w:ind w:left="1780"/>
        <w:rPr>
          <w:iCs/>
          <w:sz w:val="26"/>
        </w:rPr>
      </w:pPr>
      <w:r>
        <w:rPr>
          <w:iCs/>
          <w:sz w:val="26"/>
        </w:rPr>
        <w:t>Accéder à différentes pages (à propos, etc.)</w:t>
      </w:r>
    </w:p>
    <w:p w14:paraId="1ADF17FC" w14:textId="77777777" w:rsidR="00116190" w:rsidRDefault="00116190" w:rsidP="00116190">
      <w:pPr>
        <w:spacing w:before="2" w:line="316" w:lineRule="exact"/>
        <w:rPr>
          <w:iCs/>
          <w:sz w:val="26"/>
        </w:rPr>
      </w:pPr>
    </w:p>
    <w:p w14:paraId="7B487B4B" w14:textId="77777777" w:rsidR="00116190" w:rsidRDefault="00116190" w:rsidP="00032ACE">
      <w:pPr>
        <w:spacing w:line="341" w:lineRule="exact"/>
        <w:rPr>
          <w:i/>
          <w:sz w:val="26"/>
        </w:rPr>
      </w:pPr>
    </w:p>
    <w:p w14:paraId="72224B7A" w14:textId="54D3BCEC" w:rsidR="00116190" w:rsidRPr="00032ACE" w:rsidRDefault="00032ACE" w:rsidP="00032ACE">
      <w:pPr>
        <w:spacing w:line="341" w:lineRule="exact"/>
        <w:ind w:left="700" w:firstLine="720"/>
        <w:rPr>
          <w:b/>
          <w:color w:val="00B0F0"/>
          <w:sz w:val="28"/>
          <w:u w:val="single"/>
        </w:rPr>
      </w:pPr>
      <w:r w:rsidRPr="00032ACE">
        <w:rPr>
          <w:b/>
          <w:bCs/>
          <w:color w:val="00B0F0"/>
          <w:sz w:val="28"/>
          <w:u w:val="single"/>
        </w:rPr>
        <w:t>PROFILS UTILISATEURS</w:t>
      </w:r>
    </w:p>
    <w:p w14:paraId="28B670BF" w14:textId="77777777" w:rsidR="00116190" w:rsidRDefault="00116190" w:rsidP="00116190">
      <w:pPr>
        <w:ind w:left="1060"/>
        <w:rPr>
          <w:sz w:val="28"/>
        </w:rPr>
      </w:pPr>
    </w:p>
    <w:p w14:paraId="00AF9539" w14:textId="4B77FB24" w:rsidR="00C534E4" w:rsidRDefault="00116190" w:rsidP="00F137E4">
      <w:pPr>
        <w:ind w:firstLine="700"/>
        <w:rPr>
          <w:sz w:val="28"/>
        </w:rPr>
      </w:pPr>
      <w:r>
        <w:rPr>
          <w:sz w:val="28"/>
        </w:rPr>
        <w:t>Dans ce site on retrouve 2</w:t>
      </w:r>
      <w:r>
        <w:rPr>
          <w:spacing w:val="-1"/>
          <w:sz w:val="28"/>
        </w:rPr>
        <w:t xml:space="preserve"> </w:t>
      </w:r>
      <w:r>
        <w:rPr>
          <w:sz w:val="28"/>
        </w:rPr>
        <w:t>profils d’utilisateurs :</w:t>
      </w:r>
    </w:p>
    <w:p w14:paraId="40E39DE8" w14:textId="77777777" w:rsidR="00F137E4" w:rsidRDefault="00F137E4" w:rsidP="00F137E4">
      <w:pPr>
        <w:ind w:firstLine="700"/>
        <w:rPr>
          <w:sz w:val="28"/>
        </w:rPr>
      </w:pPr>
    </w:p>
    <w:p w14:paraId="2ADBFFAE" w14:textId="77777777" w:rsidR="00F137E4" w:rsidRDefault="00F137E4" w:rsidP="00F137E4">
      <w:pPr>
        <w:ind w:firstLine="700"/>
        <w:rPr>
          <w:sz w:val="28"/>
        </w:rPr>
      </w:pPr>
    </w:p>
    <w:p w14:paraId="109EA893" w14:textId="77777777" w:rsidR="00F137E4" w:rsidRDefault="00F137E4" w:rsidP="00F137E4">
      <w:pPr>
        <w:ind w:firstLine="700"/>
        <w:rPr>
          <w:sz w:val="28"/>
        </w:rPr>
      </w:pPr>
    </w:p>
    <w:p w14:paraId="70A28B50" w14:textId="77777777" w:rsidR="00C534E4" w:rsidRDefault="00C534E4" w:rsidP="00116190">
      <w:pPr>
        <w:pStyle w:val="Corpsdetexte"/>
        <w:rPr>
          <w:sz w:val="28"/>
        </w:rPr>
      </w:pPr>
    </w:p>
    <w:p w14:paraId="4A08FBB7" w14:textId="77777777" w:rsidR="00C534E4" w:rsidRDefault="00C534E4" w:rsidP="00116190">
      <w:pPr>
        <w:pStyle w:val="Corpsdetexte"/>
        <w:rPr>
          <w:sz w:val="28"/>
        </w:rPr>
      </w:pPr>
    </w:p>
    <w:p w14:paraId="35F22CDE" w14:textId="77777777" w:rsidR="00116190" w:rsidRPr="000A1DB1" w:rsidRDefault="00116190" w:rsidP="00116190">
      <w:pPr>
        <w:pStyle w:val="Titre2"/>
        <w:numPr>
          <w:ilvl w:val="0"/>
          <w:numId w:val="18"/>
        </w:numPr>
        <w:spacing w:before="190"/>
        <w:rPr>
          <w:b/>
          <w:bCs/>
        </w:rPr>
      </w:pPr>
      <w:r w:rsidRPr="000A1DB1">
        <w:rPr>
          <w:b/>
          <w:bCs/>
        </w:rPr>
        <w:t>Admin/Responsable</w:t>
      </w:r>
      <w:r w:rsidRPr="000A1DB1">
        <w:rPr>
          <w:b/>
          <w:bCs/>
          <w:spacing w:val="-1"/>
        </w:rPr>
        <w:t xml:space="preserve"> </w:t>
      </w:r>
      <w:r w:rsidRPr="000A1DB1">
        <w:rPr>
          <w:b/>
          <w:bCs/>
        </w:rPr>
        <w:t>Pédagogique</w:t>
      </w:r>
      <w:r w:rsidRPr="000A1DB1">
        <w:rPr>
          <w:b/>
          <w:bCs/>
          <w:spacing w:val="-1"/>
        </w:rPr>
        <w:t xml:space="preserve"> </w:t>
      </w:r>
      <w:r w:rsidRPr="000A1DB1">
        <w:rPr>
          <w:b/>
          <w:bCs/>
        </w:rPr>
        <w:t>:</w:t>
      </w:r>
    </w:p>
    <w:p w14:paraId="26B00BA7" w14:textId="77777777" w:rsidR="00116190" w:rsidRDefault="00116190" w:rsidP="00116190">
      <w:pPr>
        <w:pStyle w:val="Corpsdetexte"/>
        <w:spacing w:before="6"/>
        <w:rPr>
          <w:sz w:val="28"/>
        </w:rPr>
      </w:pPr>
    </w:p>
    <w:p w14:paraId="4ABBD8B0" w14:textId="77777777" w:rsidR="00116190" w:rsidRDefault="00116190" w:rsidP="00116190">
      <w:pPr>
        <w:spacing w:before="1" w:line="276" w:lineRule="auto"/>
        <w:ind w:left="1060" w:right="1397"/>
        <w:jc w:val="both"/>
        <w:rPr>
          <w:sz w:val="28"/>
        </w:rPr>
      </w:pPr>
      <w:r>
        <w:rPr>
          <w:sz w:val="28"/>
        </w:rPr>
        <w:t>Nous sommes en partenariat avec plusieurs écoles. Ces écoles disposent de la</w:t>
      </w:r>
      <w:r>
        <w:rPr>
          <w:spacing w:val="1"/>
          <w:sz w:val="28"/>
        </w:rPr>
        <w:t xml:space="preserve"> </w:t>
      </w:r>
      <w:r>
        <w:rPr>
          <w:sz w:val="28"/>
        </w:rPr>
        <w:t>solution de stockage pour leurs étudiants/enseignants. Ils peuvent créer autant</w:t>
      </w:r>
      <w:r>
        <w:rPr>
          <w:spacing w:val="1"/>
          <w:sz w:val="28"/>
        </w:rPr>
        <w:t xml:space="preserve"> </w:t>
      </w:r>
      <w:r>
        <w:rPr>
          <w:sz w:val="28"/>
        </w:rPr>
        <w:t>de compte utilisateurs qu’ils le veulent dans la limite d’espace de stockage qui</w:t>
      </w:r>
      <w:r>
        <w:rPr>
          <w:spacing w:val="1"/>
          <w:sz w:val="28"/>
        </w:rPr>
        <w:t xml:space="preserve"> </w:t>
      </w:r>
      <w:r>
        <w:rPr>
          <w:sz w:val="28"/>
        </w:rPr>
        <w:t>leur</w:t>
      </w:r>
      <w:r>
        <w:rPr>
          <w:spacing w:val="-4"/>
          <w:sz w:val="28"/>
        </w:rPr>
        <w:t xml:space="preserve"> </w:t>
      </w:r>
      <w:r>
        <w:rPr>
          <w:sz w:val="28"/>
        </w:rPr>
        <w:t>a</w:t>
      </w:r>
      <w:r>
        <w:rPr>
          <w:spacing w:val="-3"/>
          <w:sz w:val="28"/>
        </w:rPr>
        <w:t xml:space="preserve"> </w:t>
      </w:r>
      <w:r>
        <w:rPr>
          <w:sz w:val="28"/>
        </w:rPr>
        <w:t>été</w:t>
      </w:r>
      <w:r>
        <w:rPr>
          <w:spacing w:val="-1"/>
          <w:sz w:val="28"/>
        </w:rPr>
        <w:t xml:space="preserve"> </w:t>
      </w:r>
      <w:r>
        <w:rPr>
          <w:sz w:val="28"/>
        </w:rPr>
        <w:t>alloué.</w:t>
      </w:r>
      <w:r>
        <w:rPr>
          <w:spacing w:val="-1"/>
          <w:sz w:val="28"/>
        </w:rPr>
        <w:t xml:space="preserve"> </w:t>
      </w:r>
      <w:r>
        <w:rPr>
          <w:sz w:val="28"/>
        </w:rPr>
        <w:t>(Pour</w:t>
      </w:r>
      <w:r>
        <w:rPr>
          <w:spacing w:val="-3"/>
          <w:sz w:val="28"/>
        </w:rPr>
        <w:t xml:space="preserve"> </w:t>
      </w:r>
      <w:r>
        <w:rPr>
          <w:sz w:val="28"/>
        </w:rPr>
        <w:t>chaque</w:t>
      </w:r>
      <w:r>
        <w:rPr>
          <w:spacing w:val="-1"/>
          <w:sz w:val="28"/>
        </w:rPr>
        <w:t xml:space="preserve"> </w:t>
      </w:r>
      <w:r>
        <w:rPr>
          <w:sz w:val="28"/>
        </w:rPr>
        <w:t>utilisateur</w:t>
      </w:r>
      <w:r>
        <w:rPr>
          <w:spacing w:val="-3"/>
          <w:sz w:val="28"/>
        </w:rPr>
        <w:t xml:space="preserve"> </w:t>
      </w:r>
      <w:r>
        <w:rPr>
          <w:sz w:val="28"/>
        </w:rPr>
        <w:t>ils</w:t>
      </w:r>
      <w:r>
        <w:rPr>
          <w:spacing w:val="-1"/>
          <w:sz w:val="28"/>
        </w:rPr>
        <w:t xml:space="preserve"> </w:t>
      </w:r>
      <w:r>
        <w:rPr>
          <w:sz w:val="28"/>
        </w:rPr>
        <w:t>définiront</w:t>
      </w:r>
      <w:r>
        <w:rPr>
          <w:spacing w:val="-4"/>
          <w:sz w:val="28"/>
        </w:rPr>
        <w:t xml:space="preserve"> </w:t>
      </w:r>
      <w:r>
        <w:rPr>
          <w:sz w:val="28"/>
        </w:rPr>
        <w:t>un</w:t>
      </w:r>
      <w:r>
        <w:rPr>
          <w:spacing w:val="-3"/>
          <w:sz w:val="28"/>
        </w:rPr>
        <w:t xml:space="preserve"> </w:t>
      </w:r>
      <w:r>
        <w:rPr>
          <w:sz w:val="28"/>
        </w:rPr>
        <w:t>stockage</w:t>
      </w:r>
      <w:r>
        <w:rPr>
          <w:spacing w:val="-1"/>
          <w:sz w:val="28"/>
        </w:rPr>
        <w:t xml:space="preserve"> </w:t>
      </w:r>
      <w:r>
        <w:rPr>
          <w:sz w:val="28"/>
        </w:rPr>
        <w:t>maximal)</w:t>
      </w:r>
    </w:p>
    <w:p w14:paraId="2374BBAB" w14:textId="7EA380E2" w:rsidR="00116190" w:rsidRDefault="00116190" w:rsidP="00116190">
      <w:pPr>
        <w:pStyle w:val="Corpsdetexte"/>
        <w:rPr>
          <w:sz w:val="28"/>
        </w:rPr>
      </w:pPr>
    </w:p>
    <w:p w14:paraId="61944893" w14:textId="7125EE2C" w:rsidR="00810374" w:rsidRDefault="00810374" w:rsidP="00116190">
      <w:pPr>
        <w:pStyle w:val="Corpsdetexte"/>
        <w:rPr>
          <w:sz w:val="28"/>
        </w:rPr>
      </w:pPr>
    </w:p>
    <w:p w14:paraId="572EF29D" w14:textId="3F1E48C7" w:rsidR="00810374" w:rsidRDefault="00810374" w:rsidP="00116190">
      <w:pPr>
        <w:pStyle w:val="Corpsdetexte"/>
        <w:rPr>
          <w:sz w:val="28"/>
        </w:rPr>
      </w:pPr>
    </w:p>
    <w:p w14:paraId="07DAC8AC" w14:textId="77777777" w:rsidR="00810374" w:rsidRDefault="00810374" w:rsidP="00116190">
      <w:pPr>
        <w:pStyle w:val="Corpsdetexte"/>
        <w:rPr>
          <w:sz w:val="28"/>
        </w:rPr>
      </w:pPr>
    </w:p>
    <w:p w14:paraId="50505FE5" w14:textId="6F5121CF" w:rsidR="00116190" w:rsidRDefault="00116190" w:rsidP="00116190">
      <w:pPr>
        <w:pStyle w:val="Corpsdetexte"/>
        <w:spacing w:before="6"/>
        <w:rPr>
          <w:sz w:val="27"/>
        </w:rPr>
      </w:pPr>
    </w:p>
    <w:p w14:paraId="0F86CABC" w14:textId="411C58ED" w:rsidR="00810374" w:rsidRDefault="00810374" w:rsidP="00116190">
      <w:pPr>
        <w:pStyle w:val="Corpsdetexte"/>
        <w:spacing w:before="6"/>
        <w:rPr>
          <w:sz w:val="27"/>
        </w:rPr>
      </w:pPr>
    </w:p>
    <w:p w14:paraId="778C52A3" w14:textId="77777777" w:rsidR="00810374" w:rsidRDefault="00810374" w:rsidP="00116190">
      <w:pPr>
        <w:pStyle w:val="Corpsdetexte"/>
        <w:spacing w:before="6"/>
        <w:rPr>
          <w:sz w:val="27"/>
        </w:rPr>
      </w:pPr>
    </w:p>
    <w:p w14:paraId="367BA6B0" w14:textId="77777777" w:rsidR="00116190" w:rsidRPr="000A1DB1" w:rsidRDefault="00116190" w:rsidP="00116190">
      <w:pPr>
        <w:pStyle w:val="Titre2"/>
        <w:numPr>
          <w:ilvl w:val="0"/>
          <w:numId w:val="18"/>
        </w:numPr>
        <w:rPr>
          <w:b/>
          <w:bCs/>
        </w:rPr>
      </w:pPr>
      <w:r w:rsidRPr="000A1DB1">
        <w:rPr>
          <w:b/>
          <w:bCs/>
        </w:rPr>
        <w:t>Étudiant</w:t>
      </w:r>
      <w:r w:rsidRPr="000A1DB1">
        <w:rPr>
          <w:b/>
          <w:bCs/>
          <w:spacing w:val="1"/>
        </w:rPr>
        <w:t xml:space="preserve"> </w:t>
      </w:r>
      <w:r w:rsidRPr="000A1DB1">
        <w:rPr>
          <w:b/>
          <w:bCs/>
        </w:rPr>
        <w:t>:</w:t>
      </w:r>
    </w:p>
    <w:p w14:paraId="40B68741" w14:textId="77777777" w:rsidR="00116190" w:rsidRDefault="00116190" w:rsidP="00116190">
      <w:pPr>
        <w:pStyle w:val="Corpsdetexte"/>
        <w:spacing w:before="7"/>
        <w:rPr>
          <w:sz w:val="28"/>
        </w:rPr>
      </w:pPr>
    </w:p>
    <w:p w14:paraId="356F8FDF" w14:textId="77777777" w:rsidR="00116190" w:rsidRDefault="00116190" w:rsidP="00116190">
      <w:pPr>
        <w:spacing w:line="276" w:lineRule="auto"/>
        <w:ind w:left="1060" w:right="1396"/>
        <w:jc w:val="both"/>
        <w:rPr>
          <w:sz w:val="28"/>
        </w:rPr>
      </w:pPr>
      <w:r>
        <w:rPr>
          <w:sz w:val="28"/>
        </w:rPr>
        <w:t>Chaque utilisateur devra demander la création de son compte auprès de son</w:t>
      </w:r>
      <w:r>
        <w:rPr>
          <w:spacing w:val="1"/>
          <w:sz w:val="28"/>
        </w:rPr>
        <w:t xml:space="preserve"> </w:t>
      </w:r>
      <w:r>
        <w:rPr>
          <w:sz w:val="28"/>
        </w:rPr>
        <w:t>école.</w:t>
      </w:r>
      <w:r>
        <w:rPr>
          <w:spacing w:val="-15"/>
          <w:sz w:val="28"/>
        </w:rPr>
        <w:t xml:space="preserve"> </w:t>
      </w:r>
      <w:r>
        <w:rPr>
          <w:sz w:val="28"/>
        </w:rPr>
        <w:t>A</w:t>
      </w:r>
      <w:r>
        <w:rPr>
          <w:spacing w:val="-10"/>
          <w:sz w:val="28"/>
        </w:rPr>
        <w:t xml:space="preserve"> </w:t>
      </w:r>
      <w:r>
        <w:rPr>
          <w:sz w:val="28"/>
        </w:rPr>
        <w:t>la</w:t>
      </w:r>
      <w:r>
        <w:rPr>
          <w:spacing w:val="-13"/>
          <w:sz w:val="28"/>
        </w:rPr>
        <w:t xml:space="preserve"> </w:t>
      </w:r>
      <w:r>
        <w:rPr>
          <w:sz w:val="28"/>
        </w:rPr>
        <w:t>suite</w:t>
      </w:r>
      <w:r>
        <w:rPr>
          <w:spacing w:val="-11"/>
          <w:sz w:val="28"/>
        </w:rPr>
        <w:t xml:space="preserve"> </w:t>
      </w:r>
      <w:r>
        <w:rPr>
          <w:sz w:val="28"/>
        </w:rPr>
        <w:t>de</w:t>
      </w:r>
      <w:r>
        <w:rPr>
          <w:spacing w:val="-15"/>
          <w:sz w:val="28"/>
        </w:rPr>
        <w:t xml:space="preserve"> </w:t>
      </w:r>
      <w:r>
        <w:rPr>
          <w:sz w:val="28"/>
        </w:rPr>
        <w:t>cela,</w:t>
      </w:r>
      <w:r>
        <w:rPr>
          <w:spacing w:val="-10"/>
          <w:sz w:val="28"/>
        </w:rPr>
        <w:t xml:space="preserve"> </w:t>
      </w:r>
      <w:r>
        <w:rPr>
          <w:sz w:val="28"/>
        </w:rPr>
        <w:t>il</w:t>
      </w:r>
      <w:r>
        <w:rPr>
          <w:spacing w:val="-14"/>
          <w:sz w:val="28"/>
        </w:rPr>
        <w:t xml:space="preserve"> </w:t>
      </w:r>
      <w:r>
        <w:rPr>
          <w:sz w:val="28"/>
        </w:rPr>
        <w:t>lui</w:t>
      </w:r>
      <w:r>
        <w:rPr>
          <w:spacing w:val="-13"/>
          <w:sz w:val="28"/>
        </w:rPr>
        <w:t xml:space="preserve"> </w:t>
      </w:r>
      <w:r>
        <w:rPr>
          <w:sz w:val="28"/>
        </w:rPr>
        <w:t>sera</w:t>
      </w:r>
      <w:r>
        <w:rPr>
          <w:spacing w:val="-14"/>
          <w:sz w:val="28"/>
        </w:rPr>
        <w:t xml:space="preserve"> </w:t>
      </w:r>
      <w:r>
        <w:rPr>
          <w:sz w:val="28"/>
        </w:rPr>
        <w:t>communiqué</w:t>
      </w:r>
      <w:r>
        <w:rPr>
          <w:spacing w:val="-10"/>
          <w:sz w:val="28"/>
        </w:rPr>
        <w:t xml:space="preserve"> </w:t>
      </w:r>
      <w:r>
        <w:rPr>
          <w:sz w:val="28"/>
        </w:rPr>
        <w:t>un</w:t>
      </w:r>
      <w:r>
        <w:rPr>
          <w:spacing w:val="-13"/>
          <w:sz w:val="28"/>
        </w:rPr>
        <w:t xml:space="preserve"> </w:t>
      </w:r>
      <w:r>
        <w:rPr>
          <w:sz w:val="28"/>
        </w:rPr>
        <w:t>identifiant</w:t>
      </w:r>
      <w:r>
        <w:rPr>
          <w:spacing w:val="-14"/>
          <w:sz w:val="28"/>
        </w:rPr>
        <w:t xml:space="preserve"> </w:t>
      </w:r>
      <w:r>
        <w:rPr>
          <w:sz w:val="28"/>
        </w:rPr>
        <w:t>et</w:t>
      </w:r>
      <w:r>
        <w:rPr>
          <w:spacing w:val="-14"/>
          <w:sz w:val="28"/>
        </w:rPr>
        <w:t xml:space="preserve"> </w:t>
      </w:r>
      <w:r>
        <w:rPr>
          <w:sz w:val="28"/>
        </w:rPr>
        <w:t>un</w:t>
      </w:r>
      <w:r>
        <w:rPr>
          <w:spacing w:val="-12"/>
          <w:sz w:val="28"/>
        </w:rPr>
        <w:t xml:space="preserve"> </w:t>
      </w:r>
      <w:r>
        <w:rPr>
          <w:sz w:val="28"/>
        </w:rPr>
        <w:t>mot</w:t>
      </w:r>
      <w:r>
        <w:rPr>
          <w:spacing w:val="-14"/>
          <w:sz w:val="28"/>
        </w:rPr>
        <w:t xml:space="preserve"> </w:t>
      </w:r>
      <w:r>
        <w:rPr>
          <w:sz w:val="28"/>
        </w:rPr>
        <w:t>de</w:t>
      </w:r>
      <w:r>
        <w:rPr>
          <w:spacing w:val="-10"/>
          <w:sz w:val="28"/>
        </w:rPr>
        <w:t xml:space="preserve"> </w:t>
      </w:r>
      <w:r>
        <w:rPr>
          <w:sz w:val="28"/>
        </w:rPr>
        <w:t>passe,</w:t>
      </w:r>
      <w:r>
        <w:rPr>
          <w:spacing w:val="-61"/>
          <w:sz w:val="28"/>
        </w:rPr>
        <w:t xml:space="preserve"> </w:t>
      </w:r>
      <w:r>
        <w:rPr>
          <w:sz w:val="28"/>
        </w:rPr>
        <w:t>qui lui servira pour accéder à son compte. Une fois connecté il pourra stocker</w:t>
      </w:r>
      <w:r>
        <w:rPr>
          <w:spacing w:val="1"/>
          <w:sz w:val="28"/>
        </w:rPr>
        <w:t xml:space="preserve"> </w:t>
      </w:r>
      <w:r>
        <w:rPr>
          <w:sz w:val="28"/>
        </w:rPr>
        <w:t>tous</w:t>
      </w:r>
      <w:r>
        <w:rPr>
          <w:spacing w:val="1"/>
          <w:sz w:val="28"/>
        </w:rPr>
        <w:t xml:space="preserve"> </w:t>
      </w:r>
      <w:r>
        <w:rPr>
          <w:sz w:val="28"/>
        </w:rPr>
        <w:t>ses</w:t>
      </w:r>
      <w:r>
        <w:rPr>
          <w:spacing w:val="-2"/>
          <w:sz w:val="28"/>
        </w:rPr>
        <w:t xml:space="preserve"> </w:t>
      </w:r>
      <w:r>
        <w:rPr>
          <w:sz w:val="28"/>
        </w:rPr>
        <w:t>fichiers,</w:t>
      </w:r>
      <w:r>
        <w:rPr>
          <w:spacing w:val="2"/>
          <w:sz w:val="28"/>
        </w:rPr>
        <w:t xml:space="preserve"> </w:t>
      </w:r>
      <w:r>
        <w:rPr>
          <w:sz w:val="28"/>
        </w:rPr>
        <w:t>documents</w:t>
      </w:r>
      <w:r>
        <w:rPr>
          <w:spacing w:val="2"/>
          <w:sz w:val="28"/>
        </w:rPr>
        <w:t xml:space="preserve"> </w:t>
      </w:r>
      <w:r>
        <w:rPr>
          <w:sz w:val="28"/>
        </w:rPr>
        <w:t>et</w:t>
      </w:r>
      <w:r>
        <w:rPr>
          <w:spacing w:val="-1"/>
          <w:sz w:val="28"/>
        </w:rPr>
        <w:t xml:space="preserve"> </w:t>
      </w:r>
      <w:r>
        <w:rPr>
          <w:sz w:val="28"/>
        </w:rPr>
        <w:t>autres.</w:t>
      </w:r>
    </w:p>
    <w:p w14:paraId="13EF2DE3" w14:textId="77777777" w:rsidR="00116190" w:rsidRDefault="00116190" w:rsidP="00116190">
      <w:pPr>
        <w:pStyle w:val="Corpsdetexte"/>
        <w:rPr>
          <w:sz w:val="28"/>
        </w:rPr>
      </w:pPr>
    </w:p>
    <w:p w14:paraId="59C02911" w14:textId="77777777" w:rsidR="00116190" w:rsidRDefault="00116190" w:rsidP="00116190">
      <w:pPr>
        <w:pStyle w:val="Corpsdetexte"/>
        <w:rPr>
          <w:sz w:val="28"/>
        </w:rPr>
      </w:pPr>
    </w:p>
    <w:p w14:paraId="3BF45595" w14:textId="77777777" w:rsidR="00116190" w:rsidRDefault="00116190" w:rsidP="00116190">
      <w:pPr>
        <w:pStyle w:val="Titre2"/>
        <w:spacing w:before="3"/>
      </w:pPr>
      <w:r>
        <w:t>Les</w:t>
      </w:r>
      <w:r>
        <w:rPr>
          <w:spacing w:val="-5"/>
        </w:rPr>
        <w:t xml:space="preserve"> </w:t>
      </w:r>
      <w:r>
        <w:t>2</w:t>
      </w:r>
      <w:r>
        <w:rPr>
          <w:spacing w:val="-3"/>
        </w:rPr>
        <w:t xml:space="preserve"> </w:t>
      </w:r>
      <w:r>
        <w:t>profils</w:t>
      </w:r>
      <w:r>
        <w:rPr>
          <w:spacing w:val="-1"/>
        </w:rPr>
        <w:t xml:space="preserve"> </w:t>
      </w:r>
      <w:r>
        <w:t>n’offrent</w:t>
      </w:r>
      <w:r>
        <w:rPr>
          <w:spacing w:val="-4"/>
        </w:rPr>
        <w:t xml:space="preserve"> </w:t>
      </w:r>
      <w:r>
        <w:t>pas</w:t>
      </w:r>
      <w:r>
        <w:rPr>
          <w:spacing w:val="-1"/>
        </w:rPr>
        <w:t xml:space="preserve"> </w:t>
      </w:r>
      <w:r>
        <w:t>les</w:t>
      </w:r>
      <w:r>
        <w:rPr>
          <w:spacing w:val="-1"/>
        </w:rPr>
        <w:t xml:space="preserve"> </w:t>
      </w:r>
      <w:r>
        <w:t>mêmes fonctionnalités</w:t>
      </w:r>
      <w:r>
        <w:rPr>
          <w:spacing w:val="-1"/>
        </w:rPr>
        <w:t xml:space="preserve"> </w:t>
      </w:r>
      <w:r>
        <w:t>comme</w:t>
      </w:r>
      <w:r>
        <w:rPr>
          <w:spacing w:val="-1"/>
        </w:rPr>
        <w:t xml:space="preserve"> </w:t>
      </w:r>
      <w:r>
        <w:t>illustré ci-dessous :</w:t>
      </w:r>
    </w:p>
    <w:p w14:paraId="2783F7E4" w14:textId="77777777" w:rsidR="00116190" w:rsidRDefault="00116190" w:rsidP="00116190">
      <w:pPr>
        <w:pStyle w:val="Corpsdetexte"/>
        <w:rPr>
          <w:sz w:val="20"/>
        </w:rPr>
      </w:pPr>
    </w:p>
    <w:p w14:paraId="0CC9B99A" w14:textId="77777777" w:rsidR="00116190" w:rsidRDefault="00116190" w:rsidP="00116190">
      <w:pPr>
        <w:pStyle w:val="Corpsdetexte"/>
        <w:rPr>
          <w:sz w:val="20"/>
        </w:rPr>
      </w:pPr>
    </w:p>
    <w:p w14:paraId="31E1FF45" w14:textId="77777777" w:rsidR="00116190" w:rsidRDefault="00116190" w:rsidP="00116190">
      <w:pPr>
        <w:pStyle w:val="Corpsdetexte"/>
        <w:rPr>
          <w:sz w:val="20"/>
        </w:rPr>
      </w:pPr>
      <w:r>
        <w:rPr>
          <w:noProof/>
          <w:sz w:val="22"/>
        </w:rPr>
        <mc:AlternateContent>
          <mc:Choice Requires="wpg">
            <w:drawing>
              <wp:anchor distT="0" distB="0" distL="114300" distR="114300" simplePos="0" relativeHeight="251658261" behindDoc="1" locked="0" layoutInCell="1" allowOverlap="1" wp14:anchorId="7D616E41" wp14:editId="1DCFA788">
                <wp:simplePos x="0" y="0"/>
                <wp:positionH relativeFrom="page">
                  <wp:posOffset>866899</wp:posOffset>
                </wp:positionH>
                <wp:positionV relativeFrom="paragraph">
                  <wp:posOffset>129235</wp:posOffset>
                </wp:positionV>
                <wp:extent cx="2776855" cy="4433966"/>
                <wp:effectExtent l="0" t="0" r="17145" b="11430"/>
                <wp:wrapNone/>
                <wp:docPr id="815"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6855" cy="4433966"/>
                          <a:chOff x="1378" y="-650"/>
                          <a:chExt cx="4373" cy="6646"/>
                        </a:xfrm>
                      </wpg:grpSpPr>
                      <wps:wsp>
                        <wps:cNvPr id="816" name="Freeform 655"/>
                        <wps:cNvSpPr>
                          <a:spLocks/>
                        </wps:cNvSpPr>
                        <wps:spPr bwMode="auto">
                          <a:xfrm>
                            <a:off x="1378" y="-650"/>
                            <a:ext cx="4373" cy="6646"/>
                          </a:xfrm>
                          <a:custGeom>
                            <a:avLst/>
                            <a:gdLst>
                              <a:gd name="T0" fmla="+- 0 2107 1378"/>
                              <a:gd name="T1" fmla="*/ T0 w 4373"/>
                              <a:gd name="T2" fmla="+- 0 -650 -650"/>
                              <a:gd name="T3" fmla="*/ -650 h 6646"/>
                              <a:gd name="T4" fmla="+- 0 1960 1378"/>
                              <a:gd name="T5" fmla="*/ T4 w 4373"/>
                              <a:gd name="T6" fmla="+- 0 -635 -650"/>
                              <a:gd name="T7" fmla="*/ -635 h 6646"/>
                              <a:gd name="T8" fmla="+- 0 1823 1378"/>
                              <a:gd name="T9" fmla="*/ T8 w 4373"/>
                              <a:gd name="T10" fmla="+- 0 -592 -650"/>
                              <a:gd name="T11" fmla="*/ -592 h 6646"/>
                              <a:gd name="T12" fmla="+- 0 1699 1378"/>
                              <a:gd name="T13" fmla="*/ T12 w 4373"/>
                              <a:gd name="T14" fmla="+- 0 -525 -650"/>
                              <a:gd name="T15" fmla="*/ -525 h 6646"/>
                              <a:gd name="T16" fmla="+- 0 1591 1378"/>
                              <a:gd name="T17" fmla="*/ T16 w 4373"/>
                              <a:gd name="T18" fmla="+- 0 -436 -650"/>
                              <a:gd name="T19" fmla="*/ -436 h 6646"/>
                              <a:gd name="T20" fmla="+- 0 1502 1378"/>
                              <a:gd name="T21" fmla="*/ T20 w 4373"/>
                              <a:gd name="T22" fmla="+- 0 -328 -650"/>
                              <a:gd name="T23" fmla="*/ -328 h 6646"/>
                              <a:gd name="T24" fmla="+- 0 1435 1378"/>
                              <a:gd name="T25" fmla="*/ T24 w 4373"/>
                              <a:gd name="T26" fmla="+- 0 -204 -650"/>
                              <a:gd name="T27" fmla="*/ -204 h 6646"/>
                              <a:gd name="T28" fmla="+- 0 1393 1378"/>
                              <a:gd name="T29" fmla="*/ T28 w 4373"/>
                              <a:gd name="T30" fmla="+- 0 -67 -650"/>
                              <a:gd name="T31" fmla="*/ -67 h 6646"/>
                              <a:gd name="T32" fmla="+- 0 1378 1378"/>
                              <a:gd name="T33" fmla="*/ T32 w 4373"/>
                              <a:gd name="T34" fmla="+- 0 79 -650"/>
                              <a:gd name="T35" fmla="*/ 79 h 6646"/>
                              <a:gd name="T36" fmla="+- 0 1382 1378"/>
                              <a:gd name="T37" fmla="*/ T36 w 4373"/>
                              <a:gd name="T38" fmla="+- 0 5342 -650"/>
                              <a:gd name="T39" fmla="*/ 5342 h 6646"/>
                              <a:gd name="T40" fmla="+- 0 1411 1378"/>
                              <a:gd name="T41" fmla="*/ T40 w 4373"/>
                              <a:gd name="T42" fmla="+- 0 5484 -650"/>
                              <a:gd name="T43" fmla="*/ 5484 h 6646"/>
                              <a:gd name="T44" fmla="+- 0 1466 1378"/>
                              <a:gd name="T45" fmla="*/ T44 w 4373"/>
                              <a:gd name="T46" fmla="+- 0 5615 -650"/>
                              <a:gd name="T47" fmla="*/ 5615 h 6646"/>
                              <a:gd name="T48" fmla="+- 0 1544 1378"/>
                              <a:gd name="T49" fmla="*/ T48 w 4373"/>
                              <a:gd name="T50" fmla="+- 0 5731 -650"/>
                              <a:gd name="T51" fmla="*/ 5731 h 6646"/>
                              <a:gd name="T52" fmla="+- 0 1643 1378"/>
                              <a:gd name="T53" fmla="*/ T52 w 4373"/>
                              <a:gd name="T54" fmla="+- 0 5830 -650"/>
                              <a:gd name="T55" fmla="*/ 5830 h 6646"/>
                              <a:gd name="T56" fmla="+- 0 1759 1378"/>
                              <a:gd name="T57" fmla="*/ T56 w 4373"/>
                              <a:gd name="T58" fmla="+- 0 5909 -650"/>
                              <a:gd name="T59" fmla="*/ 5909 h 6646"/>
                              <a:gd name="T60" fmla="+- 0 1890 1378"/>
                              <a:gd name="T61" fmla="*/ T60 w 4373"/>
                              <a:gd name="T62" fmla="+- 0 5964 -650"/>
                              <a:gd name="T63" fmla="*/ 5964 h 6646"/>
                              <a:gd name="T64" fmla="+- 0 2032 1378"/>
                              <a:gd name="T65" fmla="*/ T64 w 4373"/>
                              <a:gd name="T66" fmla="+- 0 5993 -650"/>
                              <a:gd name="T67" fmla="*/ 5993 h 6646"/>
                              <a:gd name="T68" fmla="+- 0 5022 1378"/>
                              <a:gd name="T69" fmla="*/ T68 w 4373"/>
                              <a:gd name="T70" fmla="+- 0 5996 -650"/>
                              <a:gd name="T71" fmla="*/ 5996 h 6646"/>
                              <a:gd name="T72" fmla="+- 0 5169 1378"/>
                              <a:gd name="T73" fmla="*/ T72 w 4373"/>
                              <a:gd name="T74" fmla="+- 0 5982 -650"/>
                              <a:gd name="T75" fmla="*/ 5982 h 6646"/>
                              <a:gd name="T76" fmla="+- 0 5306 1378"/>
                              <a:gd name="T77" fmla="*/ T76 w 4373"/>
                              <a:gd name="T78" fmla="+- 0 5939 -650"/>
                              <a:gd name="T79" fmla="*/ 5939 h 6646"/>
                              <a:gd name="T80" fmla="+- 0 5430 1378"/>
                              <a:gd name="T81" fmla="*/ T80 w 4373"/>
                              <a:gd name="T82" fmla="+- 0 5872 -650"/>
                              <a:gd name="T83" fmla="*/ 5872 h 6646"/>
                              <a:gd name="T84" fmla="+- 0 5538 1378"/>
                              <a:gd name="T85" fmla="*/ T84 w 4373"/>
                              <a:gd name="T86" fmla="+- 0 5783 -650"/>
                              <a:gd name="T87" fmla="*/ 5783 h 6646"/>
                              <a:gd name="T88" fmla="+- 0 5627 1378"/>
                              <a:gd name="T89" fmla="*/ T88 w 4373"/>
                              <a:gd name="T90" fmla="+- 0 5675 -650"/>
                              <a:gd name="T91" fmla="*/ 5675 h 6646"/>
                              <a:gd name="T92" fmla="+- 0 5694 1378"/>
                              <a:gd name="T93" fmla="*/ T92 w 4373"/>
                              <a:gd name="T94" fmla="+- 0 5551 -650"/>
                              <a:gd name="T95" fmla="*/ 5551 h 6646"/>
                              <a:gd name="T96" fmla="+- 0 5736 1378"/>
                              <a:gd name="T97" fmla="*/ T96 w 4373"/>
                              <a:gd name="T98" fmla="+- 0 5415 -650"/>
                              <a:gd name="T99" fmla="*/ 5415 h 6646"/>
                              <a:gd name="T100" fmla="+- 0 5751 1378"/>
                              <a:gd name="T101" fmla="*/ T100 w 4373"/>
                              <a:gd name="T102" fmla="+- 0 5268 -650"/>
                              <a:gd name="T103" fmla="*/ 5268 h 6646"/>
                              <a:gd name="T104" fmla="+- 0 5747 1378"/>
                              <a:gd name="T105" fmla="*/ T104 w 4373"/>
                              <a:gd name="T106" fmla="+- 0 5 -650"/>
                              <a:gd name="T107" fmla="*/ 5 h 6646"/>
                              <a:gd name="T108" fmla="+- 0 5718 1378"/>
                              <a:gd name="T109" fmla="*/ T108 w 4373"/>
                              <a:gd name="T110" fmla="+- 0 -137 -650"/>
                              <a:gd name="T111" fmla="*/ -137 h 6646"/>
                              <a:gd name="T112" fmla="+- 0 5663 1378"/>
                              <a:gd name="T113" fmla="*/ T112 w 4373"/>
                              <a:gd name="T114" fmla="+- 0 -268 -650"/>
                              <a:gd name="T115" fmla="*/ -268 h 6646"/>
                              <a:gd name="T116" fmla="+- 0 5585 1378"/>
                              <a:gd name="T117" fmla="*/ T116 w 4373"/>
                              <a:gd name="T118" fmla="+- 0 -384 -650"/>
                              <a:gd name="T119" fmla="*/ -384 h 6646"/>
                              <a:gd name="T120" fmla="+- 0 5486 1378"/>
                              <a:gd name="T121" fmla="*/ T120 w 4373"/>
                              <a:gd name="T122" fmla="+- 0 -483 -650"/>
                              <a:gd name="T123" fmla="*/ -483 h 6646"/>
                              <a:gd name="T124" fmla="+- 0 5370 1378"/>
                              <a:gd name="T125" fmla="*/ T124 w 4373"/>
                              <a:gd name="T126" fmla="+- 0 -562 -650"/>
                              <a:gd name="T127" fmla="*/ -562 h 6646"/>
                              <a:gd name="T128" fmla="+- 0 5239 1378"/>
                              <a:gd name="T129" fmla="*/ T128 w 4373"/>
                              <a:gd name="T130" fmla="+- 0 -617 -650"/>
                              <a:gd name="T131" fmla="*/ -617 h 6646"/>
                              <a:gd name="T132" fmla="+- 0 5097 1378"/>
                              <a:gd name="T133" fmla="*/ T132 w 4373"/>
                              <a:gd name="T134" fmla="+- 0 -646 -650"/>
                              <a:gd name="T135" fmla="*/ -646 h 6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373" h="6646">
                                <a:moveTo>
                                  <a:pt x="3644" y="0"/>
                                </a:moveTo>
                                <a:lnTo>
                                  <a:pt x="729" y="0"/>
                                </a:lnTo>
                                <a:lnTo>
                                  <a:pt x="654" y="4"/>
                                </a:lnTo>
                                <a:lnTo>
                                  <a:pt x="582" y="15"/>
                                </a:lnTo>
                                <a:lnTo>
                                  <a:pt x="512" y="33"/>
                                </a:lnTo>
                                <a:lnTo>
                                  <a:pt x="445" y="58"/>
                                </a:lnTo>
                                <a:lnTo>
                                  <a:pt x="381" y="88"/>
                                </a:lnTo>
                                <a:lnTo>
                                  <a:pt x="321" y="125"/>
                                </a:lnTo>
                                <a:lnTo>
                                  <a:pt x="265" y="167"/>
                                </a:lnTo>
                                <a:lnTo>
                                  <a:pt x="213" y="214"/>
                                </a:lnTo>
                                <a:lnTo>
                                  <a:pt x="166" y="266"/>
                                </a:lnTo>
                                <a:lnTo>
                                  <a:pt x="124" y="322"/>
                                </a:lnTo>
                                <a:lnTo>
                                  <a:pt x="88" y="382"/>
                                </a:lnTo>
                                <a:lnTo>
                                  <a:pt x="57" y="446"/>
                                </a:lnTo>
                                <a:lnTo>
                                  <a:pt x="33" y="513"/>
                                </a:lnTo>
                                <a:lnTo>
                                  <a:pt x="15" y="583"/>
                                </a:lnTo>
                                <a:lnTo>
                                  <a:pt x="4" y="655"/>
                                </a:lnTo>
                                <a:lnTo>
                                  <a:pt x="0" y="729"/>
                                </a:lnTo>
                                <a:lnTo>
                                  <a:pt x="0" y="5918"/>
                                </a:lnTo>
                                <a:lnTo>
                                  <a:pt x="4" y="5992"/>
                                </a:lnTo>
                                <a:lnTo>
                                  <a:pt x="15" y="6065"/>
                                </a:lnTo>
                                <a:lnTo>
                                  <a:pt x="33" y="6134"/>
                                </a:lnTo>
                                <a:lnTo>
                                  <a:pt x="57" y="6201"/>
                                </a:lnTo>
                                <a:lnTo>
                                  <a:pt x="88" y="6265"/>
                                </a:lnTo>
                                <a:lnTo>
                                  <a:pt x="124" y="6325"/>
                                </a:lnTo>
                                <a:lnTo>
                                  <a:pt x="166" y="6381"/>
                                </a:lnTo>
                                <a:lnTo>
                                  <a:pt x="213" y="6433"/>
                                </a:lnTo>
                                <a:lnTo>
                                  <a:pt x="265" y="6480"/>
                                </a:lnTo>
                                <a:lnTo>
                                  <a:pt x="321" y="6522"/>
                                </a:lnTo>
                                <a:lnTo>
                                  <a:pt x="381" y="6559"/>
                                </a:lnTo>
                                <a:lnTo>
                                  <a:pt x="445" y="6589"/>
                                </a:lnTo>
                                <a:lnTo>
                                  <a:pt x="512" y="6614"/>
                                </a:lnTo>
                                <a:lnTo>
                                  <a:pt x="582" y="6632"/>
                                </a:lnTo>
                                <a:lnTo>
                                  <a:pt x="654" y="6643"/>
                                </a:lnTo>
                                <a:lnTo>
                                  <a:pt x="729" y="6646"/>
                                </a:lnTo>
                                <a:lnTo>
                                  <a:pt x="3644" y="6646"/>
                                </a:lnTo>
                                <a:lnTo>
                                  <a:pt x="3719" y="6643"/>
                                </a:lnTo>
                                <a:lnTo>
                                  <a:pt x="3791" y="6632"/>
                                </a:lnTo>
                                <a:lnTo>
                                  <a:pt x="3861" y="6614"/>
                                </a:lnTo>
                                <a:lnTo>
                                  <a:pt x="3928" y="6589"/>
                                </a:lnTo>
                                <a:lnTo>
                                  <a:pt x="3992" y="6559"/>
                                </a:lnTo>
                                <a:lnTo>
                                  <a:pt x="4052" y="6522"/>
                                </a:lnTo>
                                <a:lnTo>
                                  <a:pt x="4108" y="6480"/>
                                </a:lnTo>
                                <a:lnTo>
                                  <a:pt x="4160" y="6433"/>
                                </a:lnTo>
                                <a:lnTo>
                                  <a:pt x="4207" y="6381"/>
                                </a:lnTo>
                                <a:lnTo>
                                  <a:pt x="4249" y="6325"/>
                                </a:lnTo>
                                <a:lnTo>
                                  <a:pt x="4285" y="6265"/>
                                </a:lnTo>
                                <a:lnTo>
                                  <a:pt x="4316" y="6201"/>
                                </a:lnTo>
                                <a:lnTo>
                                  <a:pt x="4340" y="6134"/>
                                </a:lnTo>
                                <a:lnTo>
                                  <a:pt x="4358" y="6065"/>
                                </a:lnTo>
                                <a:lnTo>
                                  <a:pt x="4369" y="5992"/>
                                </a:lnTo>
                                <a:lnTo>
                                  <a:pt x="4373" y="5918"/>
                                </a:lnTo>
                                <a:lnTo>
                                  <a:pt x="4373" y="729"/>
                                </a:lnTo>
                                <a:lnTo>
                                  <a:pt x="4369" y="655"/>
                                </a:lnTo>
                                <a:lnTo>
                                  <a:pt x="4358" y="583"/>
                                </a:lnTo>
                                <a:lnTo>
                                  <a:pt x="4340" y="513"/>
                                </a:lnTo>
                                <a:lnTo>
                                  <a:pt x="4316" y="446"/>
                                </a:lnTo>
                                <a:lnTo>
                                  <a:pt x="4285" y="382"/>
                                </a:lnTo>
                                <a:lnTo>
                                  <a:pt x="4249" y="322"/>
                                </a:lnTo>
                                <a:lnTo>
                                  <a:pt x="4207" y="266"/>
                                </a:lnTo>
                                <a:lnTo>
                                  <a:pt x="4160" y="214"/>
                                </a:lnTo>
                                <a:lnTo>
                                  <a:pt x="4108" y="167"/>
                                </a:lnTo>
                                <a:lnTo>
                                  <a:pt x="4052" y="125"/>
                                </a:lnTo>
                                <a:lnTo>
                                  <a:pt x="3992" y="88"/>
                                </a:lnTo>
                                <a:lnTo>
                                  <a:pt x="3928" y="58"/>
                                </a:lnTo>
                                <a:lnTo>
                                  <a:pt x="3861" y="33"/>
                                </a:lnTo>
                                <a:lnTo>
                                  <a:pt x="3791" y="15"/>
                                </a:lnTo>
                                <a:lnTo>
                                  <a:pt x="3719" y="4"/>
                                </a:lnTo>
                                <a:lnTo>
                                  <a:pt x="3644" y="0"/>
                                </a:lnTo>
                                <a:close/>
                              </a:path>
                            </a:pathLst>
                          </a:custGeom>
                          <a:solidFill>
                            <a:srgbClr val="DAE2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7" name="Freeform 656"/>
                        <wps:cNvSpPr>
                          <a:spLocks/>
                        </wps:cNvSpPr>
                        <wps:spPr bwMode="auto">
                          <a:xfrm>
                            <a:off x="1378" y="-650"/>
                            <a:ext cx="4373" cy="6646"/>
                          </a:xfrm>
                          <a:custGeom>
                            <a:avLst/>
                            <a:gdLst>
                              <a:gd name="T0" fmla="+- 0 1382 1378"/>
                              <a:gd name="T1" fmla="*/ T0 w 4373"/>
                              <a:gd name="T2" fmla="+- 0 5 -650"/>
                              <a:gd name="T3" fmla="*/ 5 h 6646"/>
                              <a:gd name="T4" fmla="+- 0 1411 1378"/>
                              <a:gd name="T5" fmla="*/ T4 w 4373"/>
                              <a:gd name="T6" fmla="+- 0 -137 -650"/>
                              <a:gd name="T7" fmla="*/ -137 h 6646"/>
                              <a:gd name="T8" fmla="+- 0 1466 1378"/>
                              <a:gd name="T9" fmla="*/ T8 w 4373"/>
                              <a:gd name="T10" fmla="+- 0 -268 -650"/>
                              <a:gd name="T11" fmla="*/ -268 h 6646"/>
                              <a:gd name="T12" fmla="+- 0 1544 1378"/>
                              <a:gd name="T13" fmla="*/ T12 w 4373"/>
                              <a:gd name="T14" fmla="+- 0 -384 -650"/>
                              <a:gd name="T15" fmla="*/ -384 h 6646"/>
                              <a:gd name="T16" fmla="+- 0 1643 1378"/>
                              <a:gd name="T17" fmla="*/ T16 w 4373"/>
                              <a:gd name="T18" fmla="+- 0 -483 -650"/>
                              <a:gd name="T19" fmla="*/ -483 h 6646"/>
                              <a:gd name="T20" fmla="+- 0 1759 1378"/>
                              <a:gd name="T21" fmla="*/ T20 w 4373"/>
                              <a:gd name="T22" fmla="+- 0 -562 -650"/>
                              <a:gd name="T23" fmla="*/ -562 h 6646"/>
                              <a:gd name="T24" fmla="+- 0 1890 1378"/>
                              <a:gd name="T25" fmla="*/ T24 w 4373"/>
                              <a:gd name="T26" fmla="+- 0 -617 -650"/>
                              <a:gd name="T27" fmla="*/ -617 h 6646"/>
                              <a:gd name="T28" fmla="+- 0 2032 1378"/>
                              <a:gd name="T29" fmla="*/ T28 w 4373"/>
                              <a:gd name="T30" fmla="+- 0 -646 -650"/>
                              <a:gd name="T31" fmla="*/ -646 h 6646"/>
                              <a:gd name="T32" fmla="+- 0 5022 1378"/>
                              <a:gd name="T33" fmla="*/ T32 w 4373"/>
                              <a:gd name="T34" fmla="+- 0 -650 -650"/>
                              <a:gd name="T35" fmla="*/ -650 h 6646"/>
                              <a:gd name="T36" fmla="+- 0 5169 1378"/>
                              <a:gd name="T37" fmla="*/ T36 w 4373"/>
                              <a:gd name="T38" fmla="+- 0 -635 -650"/>
                              <a:gd name="T39" fmla="*/ -635 h 6646"/>
                              <a:gd name="T40" fmla="+- 0 5306 1378"/>
                              <a:gd name="T41" fmla="*/ T40 w 4373"/>
                              <a:gd name="T42" fmla="+- 0 -592 -650"/>
                              <a:gd name="T43" fmla="*/ -592 h 6646"/>
                              <a:gd name="T44" fmla="+- 0 5430 1378"/>
                              <a:gd name="T45" fmla="*/ T44 w 4373"/>
                              <a:gd name="T46" fmla="+- 0 -525 -650"/>
                              <a:gd name="T47" fmla="*/ -525 h 6646"/>
                              <a:gd name="T48" fmla="+- 0 5538 1378"/>
                              <a:gd name="T49" fmla="*/ T48 w 4373"/>
                              <a:gd name="T50" fmla="+- 0 -436 -650"/>
                              <a:gd name="T51" fmla="*/ -436 h 6646"/>
                              <a:gd name="T52" fmla="+- 0 5627 1378"/>
                              <a:gd name="T53" fmla="*/ T52 w 4373"/>
                              <a:gd name="T54" fmla="+- 0 -328 -650"/>
                              <a:gd name="T55" fmla="*/ -328 h 6646"/>
                              <a:gd name="T56" fmla="+- 0 5694 1378"/>
                              <a:gd name="T57" fmla="*/ T56 w 4373"/>
                              <a:gd name="T58" fmla="+- 0 -204 -650"/>
                              <a:gd name="T59" fmla="*/ -204 h 6646"/>
                              <a:gd name="T60" fmla="+- 0 5736 1378"/>
                              <a:gd name="T61" fmla="*/ T60 w 4373"/>
                              <a:gd name="T62" fmla="+- 0 -67 -650"/>
                              <a:gd name="T63" fmla="*/ -67 h 6646"/>
                              <a:gd name="T64" fmla="+- 0 5751 1378"/>
                              <a:gd name="T65" fmla="*/ T64 w 4373"/>
                              <a:gd name="T66" fmla="+- 0 79 -650"/>
                              <a:gd name="T67" fmla="*/ 79 h 6646"/>
                              <a:gd name="T68" fmla="+- 0 5747 1378"/>
                              <a:gd name="T69" fmla="*/ T68 w 4373"/>
                              <a:gd name="T70" fmla="+- 0 5342 -650"/>
                              <a:gd name="T71" fmla="*/ 5342 h 6646"/>
                              <a:gd name="T72" fmla="+- 0 5718 1378"/>
                              <a:gd name="T73" fmla="*/ T72 w 4373"/>
                              <a:gd name="T74" fmla="+- 0 5484 -650"/>
                              <a:gd name="T75" fmla="*/ 5484 h 6646"/>
                              <a:gd name="T76" fmla="+- 0 5663 1378"/>
                              <a:gd name="T77" fmla="*/ T76 w 4373"/>
                              <a:gd name="T78" fmla="+- 0 5615 -650"/>
                              <a:gd name="T79" fmla="*/ 5615 h 6646"/>
                              <a:gd name="T80" fmla="+- 0 5585 1378"/>
                              <a:gd name="T81" fmla="*/ T80 w 4373"/>
                              <a:gd name="T82" fmla="+- 0 5731 -650"/>
                              <a:gd name="T83" fmla="*/ 5731 h 6646"/>
                              <a:gd name="T84" fmla="+- 0 5486 1378"/>
                              <a:gd name="T85" fmla="*/ T84 w 4373"/>
                              <a:gd name="T86" fmla="+- 0 5830 -650"/>
                              <a:gd name="T87" fmla="*/ 5830 h 6646"/>
                              <a:gd name="T88" fmla="+- 0 5370 1378"/>
                              <a:gd name="T89" fmla="*/ T88 w 4373"/>
                              <a:gd name="T90" fmla="+- 0 5909 -650"/>
                              <a:gd name="T91" fmla="*/ 5909 h 6646"/>
                              <a:gd name="T92" fmla="+- 0 5239 1378"/>
                              <a:gd name="T93" fmla="*/ T92 w 4373"/>
                              <a:gd name="T94" fmla="+- 0 5964 -650"/>
                              <a:gd name="T95" fmla="*/ 5964 h 6646"/>
                              <a:gd name="T96" fmla="+- 0 5097 1378"/>
                              <a:gd name="T97" fmla="*/ T96 w 4373"/>
                              <a:gd name="T98" fmla="+- 0 5993 -650"/>
                              <a:gd name="T99" fmla="*/ 5993 h 6646"/>
                              <a:gd name="T100" fmla="+- 0 2107 1378"/>
                              <a:gd name="T101" fmla="*/ T100 w 4373"/>
                              <a:gd name="T102" fmla="+- 0 5996 -650"/>
                              <a:gd name="T103" fmla="*/ 5996 h 6646"/>
                              <a:gd name="T104" fmla="+- 0 1960 1378"/>
                              <a:gd name="T105" fmla="*/ T104 w 4373"/>
                              <a:gd name="T106" fmla="+- 0 5982 -650"/>
                              <a:gd name="T107" fmla="*/ 5982 h 6646"/>
                              <a:gd name="T108" fmla="+- 0 1823 1378"/>
                              <a:gd name="T109" fmla="*/ T108 w 4373"/>
                              <a:gd name="T110" fmla="+- 0 5939 -650"/>
                              <a:gd name="T111" fmla="*/ 5939 h 6646"/>
                              <a:gd name="T112" fmla="+- 0 1699 1378"/>
                              <a:gd name="T113" fmla="*/ T112 w 4373"/>
                              <a:gd name="T114" fmla="+- 0 5872 -650"/>
                              <a:gd name="T115" fmla="*/ 5872 h 6646"/>
                              <a:gd name="T116" fmla="+- 0 1591 1378"/>
                              <a:gd name="T117" fmla="*/ T116 w 4373"/>
                              <a:gd name="T118" fmla="+- 0 5783 -650"/>
                              <a:gd name="T119" fmla="*/ 5783 h 6646"/>
                              <a:gd name="T120" fmla="+- 0 1502 1378"/>
                              <a:gd name="T121" fmla="*/ T120 w 4373"/>
                              <a:gd name="T122" fmla="+- 0 5675 -650"/>
                              <a:gd name="T123" fmla="*/ 5675 h 6646"/>
                              <a:gd name="T124" fmla="+- 0 1435 1378"/>
                              <a:gd name="T125" fmla="*/ T124 w 4373"/>
                              <a:gd name="T126" fmla="+- 0 5551 -650"/>
                              <a:gd name="T127" fmla="*/ 5551 h 6646"/>
                              <a:gd name="T128" fmla="+- 0 1393 1378"/>
                              <a:gd name="T129" fmla="*/ T128 w 4373"/>
                              <a:gd name="T130" fmla="+- 0 5415 -650"/>
                              <a:gd name="T131" fmla="*/ 5415 h 6646"/>
                              <a:gd name="T132" fmla="+- 0 1378 1378"/>
                              <a:gd name="T133" fmla="*/ T132 w 4373"/>
                              <a:gd name="T134" fmla="+- 0 5268 -650"/>
                              <a:gd name="T135" fmla="*/ 5268 h 66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373" h="6646">
                                <a:moveTo>
                                  <a:pt x="0" y="729"/>
                                </a:moveTo>
                                <a:lnTo>
                                  <a:pt x="4" y="655"/>
                                </a:lnTo>
                                <a:lnTo>
                                  <a:pt x="15" y="583"/>
                                </a:lnTo>
                                <a:lnTo>
                                  <a:pt x="33" y="513"/>
                                </a:lnTo>
                                <a:lnTo>
                                  <a:pt x="57" y="446"/>
                                </a:lnTo>
                                <a:lnTo>
                                  <a:pt x="88" y="382"/>
                                </a:lnTo>
                                <a:lnTo>
                                  <a:pt x="124" y="322"/>
                                </a:lnTo>
                                <a:lnTo>
                                  <a:pt x="166" y="266"/>
                                </a:lnTo>
                                <a:lnTo>
                                  <a:pt x="213" y="214"/>
                                </a:lnTo>
                                <a:lnTo>
                                  <a:pt x="265" y="167"/>
                                </a:lnTo>
                                <a:lnTo>
                                  <a:pt x="321" y="125"/>
                                </a:lnTo>
                                <a:lnTo>
                                  <a:pt x="381" y="88"/>
                                </a:lnTo>
                                <a:lnTo>
                                  <a:pt x="445" y="58"/>
                                </a:lnTo>
                                <a:lnTo>
                                  <a:pt x="512" y="33"/>
                                </a:lnTo>
                                <a:lnTo>
                                  <a:pt x="582" y="15"/>
                                </a:lnTo>
                                <a:lnTo>
                                  <a:pt x="654" y="4"/>
                                </a:lnTo>
                                <a:lnTo>
                                  <a:pt x="729" y="0"/>
                                </a:lnTo>
                                <a:lnTo>
                                  <a:pt x="3644" y="0"/>
                                </a:lnTo>
                                <a:lnTo>
                                  <a:pt x="3719" y="4"/>
                                </a:lnTo>
                                <a:lnTo>
                                  <a:pt x="3791" y="15"/>
                                </a:lnTo>
                                <a:lnTo>
                                  <a:pt x="3861" y="33"/>
                                </a:lnTo>
                                <a:lnTo>
                                  <a:pt x="3928" y="58"/>
                                </a:lnTo>
                                <a:lnTo>
                                  <a:pt x="3992" y="88"/>
                                </a:lnTo>
                                <a:lnTo>
                                  <a:pt x="4052" y="125"/>
                                </a:lnTo>
                                <a:lnTo>
                                  <a:pt x="4108" y="167"/>
                                </a:lnTo>
                                <a:lnTo>
                                  <a:pt x="4160" y="214"/>
                                </a:lnTo>
                                <a:lnTo>
                                  <a:pt x="4207" y="266"/>
                                </a:lnTo>
                                <a:lnTo>
                                  <a:pt x="4249" y="322"/>
                                </a:lnTo>
                                <a:lnTo>
                                  <a:pt x="4285" y="382"/>
                                </a:lnTo>
                                <a:lnTo>
                                  <a:pt x="4316" y="446"/>
                                </a:lnTo>
                                <a:lnTo>
                                  <a:pt x="4340" y="513"/>
                                </a:lnTo>
                                <a:lnTo>
                                  <a:pt x="4358" y="583"/>
                                </a:lnTo>
                                <a:lnTo>
                                  <a:pt x="4369" y="655"/>
                                </a:lnTo>
                                <a:lnTo>
                                  <a:pt x="4373" y="729"/>
                                </a:lnTo>
                                <a:lnTo>
                                  <a:pt x="4373" y="5918"/>
                                </a:lnTo>
                                <a:lnTo>
                                  <a:pt x="4369" y="5992"/>
                                </a:lnTo>
                                <a:lnTo>
                                  <a:pt x="4358" y="6065"/>
                                </a:lnTo>
                                <a:lnTo>
                                  <a:pt x="4340" y="6134"/>
                                </a:lnTo>
                                <a:lnTo>
                                  <a:pt x="4316" y="6201"/>
                                </a:lnTo>
                                <a:lnTo>
                                  <a:pt x="4285" y="6265"/>
                                </a:lnTo>
                                <a:lnTo>
                                  <a:pt x="4249" y="6325"/>
                                </a:lnTo>
                                <a:lnTo>
                                  <a:pt x="4207" y="6381"/>
                                </a:lnTo>
                                <a:lnTo>
                                  <a:pt x="4160" y="6433"/>
                                </a:lnTo>
                                <a:lnTo>
                                  <a:pt x="4108" y="6480"/>
                                </a:lnTo>
                                <a:lnTo>
                                  <a:pt x="4052" y="6522"/>
                                </a:lnTo>
                                <a:lnTo>
                                  <a:pt x="3992" y="6559"/>
                                </a:lnTo>
                                <a:lnTo>
                                  <a:pt x="3928" y="6589"/>
                                </a:lnTo>
                                <a:lnTo>
                                  <a:pt x="3861" y="6614"/>
                                </a:lnTo>
                                <a:lnTo>
                                  <a:pt x="3791" y="6632"/>
                                </a:lnTo>
                                <a:lnTo>
                                  <a:pt x="3719" y="6643"/>
                                </a:lnTo>
                                <a:lnTo>
                                  <a:pt x="3644" y="6646"/>
                                </a:lnTo>
                                <a:lnTo>
                                  <a:pt x="729" y="6646"/>
                                </a:lnTo>
                                <a:lnTo>
                                  <a:pt x="654" y="6643"/>
                                </a:lnTo>
                                <a:lnTo>
                                  <a:pt x="582" y="6632"/>
                                </a:lnTo>
                                <a:lnTo>
                                  <a:pt x="512" y="6614"/>
                                </a:lnTo>
                                <a:lnTo>
                                  <a:pt x="445" y="6589"/>
                                </a:lnTo>
                                <a:lnTo>
                                  <a:pt x="381" y="6559"/>
                                </a:lnTo>
                                <a:lnTo>
                                  <a:pt x="321" y="6522"/>
                                </a:lnTo>
                                <a:lnTo>
                                  <a:pt x="265" y="6480"/>
                                </a:lnTo>
                                <a:lnTo>
                                  <a:pt x="213" y="6433"/>
                                </a:lnTo>
                                <a:lnTo>
                                  <a:pt x="166" y="6381"/>
                                </a:lnTo>
                                <a:lnTo>
                                  <a:pt x="124" y="6325"/>
                                </a:lnTo>
                                <a:lnTo>
                                  <a:pt x="88" y="6265"/>
                                </a:lnTo>
                                <a:lnTo>
                                  <a:pt x="57" y="6201"/>
                                </a:lnTo>
                                <a:lnTo>
                                  <a:pt x="33" y="6134"/>
                                </a:lnTo>
                                <a:lnTo>
                                  <a:pt x="15" y="6065"/>
                                </a:lnTo>
                                <a:lnTo>
                                  <a:pt x="4" y="5992"/>
                                </a:lnTo>
                                <a:lnTo>
                                  <a:pt x="0" y="5918"/>
                                </a:lnTo>
                                <a:lnTo>
                                  <a:pt x="0" y="729"/>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18" name="Picture 657"/>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4833" y="1296"/>
                            <a:ext cx="533"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9" name="Freeform 658"/>
                        <wps:cNvSpPr>
                          <a:spLocks/>
                        </wps:cNvSpPr>
                        <wps:spPr bwMode="auto">
                          <a:xfrm>
                            <a:off x="1880" y="3618"/>
                            <a:ext cx="2891" cy="1620"/>
                          </a:xfrm>
                          <a:custGeom>
                            <a:avLst/>
                            <a:gdLst>
                              <a:gd name="T0" fmla="+- 0 4501 2158"/>
                              <a:gd name="T1" fmla="*/ T0 w 2613"/>
                              <a:gd name="T2" fmla="+- 0 3619 3619"/>
                              <a:gd name="T3" fmla="*/ 3619 h 1620"/>
                              <a:gd name="T4" fmla="+- 0 2428 2158"/>
                              <a:gd name="T5" fmla="*/ T4 w 2613"/>
                              <a:gd name="T6" fmla="+- 0 3619 3619"/>
                              <a:gd name="T7" fmla="*/ 3619 h 1620"/>
                              <a:gd name="T8" fmla="+- 0 2356 2158"/>
                              <a:gd name="T9" fmla="*/ T8 w 2613"/>
                              <a:gd name="T10" fmla="+- 0 3629 3619"/>
                              <a:gd name="T11" fmla="*/ 3629 h 1620"/>
                              <a:gd name="T12" fmla="+- 0 2292 2158"/>
                              <a:gd name="T13" fmla="*/ T12 w 2613"/>
                              <a:gd name="T14" fmla="+- 0 3656 3619"/>
                              <a:gd name="T15" fmla="*/ 3656 h 1620"/>
                              <a:gd name="T16" fmla="+- 0 2237 2158"/>
                              <a:gd name="T17" fmla="*/ T16 w 2613"/>
                              <a:gd name="T18" fmla="+- 0 3698 3619"/>
                              <a:gd name="T19" fmla="*/ 3698 h 1620"/>
                              <a:gd name="T20" fmla="+- 0 2195 2158"/>
                              <a:gd name="T21" fmla="*/ T20 w 2613"/>
                              <a:gd name="T22" fmla="+- 0 3753 3619"/>
                              <a:gd name="T23" fmla="*/ 3753 h 1620"/>
                              <a:gd name="T24" fmla="+- 0 2168 2158"/>
                              <a:gd name="T25" fmla="*/ T24 w 2613"/>
                              <a:gd name="T26" fmla="+- 0 3817 3619"/>
                              <a:gd name="T27" fmla="*/ 3817 h 1620"/>
                              <a:gd name="T28" fmla="+- 0 2158 2158"/>
                              <a:gd name="T29" fmla="*/ T28 w 2613"/>
                              <a:gd name="T30" fmla="+- 0 3889 3619"/>
                              <a:gd name="T31" fmla="*/ 3889 h 1620"/>
                              <a:gd name="T32" fmla="+- 0 2158 2158"/>
                              <a:gd name="T33" fmla="*/ T32 w 2613"/>
                              <a:gd name="T34" fmla="+- 0 4969 3619"/>
                              <a:gd name="T35" fmla="*/ 4969 h 1620"/>
                              <a:gd name="T36" fmla="+- 0 2168 2158"/>
                              <a:gd name="T37" fmla="*/ T36 w 2613"/>
                              <a:gd name="T38" fmla="+- 0 5041 3619"/>
                              <a:gd name="T39" fmla="*/ 5041 h 1620"/>
                              <a:gd name="T40" fmla="+- 0 2195 2158"/>
                              <a:gd name="T41" fmla="*/ T40 w 2613"/>
                              <a:gd name="T42" fmla="+- 0 5105 3619"/>
                              <a:gd name="T43" fmla="*/ 5105 h 1620"/>
                              <a:gd name="T44" fmla="+- 0 2237 2158"/>
                              <a:gd name="T45" fmla="*/ T44 w 2613"/>
                              <a:gd name="T46" fmla="+- 0 5160 3619"/>
                              <a:gd name="T47" fmla="*/ 5160 h 1620"/>
                              <a:gd name="T48" fmla="+- 0 2292 2158"/>
                              <a:gd name="T49" fmla="*/ T48 w 2613"/>
                              <a:gd name="T50" fmla="+- 0 5202 3619"/>
                              <a:gd name="T51" fmla="*/ 5202 h 1620"/>
                              <a:gd name="T52" fmla="+- 0 2356 2158"/>
                              <a:gd name="T53" fmla="*/ T52 w 2613"/>
                              <a:gd name="T54" fmla="+- 0 5229 3619"/>
                              <a:gd name="T55" fmla="*/ 5229 h 1620"/>
                              <a:gd name="T56" fmla="+- 0 2428 2158"/>
                              <a:gd name="T57" fmla="*/ T56 w 2613"/>
                              <a:gd name="T58" fmla="+- 0 5239 3619"/>
                              <a:gd name="T59" fmla="*/ 5239 h 1620"/>
                              <a:gd name="T60" fmla="+- 0 4501 2158"/>
                              <a:gd name="T61" fmla="*/ T60 w 2613"/>
                              <a:gd name="T62" fmla="+- 0 5239 3619"/>
                              <a:gd name="T63" fmla="*/ 5239 h 1620"/>
                              <a:gd name="T64" fmla="+- 0 4573 2158"/>
                              <a:gd name="T65" fmla="*/ T64 w 2613"/>
                              <a:gd name="T66" fmla="+- 0 5229 3619"/>
                              <a:gd name="T67" fmla="*/ 5229 h 1620"/>
                              <a:gd name="T68" fmla="+- 0 4637 2158"/>
                              <a:gd name="T69" fmla="*/ T68 w 2613"/>
                              <a:gd name="T70" fmla="+- 0 5202 3619"/>
                              <a:gd name="T71" fmla="*/ 5202 h 1620"/>
                              <a:gd name="T72" fmla="+- 0 4692 2158"/>
                              <a:gd name="T73" fmla="*/ T72 w 2613"/>
                              <a:gd name="T74" fmla="+- 0 5160 3619"/>
                              <a:gd name="T75" fmla="*/ 5160 h 1620"/>
                              <a:gd name="T76" fmla="+- 0 4734 2158"/>
                              <a:gd name="T77" fmla="*/ T76 w 2613"/>
                              <a:gd name="T78" fmla="+- 0 5105 3619"/>
                              <a:gd name="T79" fmla="*/ 5105 h 1620"/>
                              <a:gd name="T80" fmla="+- 0 4761 2158"/>
                              <a:gd name="T81" fmla="*/ T80 w 2613"/>
                              <a:gd name="T82" fmla="+- 0 5041 3619"/>
                              <a:gd name="T83" fmla="*/ 5041 h 1620"/>
                              <a:gd name="T84" fmla="+- 0 4771 2158"/>
                              <a:gd name="T85" fmla="*/ T84 w 2613"/>
                              <a:gd name="T86" fmla="+- 0 4969 3619"/>
                              <a:gd name="T87" fmla="*/ 4969 h 1620"/>
                              <a:gd name="T88" fmla="+- 0 4771 2158"/>
                              <a:gd name="T89" fmla="*/ T88 w 2613"/>
                              <a:gd name="T90" fmla="+- 0 3889 3619"/>
                              <a:gd name="T91" fmla="*/ 3889 h 1620"/>
                              <a:gd name="T92" fmla="+- 0 4761 2158"/>
                              <a:gd name="T93" fmla="*/ T92 w 2613"/>
                              <a:gd name="T94" fmla="+- 0 3817 3619"/>
                              <a:gd name="T95" fmla="*/ 3817 h 1620"/>
                              <a:gd name="T96" fmla="+- 0 4734 2158"/>
                              <a:gd name="T97" fmla="*/ T96 w 2613"/>
                              <a:gd name="T98" fmla="+- 0 3753 3619"/>
                              <a:gd name="T99" fmla="*/ 3753 h 1620"/>
                              <a:gd name="T100" fmla="+- 0 4692 2158"/>
                              <a:gd name="T101" fmla="*/ T100 w 2613"/>
                              <a:gd name="T102" fmla="+- 0 3698 3619"/>
                              <a:gd name="T103" fmla="*/ 3698 h 1620"/>
                              <a:gd name="T104" fmla="+- 0 4637 2158"/>
                              <a:gd name="T105" fmla="*/ T104 w 2613"/>
                              <a:gd name="T106" fmla="+- 0 3656 3619"/>
                              <a:gd name="T107" fmla="*/ 3656 h 1620"/>
                              <a:gd name="T108" fmla="+- 0 4573 2158"/>
                              <a:gd name="T109" fmla="*/ T108 w 2613"/>
                              <a:gd name="T110" fmla="+- 0 3629 3619"/>
                              <a:gd name="T111" fmla="*/ 3629 h 1620"/>
                              <a:gd name="T112" fmla="+- 0 4501 2158"/>
                              <a:gd name="T113" fmla="*/ T112 w 2613"/>
                              <a:gd name="T114" fmla="+- 0 3619 3619"/>
                              <a:gd name="T115" fmla="*/ 3619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613" h="1620">
                                <a:moveTo>
                                  <a:pt x="2343" y="0"/>
                                </a:moveTo>
                                <a:lnTo>
                                  <a:pt x="270" y="0"/>
                                </a:lnTo>
                                <a:lnTo>
                                  <a:pt x="198" y="10"/>
                                </a:lnTo>
                                <a:lnTo>
                                  <a:pt x="134" y="37"/>
                                </a:lnTo>
                                <a:lnTo>
                                  <a:pt x="79" y="79"/>
                                </a:lnTo>
                                <a:lnTo>
                                  <a:pt x="37" y="134"/>
                                </a:lnTo>
                                <a:lnTo>
                                  <a:pt x="10" y="198"/>
                                </a:lnTo>
                                <a:lnTo>
                                  <a:pt x="0" y="270"/>
                                </a:lnTo>
                                <a:lnTo>
                                  <a:pt x="0" y="1350"/>
                                </a:lnTo>
                                <a:lnTo>
                                  <a:pt x="10" y="1422"/>
                                </a:lnTo>
                                <a:lnTo>
                                  <a:pt x="37" y="1486"/>
                                </a:lnTo>
                                <a:lnTo>
                                  <a:pt x="79" y="1541"/>
                                </a:lnTo>
                                <a:lnTo>
                                  <a:pt x="134" y="1583"/>
                                </a:lnTo>
                                <a:lnTo>
                                  <a:pt x="198" y="1610"/>
                                </a:lnTo>
                                <a:lnTo>
                                  <a:pt x="270" y="1620"/>
                                </a:lnTo>
                                <a:lnTo>
                                  <a:pt x="2343" y="1620"/>
                                </a:lnTo>
                                <a:lnTo>
                                  <a:pt x="2415" y="1610"/>
                                </a:lnTo>
                                <a:lnTo>
                                  <a:pt x="2479" y="1583"/>
                                </a:lnTo>
                                <a:lnTo>
                                  <a:pt x="2534" y="1541"/>
                                </a:lnTo>
                                <a:lnTo>
                                  <a:pt x="2576" y="1486"/>
                                </a:lnTo>
                                <a:lnTo>
                                  <a:pt x="2603" y="1422"/>
                                </a:lnTo>
                                <a:lnTo>
                                  <a:pt x="2613" y="1350"/>
                                </a:lnTo>
                                <a:lnTo>
                                  <a:pt x="2613" y="270"/>
                                </a:lnTo>
                                <a:lnTo>
                                  <a:pt x="2603" y="198"/>
                                </a:lnTo>
                                <a:lnTo>
                                  <a:pt x="2576" y="134"/>
                                </a:lnTo>
                                <a:lnTo>
                                  <a:pt x="2534" y="79"/>
                                </a:lnTo>
                                <a:lnTo>
                                  <a:pt x="2479" y="37"/>
                                </a:lnTo>
                                <a:lnTo>
                                  <a:pt x="2415" y="10"/>
                                </a:lnTo>
                                <a:lnTo>
                                  <a:pt x="2343" y="0"/>
                                </a:lnTo>
                                <a:close/>
                              </a:path>
                            </a:pathLst>
                          </a:custGeom>
                          <a:solidFill>
                            <a:srgbClr val="B4C6E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 name="Freeform 659"/>
                        <wps:cNvSpPr>
                          <a:spLocks/>
                        </wps:cNvSpPr>
                        <wps:spPr bwMode="auto">
                          <a:xfrm>
                            <a:off x="1880" y="3618"/>
                            <a:ext cx="2891" cy="1620"/>
                          </a:xfrm>
                          <a:custGeom>
                            <a:avLst/>
                            <a:gdLst>
                              <a:gd name="T0" fmla="+- 0 2158 2158"/>
                              <a:gd name="T1" fmla="*/ T0 w 2613"/>
                              <a:gd name="T2" fmla="+- 0 3889 3619"/>
                              <a:gd name="T3" fmla="*/ 3889 h 1620"/>
                              <a:gd name="T4" fmla="+- 0 2168 2158"/>
                              <a:gd name="T5" fmla="*/ T4 w 2613"/>
                              <a:gd name="T6" fmla="+- 0 3817 3619"/>
                              <a:gd name="T7" fmla="*/ 3817 h 1620"/>
                              <a:gd name="T8" fmla="+- 0 2195 2158"/>
                              <a:gd name="T9" fmla="*/ T8 w 2613"/>
                              <a:gd name="T10" fmla="+- 0 3753 3619"/>
                              <a:gd name="T11" fmla="*/ 3753 h 1620"/>
                              <a:gd name="T12" fmla="+- 0 2237 2158"/>
                              <a:gd name="T13" fmla="*/ T12 w 2613"/>
                              <a:gd name="T14" fmla="+- 0 3698 3619"/>
                              <a:gd name="T15" fmla="*/ 3698 h 1620"/>
                              <a:gd name="T16" fmla="+- 0 2292 2158"/>
                              <a:gd name="T17" fmla="*/ T16 w 2613"/>
                              <a:gd name="T18" fmla="+- 0 3656 3619"/>
                              <a:gd name="T19" fmla="*/ 3656 h 1620"/>
                              <a:gd name="T20" fmla="+- 0 2356 2158"/>
                              <a:gd name="T21" fmla="*/ T20 w 2613"/>
                              <a:gd name="T22" fmla="+- 0 3629 3619"/>
                              <a:gd name="T23" fmla="*/ 3629 h 1620"/>
                              <a:gd name="T24" fmla="+- 0 2428 2158"/>
                              <a:gd name="T25" fmla="*/ T24 w 2613"/>
                              <a:gd name="T26" fmla="+- 0 3619 3619"/>
                              <a:gd name="T27" fmla="*/ 3619 h 1620"/>
                              <a:gd name="T28" fmla="+- 0 4501 2158"/>
                              <a:gd name="T29" fmla="*/ T28 w 2613"/>
                              <a:gd name="T30" fmla="+- 0 3619 3619"/>
                              <a:gd name="T31" fmla="*/ 3619 h 1620"/>
                              <a:gd name="T32" fmla="+- 0 4573 2158"/>
                              <a:gd name="T33" fmla="*/ T32 w 2613"/>
                              <a:gd name="T34" fmla="+- 0 3629 3619"/>
                              <a:gd name="T35" fmla="*/ 3629 h 1620"/>
                              <a:gd name="T36" fmla="+- 0 4637 2158"/>
                              <a:gd name="T37" fmla="*/ T36 w 2613"/>
                              <a:gd name="T38" fmla="+- 0 3656 3619"/>
                              <a:gd name="T39" fmla="*/ 3656 h 1620"/>
                              <a:gd name="T40" fmla="+- 0 4692 2158"/>
                              <a:gd name="T41" fmla="*/ T40 w 2613"/>
                              <a:gd name="T42" fmla="+- 0 3698 3619"/>
                              <a:gd name="T43" fmla="*/ 3698 h 1620"/>
                              <a:gd name="T44" fmla="+- 0 4734 2158"/>
                              <a:gd name="T45" fmla="*/ T44 w 2613"/>
                              <a:gd name="T46" fmla="+- 0 3753 3619"/>
                              <a:gd name="T47" fmla="*/ 3753 h 1620"/>
                              <a:gd name="T48" fmla="+- 0 4761 2158"/>
                              <a:gd name="T49" fmla="*/ T48 w 2613"/>
                              <a:gd name="T50" fmla="+- 0 3817 3619"/>
                              <a:gd name="T51" fmla="*/ 3817 h 1620"/>
                              <a:gd name="T52" fmla="+- 0 4771 2158"/>
                              <a:gd name="T53" fmla="*/ T52 w 2613"/>
                              <a:gd name="T54" fmla="+- 0 3889 3619"/>
                              <a:gd name="T55" fmla="*/ 3889 h 1620"/>
                              <a:gd name="T56" fmla="+- 0 4771 2158"/>
                              <a:gd name="T57" fmla="*/ T56 w 2613"/>
                              <a:gd name="T58" fmla="+- 0 4969 3619"/>
                              <a:gd name="T59" fmla="*/ 4969 h 1620"/>
                              <a:gd name="T60" fmla="+- 0 4761 2158"/>
                              <a:gd name="T61" fmla="*/ T60 w 2613"/>
                              <a:gd name="T62" fmla="+- 0 5041 3619"/>
                              <a:gd name="T63" fmla="*/ 5041 h 1620"/>
                              <a:gd name="T64" fmla="+- 0 4734 2158"/>
                              <a:gd name="T65" fmla="*/ T64 w 2613"/>
                              <a:gd name="T66" fmla="+- 0 5105 3619"/>
                              <a:gd name="T67" fmla="*/ 5105 h 1620"/>
                              <a:gd name="T68" fmla="+- 0 4692 2158"/>
                              <a:gd name="T69" fmla="*/ T68 w 2613"/>
                              <a:gd name="T70" fmla="+- 0 5160 3619"/>
                              <a:gd name="T71" fmla="*/ 5160 h 1620"/>
                              <a:gd name="T72" fmla="+- 0 4637 2158"/>
                              <a:gd name="T73" fmla="*/ T72 w 2613"/>
                              <a:gd name="T74" fmla="+- 0 5202 3619"/>
                              <a:gd name="T75" fmla="*/ 5202 h 1620"/>
                              <a:gd name="T76" fmla="+- 0 4573 2158"/>
                              <a:gd name="T77" fmla="*/ T76 w 2613"/>
                              <a:gd name="T78" fmla="+- 0 5229 3619"/>
                              <a:gd name="T79" fmla="*/ 5229 h 1620"/>
                              <a:gd name="T80" fmla="+- 0 4501 2158"/>
                              <a:gd name="T81" fmla="*/ T80 w 2613"/>
                              <a:gd name="T82" fmla="+- 0 5239 3619"/>
                              <a:gd name="T83" fmla="*/ 5239 h 1620"/>
                              <a:gd name="T84" fmla="+- 0 2428 2158"/>
                              <a:gd name="T85" fmla="*/ T84 w 2613"/>
                              <a:gd name="T86" fmla="+- 0 5239 3619"/>
                              <a:gd name="T87" fmla="*/ 5239 h 1620"/>
                              <a:gd name="T88" fmla="+- 0 2356 2158"/>
                              <a:gd name="T89" fmla="*/ T88 w 2613"/>
                              <a:gd name="T90" fmla="+- 0 5229 3619"/>
                              <a:gd name="T91" fmla="*/ 5229 h 1620"/>
                              <a:gd name="T92" fmla="+- 0 2292 2158"/>
                              <a:gd name="T93" fmla="*/ T92 w 2613"/>
                              <a:gd name="T94" fmla="+- 0 5202 3619"/>
                              <a:gd name="T95" fmla="*/ 5202 h 1620"/>
                              <a:gd name="T96" fmla="+- 0 2237 2158"/>
                              <a:gd name="T97" fmla="*/ T96 w 2613"/>
                              <a:gd name="T98" fmla="+- 0 5160 3619"/>
                              <a:gd name="T99" fmla="*/ 5160 h 1620"/>
                              <a:gd name="T100" fmla="+- 0 2195 2158"/>
                              <a:gd name="T101" fmla="*/ T100 w 2613"/>
                              <a:gd name="T102" fmla="+- 0 5105 3619"/>
                              <a:gd name="T103" fmla="*/ 5105 h 1620"/>
                              <a:gd name="T104" fmla="+- 0 2168 2158"/>
                              <a:gd name="T105" fmla="*/ T104 w 2613"/>
                              <a:gd name="T106" fmla="+- 0 5041 3619"/>
                              <a:gd name="T107" fmla="*/ 5041 h 1620"/>
                              <a:gd name="T108" fmla="+- 0 2158 2158"/>
                              <a:gd name="T109" fmla="*/ T108 w 2613"/>
                              <a:gd name="T110" fmla="+- 0 4969 3619"/>
                              <a:gd name="T111" fmla="*/ 4969 h 1620"/>
                              <a:gd name="T112" fmla="+- 0 2158 2158"/>
                              <a:gd name="T113" fmla="*/ T112 w 2613"/>
                              <a:gd name="T114" fmla="+- 0 3889 3619"/>
                              <a:gd name="T115" fmla="*/ 3889 h 1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613" h="1620">
                                <a:moveTo>
                                  <a:pt x="0" y="270"/>
                                </a:moveTo>
                                <a:lnTo>
                                  <a:pt x="10" y="198"/>
                                </a:lnTo>
                                <a:lnTo>
                                  <a:pt x="37" y="134"/>
                                </a:lnTo>
                                <a:lnTo>
                                  <a:pt x="79" y="79"/>
                                </a:lnTo>
                                <a:lnTo>
                                  <a:pt x="134" y="37"/>
                                </a:lnTo>
                                <a:lnTo>
                                  <a:pt x="198" y="10"/>
                                </a:lnTo>
                                <a:lnTo>
                                  <a:pt x="270" y="0"/>
                                </a:lnTo>
                                <a:lnTo>
                                  <a:pt x="2343" y="0"/>
                                </a:lnTo>
                                <a:lnTo>
                                  <a:pt x="2415" y="10"/>
                                </a:lnTo>
                                <a:lnTo>
                                  <a:pt x="2479" y="37"/>
                                </a:lnTo>
                                <a:lnTo>
                                  <a:pt x="2534" y="79"/>
                                </a:lnTo>
                                <a:lnTo>
                                  <a:pt x="2576" y="134"/>
                                </a:lnTo>
                                <a:lnTo>
                                  <a:pt x="2603" y="198"/>
                                </a:lnTo>
                                <a:lnTo>
                                  <a:pt x="2613" y="270"/>
                                </a:lnTo>
                                <a:lnTo>
                                  <a:pt x="2613" y="1350"/>
                                </a:lnTo>
                                <a:lnTo>
                                  <a:pt x="2603" y="1422"/>
                                </a:lnTo>
                                <a:lnTo>
                                  <a:pt x="2576" y="1486"/>
                                </a:lnTo>
                                <a:lnTo>
                                  <a:pt x="2534" y="1541"/>
                                </a:lnTo>
                                <a:lnTo>
                                  <a:pt x="2479" y="1583"/>
                                </a:lnTo>
                                <a:lnTo>
                                  <a:pt x="2415" y="1610"/>
                                </a:lnTo>
                                <a:lnTo>
                                  <a:pt x="2343" y="1620"/>
                                </a:lnTo>
                                <a:lnTo>
                                  <a:pt x="270" y="1620"/>
                                </a:lnTo>
                                <a:lnTo>
                                  <a:pt x="198" y="1610"/>
                                </a:lnTo>
                                <a:lnTo>
                                  <a:pt x="134" y="1583"/>
                                </a:lnTo>
                                <a:lnTo>
                                  <a:pt x="79" y="1541"/>
                                </a:lnTo>
                                <a:lnTo>
                                  <a:pt x="37" y="1486"/>
                                </a:lnTo>
                                <a:lnTo>
                                  <a:pt x="10" y="1422"/>
                                </a:lnTo>
                                <a:lnTo>
                                  <a:pt x="0" y="1350"/>
                                </a:lnTo>
                                <a:lnTo>
                                  <a:pt x="0" y="270"/>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21" name="Picture 660"/>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4857" y="4140"/>
                            <a:ext cx="575" cy="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DE5DF3D" id="Group 654" o:spid="_x0000_s1026" style="position:absolute;margin-left:68.25pt;margin-top:10.2pt;width:218.65pt;height:349.15pt;z-index:-251658219;mso-position-horizontal-relative:page" coordorigin="1378,-650" coordsize="4373,6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">
                <v:shape id="Freeform 655" o:spid="_x0000_s1027" style="position:absolute;left:1378;top:-650;width:4373;height:6646;visibility:visible;mso-wrap-style:square;v-text-anchor:top" coordsize="4373,6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" path="m3644,l729,,654,4,582,15,512,33,445,58,381,88r-60,37l265,167r-52,47l166,266r-42,56l88,382,57,446,33,513,15,583,4,655,,729,,5918r4,74l15,6065r18,69l57,6201r31,64l124,6325r42,56l213,6433r52,47l321,6522r60,37l445,6589r67,25l582,6632r72,11l729,6646r2915,l3719,6643r72,-11l3861,6614r67,-25l3992,6559r60,-37l4108,6480r52,-47l4207,6381r42,-56l4285,6265r31,-64l4340,6134r18,-69l4369,5992r4,-74l4373,729r-4,-74l4358,583r-18,-70l4316,446r-31,-64l4249,322r-42,-56l4160,214r-52,-47l4052,125,3992,88,3928,58,3861,33,3791,15,3719,4,3644,xe" fillcolor="#dae2f3" stroked="f">
                  <v:path arrowok="t" o:connecttype="custom" o:connectlocs="729,-650;582,-635;445,-592;321,-525;213,-436;124,-328;57,-204;15,-67;0,79;4,5342;33,5484;88,5615;166,5731;265,5830;381,5909;512,5964;654,5993;3644,5996;3791,5982;3928,5939;4052,5872;4160,5783;4249,5675;4316,5551;4358,5415;4373,5268;4369,5;4340,-137;4285,-268;4207,-384;4108,-483;3992,-562;3861,-617;3719,-646" o:connectangles="0,0,0,0,0,0,0,0,0,0,0,0,0,0,0,0,0,0,0,0,0,0,0,0,0,0,0,0,0,0,0,0,0,0"/>
                </v:shape>
                <v:shape id="Freeform 656" o:spid="_x0000_s1028" style="position:absolute;left:1378;top:-650;width:4373;height:6646;visibility:visible;mso-wrap-style:square;v-text-anchor:top" coordsize="4373,6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" path="m,729l4,655,15,583,33,513,57,446,88,382r36,-60l166,266r47,-52l265,167r56,-42l381,88,445,58,512,33,582,15,654,4,729,,3644,r75,4l3791,15r70,18l3928,58r64,30l4052,125r56,42l4160,214r47,52l4249,322r36,60l4316,446r24,67l4358,583r11,72l4373,729r,5189l4369,5992r-11,73l4340,6134r-24,67l4285,6265r-36,60l4207,6381r-47,52l4108,6480r-56,42l3992,6559r-64,30l3861,6614r-70,18l3719,6643r-75,3l729,6646r-75,-3l582,6632r-70,-18l445,6589r-64,-30l321,6522r-56,-42l213,6433r-47,-52l124,6325,88,6265,57,6201,33,6134,15,6065,4,5992,,5918,,729xe" filled="f" strokecolor="#2e528f" strokeweight="1pt">
                  <v:path arrowok="t" o:connecttype="custom" o:connectlocs="4,5;33,-137;88,-268;166,-384;265,-483;381,-562;512,-617;654,-646;3644,-650;3791,-635;3928,-592;4052,-525;4160,-436;4249,-328;4316,-204;4358,-67;4373,79;4369,5342;4340,5484;4285,5615;4207,5731;4108,5830;3992,5909;3861,5964;3719,5993;729,5996;582,5982;445,5939;321,5872;213,5783;124,5675;57,5551;15,5415;0,5268" o:connectangles="0,0,0,0,0,0,0,0,0,0,0,0,0,0,0,0,0,0,0,0,0,0,0,0,0,0,0,0,0,0,0,0,0,0"/>
                </v:shape>
                <v:shape id="Picture 657" o:spid="_x0000_s1029" type="#_x0000_t75" style="position:absolute;left:4833;top:1296;width:533;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">
                  <v:imagedata r:id="rId63" o:title=""/>
                  <v:path arrowok="t"/>
                  <o:lock v:ext="edit" aspectratio="f"/>
                </v:shape>
                <v:shape id="Freeform 658" o:spid="_x0000_s1030" style="position:absolute;left:1880;top:3618;width:2891;height:1620;visibility:visible;mso-wrap-style:square;v-text-anchor:top" coordsize="261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" path="m2343,l270,,198,10,134,37,79,79,37,134,10,198,,270,,1350r10,72l37,1486r42,55l134,1583r64,27l270,1620r2073,l2415,1610r64,-27l2534,1541r42,-55l2603,1422r10,-72l2613,270r-10,-72l2576,134,2534,79,2479,37,2415,10,2343,xe" fillcolor="#b4c6e7" stroked="f">
                  <v:path arrowok="t" o:connecttype="custom" o:connectlocs="2592,3619;299,3619;219,3629;148,3656;87,3698;41,3753;11,3817;0,3889;0,4969;11,5041;41,5105;87,5160;148,5202;219,5229;299,5239;2592,5239;2672,5229;2743,5202;2804,5160;2850,5105;2880,5041;2891,4969;2891,3889;2880,3817;2850,3753;2804,3698;2743,3656;2672,3629;2592,3619" o:connectangles="0,0,0,0,0,0,0,0,0,0,0,0,0,0,0,0,0,0,0,0,0,0,0,0,0,0,0,0,0"/>
                </v:shape>
                <v:shape id="Freeform 659" o:spid="_x0000_s1031" style="position:absolute;left:1880;top:3618;width:2891;height:1620;visibility:visible;mso-wrap-style:square;v-text-anchor:top" coordsize="261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" path="m,270l10,198,37,134,79,79,134,37,198,10,270,,2343,r72,10l2479,37r55,42l2576,134r27,64l2613,270r,1080l2603,1422r-27,64l2534,1541r-55,42l2415,1610r-72,10l270,1620r-72,-10l134,1583,79,1541,37,1486,10,1422,,1350,,270xe" filled="f" strokecolor="#2e528f" strokeweight="1pt">
                  <v:path arrowok="t" o:connecttype="custom" o:connectlocs="0,3889;11,3817;41,3753;87,3698;148,3656;219,3629;299,3619;2592,3619;2672,3629;2743,3656;2804,3698;2850,3753;2880,3817;2891,3889;2891,4969;2880,5041;2850,5105;2804,5160;2743,5202;2672,5229;2592,5239;299,5239;219,5229;148,5202;87,5160;41,5105;11,5041;0,4969;0,3889" o:connectangles="0,0,0,0,0,0,0,0,0,0,0,0,0,0,0,0,0,0,0,0,0,0,0,0,0,0,0,0,0"/>
                </v:shape>
                <v:shape id="Picture 660" o:spid="_x0000_s1032" type="#_x0000_t75" style="position:absolute;left:4857;top:4140;width:575;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">
                  <v:imagedata r:id="rId64" o:title=""/>
                  <v:path arrowok="t"/>
                  <o:lock v:ext="edit" aspectratio="f"/>
                </v:shape>
                <w10:wrap anchorx="page"/>
              </v:group>
            </w:pict>
          </mc:Fallback>
        </mc:AlternateContent>
      </w:r>
    </w:p>
    <w:p w14:paraId="460AC7FE" w14:textId="77777777" w:rsidR="00116190" w:rsidRDefault="00116190" w:rsidP="00116190">
      <w:pPr>
        <w:pStyle w:val="Corpsdetexte"/>
        <w:rPr>
          <w:sz w:val="20"/>
        </w:rPr>
      </w:pPr>
      <w:r>
        <w:rPr>
          <w:noProof/>
        </w:rPr>
        <mc:AlternateContent>
          <mc:Choice Requires="wpg">
            <w:drawing>
              <wp:anchor distT="0" distB="0" distL="114300" distR="114300" simplePos="0" relativeHeight="251658271" behindDoc="0" locked="0" layoutInCell="1" allowOverlap="1" wp14:anchorId="425ABFE2" wp14:editId="2E8012C6">
                <wp:simplePos x="0" y="0"/>
                <wp:positionH relativeFrom="page">
                  <wp:posOffset>4168239</wp:posOffset>
                </wp:positionH>
                <wp:positionV relativeFrom="paragraph">
                  <wp:posOffset>104923</wp:posOffset>
                </wp:positionV>
                <wp:extent cx="2844800" cy="4210050"/>
                <wp:effectExtent l="0" t="0" r="12700" b="19050"/>
                <wp:wrapNone/>
                <wp:docPr id="805" name="Groupe 8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4800" cy="4210050"/>
                          <a:chOff x="6642" y="-643"/>
                          <a:chExt cx="4480" cy="6630"/>
                        </a:xfrm>
                      </wpg:grpSpPr>
                      <wps:wsp>
                        <wps:cNvPr id="806" name="Freeform 102"/>
                        <wps:cNvSpPr>
                          <a:spLocks/>
                        </wps:cNvSpPr>
                        <wps:spPr bwMode="auto">
                          <a:xfrm>
                            <a:off x="6642" y="-643"/>
                            <a:ext cx="4480" cy="6630"/>
                          </a:xfrm>
                          <a:custGeom>
                            <a:avLst/>
                            <a:gdLst>
                              <a:gd name="T0" fmla="+- 0 7389 6642"/>
                              <a:gd name="T1" fmla="*/ T0 w 4480"/>
                              <a:gd name="T2" fmla="+- 0 -643 -643"/>
                              <a:gd name="T3" fmla="*/ -643 h 6630"/>
                              <a:gd name="T4" fmla="+- 0 7238 6642"/>
                              <a:gd name="T5" fmla="*/ T4 w 4480"/>
                              <a:gd name="T6" fmla="+- 0 -627 -643"/>
                              <a:gd name="T7" fmla="*/ -627 h 6630"/>
                              <a:gd name="T8" fmla="+- 0 7098 6642"/>
                              <a:gd name="T9" fmla="*/ T8 w 4480"/>
                              <a:gd name="T10" fmla="+- 0 -584 -643"/>
                              <a:gd name="T11" fmla="*/ -584 h 6630"/>
                              <a:gd name="T12" fmla="+- 0 6971 6642"/>
                              <a:gd name="T13" fmla="*/ T12 w 4480"/>
                              <a:gd name="T14" fmla="+- 0 -515 -643"/>
                              <a:gd name="T15" fmla="*/ -515 h 6630"/>
                              <a:gd name="T16" fmla="+- 0 6861 6642"/>
                              <a:gd name="T17" fmla="*/ T16 w 4480"/>
                              <a:gd name="T18" fmla="+- 0 -424 -643"/>
                              <a:gd name="T19" fmla="*/ -424 h 6630"/>
                              <a:gd name="T20" fmla="+- 0 6770 6642"/>
                              <a:gd name="T21" fmla="*/ T20 w 4480"/>
                              <a:gd name="T22" fmla="+- 0 -313 -643"/>
                              <a:gd name="T23" fmla="*/ -313 h 6630"/>
                              <a:gd name="T24" fmla="+- 0 6701 6642"/>
                              <a:gd name="T25" fmla="*/ T24 w 4480"/>
                              <a:gd name="T26" fmla="+- 0 -186 -643"/>
                              <a:gd name="T27" fmla="*/ -186 h 6630"/>
                              <a:gd name="T28" fmla="+- 0 6657 6642"/>
                              <a:gd name="T29" fmla="*/ T28 w 4480"/>
                              <a:gd name="T30" fmla="+- 0 -46 -643"/>
                              <a:gd name="T31" fmla="*/ -46 h 6630"/>
                              <a:gd name="T32" fmla="+- 0 6642 6642"/>
                              <a:gd name="T33" fmla="*/ T32 w 4480"/>
                              <a:gd name="T34" fmla="+- 0 104 -643"/>
                              <a:gd name="T35" fmla="*/ 104 h 6630"/>
                              <a:gd name="T36" fmla="+- 0 6646 6642"/>
                              <a:gd name="T37" fmla="*/ T36 w 4480"/>
                              <a:gd name="T38" fmla="+- 0 5317 -643"/>
                              <a:gd name="T39" fmla="*/ 5317 h 6630"/>
                              <a:gd name="T40" fmla="+- 0 6676 6642"/>
                              <a:gd name="T41" fmla="*/ T40 w 4480"/>
                              <a:gd name="T42" fmla="+- 0 5463 -643"/>
                              <a:gd name="T43" fmla="*/ 5463 h 6630"/>
                              <a:gd name="T44" fmla="+- 0 6732 6642"/>
                              <a:gd name="T45" fmla="*/ T44 w 4480"/>
                              <a:gd name="T46" fmla="+- 0 5597 -643"/>
                              <a:gd name="T47" fmla="*/ 5597 h 6630"/>
                              <a:gd name="T48" fmla="+- 0 6813 6642"/>
                              <a:gd name="T49" fmla="*/ T48 w 4480"/>
                              <a:gd name="T50" fmla="+- 0 5716 -643"/>
                              <a:gd name="T51" fmla="*/ 5716 h 6630"/>
                              <a:gd name="T52" fmla="+- 0 6914 6642"/>
                              <a:gd name="T53" fmla="*/ T52 w 4480"/>
                              <a:gd name="T54" fmla="+- 0 5817 -643"/>
                              <a:gd name="T55" fmla="*/ 5817 h 6630"/>
                              <a:gd name="T56" fmla="+- 0 7033 6642"/>
                              <a:gd name="T57" fmla="*/ T56 w 4480"/>
                              <a:gd name="T58" fmla="+- 0 5897 -643"/>
                              <a:gd name="T59" fmla="*/ 5897 h 6630"/>
                              <a:gd name="T60" fmla="+- 0 7167 6642"/>
                              <a:gd name="T61" fmla="*/ T60 w 4480"/>
                              <a:gd name="T62" fmla="+- 0 5954 -643"/>
                              <a:gd name="T63" fmla="*/ 5954 h 6630"/>
                              <a:gd name="T64" fmla="+- 0 7312 6642"/>
                              <a:gd name="T65" fmla="*/ T64 w 4480"/>
                              <a:gd name="T66" fmla="+- 0 5984 -643"/>
                              <a:gd name="T67" fmla="*/ 5984 h 6630"/>
                              <a:gd name="T68" fmla="+- 0 10375 6642"/>
                              <a:gd name="T69" fmla="*/ T68 w 4480"/>
                              <a:gd name="T70" fmla="+- 0 5987 -643"/>
                              <a:gd name="T71" fmla="*/ 5987 h 6630"/>
                              <a:gd name="T72" fmla="+- 0 10526 6642"/>
                              <a:gd name="T73" fmla="*/ T72 w 4480"/>
                              <a:gd name="T74" fmla="+- 0 5972 -643"/>
                              <a:gd name="T75" fmla="*/ 5972 h 6630"/>
                              <a:gd name="T76" fmla="+- 0 10666 6642"/>
                              <a:gd name="T77" fmla="*/ T76 w 4480"/>
                              <a:gd name="T78" fmla="+- 0 5929 -643"/>
                              <a:gd name="T79" fmla="*/ 5929 h 6630"/>
                              <a:gd name="T80" fmla="+- 0 10793 6642"/>
                              <a:gd name="T81" fmla="*/ T80 w 4480"/>
                              <a:gd name="T82" fmla="+- 0 5860 -643"/>
                              <a:gd name="T83" fmla="*/ 5860 h 6630"/>
                              <a:gd name="T84" fmla="+- 0 10903 6642"/>
                              <a:gd name="T85" fmla="*/ T84 w 4480"/>
                              <a:gd name="T86" fmla="+- 0 5769 -643"/>
                              <a:gd name="T87" fmla="*/ 5769 h 6630"/>
                              <a:gd name="T88" fmla="+- 0 10995 6642"/>
                              <a:gd name="T89" fmla="*/ T88 w 4480"/>
                              <a:gd name="T90" fmla="+- 0 5658 -643"/>
                              <a:gd name="T91" fmla="*/ 5658 h 6630"/>
                              <a:gd name="T92" fmla="+- 0 11063 6642"/>
                              <a:gd name="T93" fmla="*/ T92 w 4480"/>
                              <a:gd name="T94" fmla="+- 0 5531 -643"/>
                              <a:gd name="T95" fmla="*/ 5531 h 6630"/>
                              <a:gd name="T96" fmla="+- 0 11107 6642"/>
                              <a:gd name="T97" fmla="*/ T96 w 4480"/>
                              <a:gd name="T98" fmla="+- 0 5391 -643"/>
                              <a:gd name="T99" fmla="*/ 5391 h 6630"/>
                              <a:gd name="T100" fmla="+- 0 11122 6642"/>
                              <a:gd name="T101" fmla="*/ T100 w 4480"/>
                              <a:gd name="T102" fmla="+- 0 5241 -643"/>
                              <a:gd name="T103" fmla="*/ 5241 h 6630"/>
                              <a:gd name="T104" fmla="+- 0 11118 6642"/>
                              <a:gd name="T105" fmla="*/ T104 w 4480"/>
                              <a:gd name="T106" fmla="+- 0 28 -643"/>
                              <a:gd name="T107" fmla="*/ 28 h 6630"/>
                              <a:gd name="T108" fmla="+- 0 11088 6642"/>
                              <a:gd name="T109" fmla="*/ T108 w 4480"/>
                              <a:gd name="T110" fmla="+- 0 -118 -643"/>
                              <a:gd name="T111" fmla="*/ -118 h 6630"/>
                              <a:gd name="T112" fmla="+- 0 11032 6642"/>
                              <a:gd name="T113" fmla="*/ T112 w 4480"/>
                              <a:gd name="T114" fmla="+- 0 -252 -643"/>
                              <a:gd name="T115" fmla="*/ -252 h 6630"/>
                              <a:gd name="T116" fmla="+- 0 10952 6642"/>
                              <a:gd name="T117" fmla="*/ T116 w 4480"/>
                              <a:gd name="T118" fmla="+- 0 -371 -643"/>
                              <a:gd name="T119" fmla="*/ -371 h 6630"/>
                              <a:gd name="T120" fmla="+- 0 10850 6642"/>
                              <a:gd name="T121" fmla="*/ T120 w 4480"/>
                              <a:gd name="T122" fmla="+- 0 -472 -643"/>
                              <a:gd name="T123" fmla="*/ -472 h 6630"/>
                              <a:gd name="T124" fmla="+- 0 10731 6642"/>
                              <a:gd name="T125" fmla="*/ T124 w 4480"/>
                              <a:gd name="T126" fmla="+- 0 -552 -643"/>
                              <a:gd name="T127" fmla="*/ -552 h 6630"/>
                              <a:gd name="T128" fmla="+- 0 10597 6642"/>
                              <a:gd name="T129" fmla="*/ T128 w 4480"/>
                              <a:gd name="T130" fmla="+- 0 -609 -643"/>
                              <a:gd name="T131" fmla="*/ -609 h 6630"/>
                              <a:gd name="T132" fmla="+- 0 10452 6642"/>
                              <a:gd name="T133" fmla="*/ T132 w 4480"/>
                              <a:gd name="T134" fmla="+- 0 -639 -643"/>
                              <a:gd name="T135" fmla="*/ -639 h 66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480" h="6630">
                                <a:moveTo>
                                  <a:pt x="3733" y="0"/>
                                </a:moveTo>
                                <a:lnTo>
                                  <a:pt x="747" y="0"/>
                                </a:lnTo>
                                <a:lnTo>
                                  <a:pt x="670" y="4"/>
                                </a:lnTo>
                                <a:lnTo>
                                  <a:pt x="596" y="16"/>
                                </a:lnTo>
                                <a:lnTo>
                                  <a:pt x="525" y="34"/>
                                </a:lnTo>
                                <a:lnTo>
                                  <a:pt x="456" y="59"/>
                                </a:lnTo>
                                <a:lnTo>
                                  <a:pt x="391" y="91"/>
                                </a:lnTo>
                                <a:lnTo>
                                  <a:pt x="329" y="128"/>
                                </a:lnTo>
                                <a:lnTo>
                                  <a:pt x="272" y="171"/>
                                </a:lnTo>
                                <a:lnTo>
                                  <a:pt x="219" y="219"/>
                                </a:lnTo>
                                <a:lnTo>
                                  <a:pt x="171" y="272"/>
                                </a:lnTo>
                                <a:lnTo>
                                  <a:pt x="128" y="330"/>
                                </a:lnTo>
                                <a:lnTo>
                                  <a:pt x="90" y="391"/>
                                </a:lnTo>
                                <a:lnTo>
                                  <a:pt x="59" y="457"/>
                                </a:lnTo>
                                <a:lnTo>
                                  <a:pt x="34" y="525"/>
                                </a:lnTo>
                                <a:lnTo>
                                  <a:pt x="15" y="597"/>
                                </a:lnTo>
                                <a:lnTo>
                                  <a:pt x="4" y="671"/>
                                </a:lnTo>
                                <a:lnTo>
                                  <a:pt x="0" y="747"/>
                                </a:lnTo>
                                <a:lnTo>
                                  <a:pt x="0" y="5884"/>
                                </a:lnTo>
                                <a:lnTo>
                                  <a:pt x="4" y="5960"/>
                                </a:lnTo>
                                <a:lnTo>
                                  <a:pt x="15" y="6034"/>
                                </a:lnTo>
                                <a:lnTo>
                                  <a:pt x="34" y="6106"/>
                                </a:lnTo>
                                <a:lnTo>
                                  <a:pt x="59" y="6174"/>
                                </a:lnTo>
                                <a:lnTo>
                                  <a:pt x="90" y="6240"/>
                                </a:lnTo>
                                <a:lnTo>
                                  <a:pt x="128" y="6301"/>
                                </a:lnTo>
                                <a:lnTo>
                                  <a:pt x="171" y="6359"/>
                                </a:lnTo>
                                <a:lnTo>
                                  <a:pt x="219" y="6412"/>
                                </a:lnTo>
                                <a:lnTo>
                                  <a:pt x="272" y="6460"/>
                                </a:lnTo>
                                <a:lnTo>
                                  <a:pt x="329" y="6503"/>
                                </a:lnTo>
                                <a:lnTo>
                                  <a:pt x="391" y="6540"/>
                                </a:lnTo>
                                <a:lnTo>
                                  <a:pt x="456" y="6572"/>
                                </a:lnTo>
                                <a:lnTo>
                                  <a:pt x="525" y="6597"/>
                                </a:lnTo>
                                <a:lnTo>
                                  <a:pt x="596" y="6615"/>
                                </a:lnTo>
                                <a:lnTo>
                                  <a:pt x="670" y="6627"/>
                                </a:lnTo>
                                <a:lnTo>
                                  <a:pt x="747" y="6630"/>
                                </a:lnTo>
                                <a:lnTo>
                                  <a:pt x="3733" y="6630"/>
                                </a:lnTo>
                                <a:lnTo>
                                  <a:pt x="3810" y="6627"/>
                                </a:lnTo>
                                <a:lnTo>
                                  <a:pt x="3884" y="6615"/>
                                </a:lnTo>
                                <a:lnTo>
                                  <a:pt x="3955" y="6597"/>
                                </a:lnTo>
                                <a:lnTo>
                                  <a:pt x="4024" y="6572"/>
                                </a:lnTo>
                                <a:lnTo>
                                  <a:pt x="4089" y="6540"/>
                                </a:lnTo>
                                <a:lnTo>
                                  <a:pt x="4151" y="6503"/>
                                </a:lnTo>
                                <a:lnTo>
                                  <a:pt x="4208" y="6460"/>
                                </a:lnTo>
                                <a:lnTo>
                                  <a:pt x="4261" y="6412"/>
                                </a:lnTo>
                                <a:lnTo>
                                  <a:pt x="4310" y="6359"/>
                                </a:lnTo>
                                <a:lnTo>
                                  <a:pt x="4353" y="6301"/>
                                </a:lnTo>
                                <a:lnTo>
                                  <a:pt x="4390" y="6240"/>
                                </a:lnTo>
                                <a:lnTo>
                                  <a:pt x="4421" y="6174"/>
                                </a:lnTo>
                                <a:lnTo>
                                  <a:pt x="4446" y="6106"/>
                                </a:lnTo>
                                <a:lnTo>
                                  <a:pt x="4465" y="6034"/>
                                </a:lnTo>
                                <a:lnTo>
                                  <a:pt x="4476" y="5960"/>
                                </a:lnTo>
                                <a:lnTo>
                                  <a:pt x="4480" y="5884"/>
                                </a:lnTo>
                                <a:lnTo>
                                  <a:pt x="4480" y="747"/>
                                </a:lnTo>
                                <a:lnTo>
                                  <a:pt x="4476" y="671"/>
                                </a:lnTo>
                                <a:lnTo>
                                  <a:pt x="4465" y="597"/>
                                </a:lnTo>
                                <a:lnTo>
                                  <a:pt x="4446" y="525"/>
                                </a:lnTo>
                                <a:lnTo>
                                  <a:pt x="4421" y="457"/>
                                </a:lnTo>
                                <a:lnTo>
                                  <a:pt x="4390" y="391"/>
                                </a:lnTo>
                                <a:lnTo>
                                  <a:pt x="4353" y="330"/>
                                </a:lnTo>
                                <a:lnTo>
                                  <a:pt x="4310" y="272"/>
                                </a:lnTo>
                                <a:lnTo>
                                  <a:pt x="4261" y="219"/>
                                </a:lnTo>
                                <a:lnTo>
                                  <a:pt x="4208" y="171"/>
                                </a:lnTo>
                                <a:lnTo>
                                  <a:pt x="4151" y="128"/>
                                </a:lnTo>
                                <a:lnTo>
                                  <a:pt x="4089" y="91"/>
                                </a:lnTo>
                                <a:lnTo>
                                  <a:pt x="4024" y="59"/>
                                </a:lnTo>
                                <a:lnTo>
                                  <a:pt x="3955" y="34"/>
                                </a:lnTo>
                                <a:lnTo>
                                  <a:pt x="3884" y="16"/>
                                </a:lnTo>
                                <a:lnTo>
                                  <a:pt x="3810" y="4"/>
                                </a:lnTo>
                                <a:lnTo>
                                  <a:pt x="3733" y="0"/>
                                </a:lnTo>
                                <a:close/>
                              </a:path>
                            </a:pathLst>
                          </a:custGeom>
                          <a:solidFill>
                            <a:srgbClr val="C5DFB4"/>
                          </a:solidFill>
                          <a:ln>
                            <a:noFill/>
                          </a:ln>
                        </wps:spPr>
                        <wps:bodyPr rot="0" vert="horz" wrap="square" lIns="91440" tIns="45720" rIns="91440" bIns="45720" anchor="t" anchorCtr="0" upright="1">
                          <a:noAutofit/>
                        </wps:bodyPr>
                      </wps:wsp>
                      <wps:wsp>
                        <wps:cNvPr id="807" name="Freeform 103"/>
                        <wps:cNvSpPr>
                          <a:spLocks/>
                        </wps:cNvSpPr>
                        <wps:spPr bwMode="auto">
                          <a:xfrm>
                            <a:off x="6642" y="-643"/>
                            <a:ext cx="4480" cy="6630"/>
                          </a:xfrm>
                          <a:custGeom>
                            <a:avLst/>
                            <a:gdLst>
                              <a:gd name="T0" fmla="+- 0 6646 6642"/>
                              <a:gd name="T1" fmla="*/ T0 w 4480"/>
                              <a:gd name="T2" fmla="+- 0 28 -643"/>
                              <a:gd name="T3" fmla="*/ 28 h 6630"/>
                              <a:gd name="T4" fmla="+- 0 6676 6642"/>
                              <a:gd name="T5" fmla="*/ T4 w 4480"/>
                              <a:gd name="T6" fmla="+- 0 -118 -643"/>
                              <a:gd name="T7" fmla="*/ -118 h 6630"/>
                              <a:gd name="T8" fmla="+- 0 6732 6642"/>
                              <a:gd name="T9" fmla="*/ T8 w 4480"/>
                              <a:gd name="T10" fmla="+- 0 -252 -643"/>
                              <a:gd name="T11" fmla="*/ -252 h 6630"/>
                              <a:gd name="T12" fmla="+- 0 6813 6642"/>
                              <a:gd name="T13" fmla="*/ T12 w 4480"/>
                              <a:gd name="T14" fmla="+- 0 -371 -643"/>
                              <a:gd name="T15" fmla="*/ -371 h 6630"/>
                              <a:gd name="T16" fmla="+- 0 6914 6642"/>
                              <a:gd name="T17" fmla="*/ T16 w 4480"/>
                              <a:gd name="T18" fmla="+- 0 -472 -643"/>
                              <a:gd name="T19" fmla="*/ -472 h 6630"/>
                              <a:gd name="T20" fmla="+- 0 7033 6642"/>
                              <a:gd name="T21" fmla="*/ T20 w 4480"/>
                              <a:gd name="T22" fmla="+- 0 -552 -643"/>
                              <a:gd name="T23" fmla="*/ -552 h 6630"/>
                              <a:gd name="T24" fmla="+- 0 7167 6642"/>
                              <a:gd name="T25" fmla="*/ T24 w 4480"/>
                              <a:gd name="T26" fmla="+- 0 -609 -643"/>
                              <a:gd name="T27" fmla="*/ -609 h 6630"/>
                              <a:gd name="T28" fmla="+- 0 7312 6642"/>
                              <a:gd name="T29" fmla="*/ T28 w 4480"/>
                              <a:gd name="T30" fmla="+- 0 -639 -643"/>
                              <a:gd name="T31" fmla="*/ -639 h 6630"/>
                              <a:gd name="T32" fmla="+- 0 10375 6642"/>
                              <a:gd name="T33" fmla="*/ T32 w 4480"/>
                              <a:gd name="T34" fmla="+- 0 -643 -643"/>
                              <a:gd name="T35" fmla="*/ -643 h 6630"/>
                              <a:gd name="T36" fmla="+- 0 10526 6642"/>
                              <a:gd name="T37" fmla="*/ T36 w 4480"/>
                              <a:gd name="T38" fmla="+- 0 -627 -643"/>
                              <a:gd name="T39" fmla="*/ -627 h 6630"/>
                              <a:gd name="T40" fmla="+- 0 10666 6642"/>
                              <a:gd name="T41" fmla="*/ T40 w 4480"/>
                              <a:gd name="T42" fmla="+- 0 -584 -643"/>
                              <a:gd name="T43" fmla="*/ -584 h 6630"/>
                              <a:gd name="T44" fmla="+- 0 10793 6642"/>
                              <a:gd name="T45" fmla="*/ T44 w 4480"/>
                              <a:gd name="T46" fmla="+- 0 -515 -643"/>
                              <a:gd name="T47" fmla="*/ -515 h 6630"/>
                              <a:gd name="T48" fmla="+- 0 10903 6642"/>
                              <a:gd name="T49" fmla="*/ T48 w 4480"/>
                              <a:gd name="T50" fmla="+- 0 -424 -643"/>
                              <a:gd name="T51" fmla="*/ -424 h 6630"/>
                              <a:gd name="T52" fmla="+- 0 10995 6642"/>
                              <a:gd name="T53" fmla="*/ T52 w 4480"/>
                              <a:gd name="T54" fmla="+- 0 -313 -643"/>
                              <a:gd name="T55" fmla="*/ -313 h 6630"/>
                              <a:gd name="T56" fmla="+- 0 11063 6642"/>
                              <a:gd name="T57" fmla="*/ T56 w 4480"/>
                              <a:gd name="T58" fmla="+- 0 -186 -643"/>
                              <a:gd name="T59" fmla="*/ -186 h 6630"/>
                              <a:gd name="T60" fmla="+- 0 11107 6642"/>
                              <a:gd name="T61" fmla="*/ T60 w 4480"/>
                              <a:gd name="T62" fmla="+- 0 -46 -643"/>
                              <a:gd name="T63" fmla="*/ -46 h 6630"/>
                              <a:gd name="T64" fmla="+- 0 11122 6642"/>
                              <a:gd name="T65" fmla="*/ T64 w 4480"/>
                              <a:gd name="T66" fmla="+- 0 104 -643"/>
                              <a:gd name="T67" fmla="*/ 104 h 6630"/>
                              <a:gd name="T68" fmla="+- 0 11118 6642"/>
                              <a:gd name="T69" fmla="*/ T68 w 4480"/>
                              <a:gd name="T70" fmla="+- 0 5317 -643"/>
                              <a:gd name="T71" fmla="*/ 5317 h 6630"/>
                              <a:gd name="T72" fmla="+- 0 11088 6642"/>
                              <a:gd name="T73" fmla="*/ T72 w 4480"/>
                              <a:gd name="T74" fmla="+- 0 5463 -643"/>
                              <a:gd name="T75" fmla="*/ 5463 h 6630"/>
                              <a:gd name="T76" fmla="+- 0 11032 6642"/>
                              <a:gd name="T77" fmla="*/ T76 w 4480"/>
                              <a:gd name="T78" fmla="+- 0 5597 -643"/>
                              <a:gd name="T79" fmla="*/ 5597 h 6630"/>
                              <a:gd name="T80" fmla="+- 0 10952 6642"/>
                              <a:gd name="T81" fmla="*/ T80 w 4480"/>
                              <a:gd name="T82" fmla="+- 0 5716 -643"/>
                              <a:gd name="T83" fmla="*/ 5716 h 6630"/>
                              <a:gd name="T84" fmla="+- 0 10850 6642"/>
                              <a:gd name="T85" fmla="*/ T84 w 4480"/>
                              <a:gd name="T86" fmla="+- 0 5817 -643"/>
                              <a:gd name="T87" fmla="*/ 5817 h 6630"/>
                              <a:gd name="T88" fmla="+- 0 10731 6642"/>
                              <a:gd name="T89" fmla="*/ T88 w 4480"/>
                              <a:gd name="T90" fmla="+- 0 5897 -643"/>
                              <a:gd name="T91" fmla="*/ 5897 h 6630"/>
                              <a:gd name="T92" fmla="+- 0 10597 6642"/>
                              <a:gd name="T93" fmla="*/ T92 w 4480"/>
                              <a:gd name="T94" fmla="+- 0 5954 -643"/>
                              <a:gd name="T95" fmla="*/ 5954 h 6630"/>
                              <a:gd name="T96" fmla="+- 0 10452 6642"/>
                              <a:gd name="T97" fmla="*/ T96 w 4480"/>
                              <a:gd name="T98" fmla="+- 0 5984 -643"/>
                              <a:gd name="T99" fmla="*/ 5984 h 6630"/>
                              <a:gd name="T100" fmla="+- 0 7389 6642"/>
                              <a:gd name="T101" fmla="*/ T100 w 4480"/>
                              <a:gd name="T102" fmla="+- 0 5987 -643"/>
                              <a:gd name="T103" fmla="*/ 5987 h 6630"/>
                              <a:gd name="T104" fmla="+- 0 7238 6642"/>
                              <a:gd name="T105" fmla="*/ T104 w 4480"/>
                              <a:gd name="T106" fmla="+- 0 5972 -643"/>
                              <a:gd name="T107" fmla="*/ 5972 h 6630"/>
                              <a:gd name="T108" fmla="+- 0 7098 6642"/>
                              <a:gd name="T109" fmla="*/ T108 w 4480"/>
                              <a:gd name="T110" fmla="+- 0 5929 -643"/>
                              <a:gd name="T111" fmla="*/ 5929 h 6630"/>
                              <a:gd name="T112" fmla="+- 0 6971 6642"/>
                              <a:gd name="T113" fmla="*/ T112 w 4480"/>
                              <a:gd name="T114" fmla="+- 0 5860 -643"/>
                              <a:gd name="T115" fmla="*/ 5860 h 6630"/>
                              <a:gd name="T116" fmla="+- 0 6861 6642"/>
                              <a:gd name="T117" fmla="*/ T116 w 4480"/>
                              <a:gd name="T118" fmla="+- 0 5769 -643"/>
                              <a:gd name="T119" fmla="*/ 5769 h 6630"/>
                              <a:gd name="T120" fmla="+- 0 6770 6642"/>
                              <a:gd name="T121" fmla="*/ T120 w 4480"/>
                              <a:gd name="T122" fmla="+- 0 5658 -643"/>
                              <a:gd name="T123" fmla="*/ 5658 h 6630"/>
                              <a:gd name="T124" fmla="+- 0 6701 6642"/>
                              <a:gd name="T125" fmla="*/ T124 w 4480"/>
                              <a:gd name="T126" fmla="+- 0 5531 -643"/>
                              <a:gd name="T127" fmla="*/ 5531 h 6630"/>
                              <a:gd name="T128" fmla="+- 0 6657 6642"/>
                              <a:gd name="T129" fmla="*/ T128 w 4480"/>
                              <a:gd name="T130" fmla="+- 0 5391 -643"/>
                              <a:gd name="T131" fmla="*/ 5391 h 6630"/>
                              <a:gd name="T132" fmla="+- 0 6642 6642"/>
                              <a:gd name="T133" fmla="*/ T132 w 4480"/>
                              <a:gd name="T134" fmla="+- 0 5241 -643"/>
                              <a:gd name="T135" fmla="*/ 5241 h 66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480" h="6630">
                                <a:moveTo>
                                  <a:pt x="0" y="747"/>
                                </a:moveTo>
                                <a:lnTo>
                                  <a:pt x="4" y="671"/>
                                </a:lnTo>
                                <a:lnTo>
                                  <a:pt x="15" y="597"/>
                                </a:lnTo>
                                <a:lnTo>
                                  <a:pt x="34" y="525"/>
                                </a:lnTo>
                                <a:lnTo>
                                  <a:pt x="59" y="457"/>
                                </a:lnTo>
                                <a:lnTo>
                                  <a:pt x="90" y="391"/>
                                </a:lnTo>
                                <a:lnTo>
                                  <a:pt x="128" y="330"/>
                                </a:lnTo>
                                <a:lnTo>
                                  <a:pt x="171" y="272"/>
                                </a:lnTo>
                                <a:lnTo>
                                  <a:pt x="219" y="219"/>
                                </a:lnTo>
                                <a:lnTo>
                                  <a:pt x="272" y="171"/>
                                </a:lnTo>
                                <a:lnTo>
                                  <a:pt x="329" y="128"/>
                                </a:lnTo>
                                <a:lnTo>
                                  <a:pt x="391" y="91"/>
                                </a:lnTo>
                                <a:lnTo>
                                  <a:pt x="456" y="59"/>
                                </a:lnTo>
                                <a:lnTo>
                                  <a:pt x="525" y="34"/>
                                </a:lnTo>
                                <a:lnTo>
                                  <a:pt x="596" y="16"/>
                                </a:lnTo>
                                <a:lnTo>
                                  <a:pt x="670" y="4"/>
                                </a:lnTo>
                                <a:lnTo>
                                  <a:pt x="747" y="0"/>
                                </a:lnTo>
                                <a:lnTo>
                                  <a:pt x="3733" y="0"/>
                                </a:lnTo>
                                <a:lnTo>
                                  <a:pt x="3810" y="4"/>
                                </a:lnTo>
                                <a:lnTo>
                                  <a:pt x="3884" y="16"/>
                                </a:lnTo>
                                <a:lnTo>
                                  <a:pt x="3955" y="34"/>
                                </a:lnTo>
                                <a:lnTo>
                                  <a:pt x="4024" y="59"/>
                                </a:lnTo>
                                <a:lnTo>
                                  <a:pt x="4089" y="91"/>
                                </a:lnTo>
                                <a:lnTo>
                                  <a:pt x="4151" y="128"/>
                                </a:lnTo>
                                <a:lnTo>
                                  <a:pt x="4208" y="171"/>
                                </a:lnTo>
                                <a:lnTo>
                                  <a:pt x="4261" y="219"/>
                                </a:lnTo>
                                <a:lnTo>
                                  <a:pt x="4310" y="272"/>
                                </a:lnTo>
                                <a:lnTo>
                                  <a:pt x="4353" y="330"/>
                                </a:lnTo>
                                <a:lnTo>
                                  <a:pt x="4390" y="391"/>
                                </a:lnTo>
                                <a:lnTo>
                                  <a:pt x="4421" y="457"/>
                                </a:lnTo>
                                <a:lnTo>
                                  <a:pt x="4446" y="525"/>
                                </a:lnTo>
                                <a:lnTo>
                                  <a:pt x="4465" y="597"/>
                                </a:lnTo>
                                <a:lnTo>
                                  <a:pt x="4476" y="671"/>
                                </a:lnTo>
                                <a:lnTo>
                                  <a:pt x="4480" y="747"/>
                                </a:lnTo>
                                <a:lnTo>
                                  <a:pt x="4480" y="5884"/>
                                </a:lnTo>
                                <a:lnTo>
                                  <a:pt x="4476" y="5960"/>
                                </a:lnTo>
                                <a:lnTo>
                                  <a:pt x="4465" y="6034"/>
                                </a:lnTo>
                                <a:lnTo>
                                  <a:pt x="4446" y="6106"/>
                                </a:lnTo>
                                <a:lnTo>
                                  <a:pt x="4421" y="6174"/>
                                </a:lnTo>
                                <a:lnTo>
                                  <a:pt x="4390" y="6240"/>
                                </a:lnTo>
                                <a:lnTo>
                                  <a:pt x="4353" y="6301"/>
                                </a:lnTo>
                                <a:lnTo>
                                  <a:pt x="4310" y="6359"/>
                                </a:lnTo>
                                <a:lnTo>
                                  <a:pt x="4261" y="6412"/>
                                </a:lnTo>
                                <a:lnTo>
                                  <a:pt x="4208" y="6460"/>
                                </a:lnTo>
                                <a:lnTo>
                                  <a:pt x="4151" y="6503"/>
                                </a:lnTo>
                                <a:lnTo>
                                  <a:pt x="4089" y="6540"/>
                                </a:lnTo>
                                <a:lnTo>
                                  <a:pt x="4024" y="6572"/>
                                </a:lnTo>
                                <a:lnTo>
                                  <a:pt x="3955" y="6597"/>
                                </a:lnTo>
                                <a:lnTo>
                                  <a:pt x="3884" y="6615"/>
                                </a:lnTo>
                                <a:lnTo>
                                  <a:pt x="3810" y="6627"/>
                                </a:lnTo>
                                <a:lnTo>
                                  <a:pt x="3733" y="6630"/>
                                </a:lnTo>
                                <a:lnTo>
                                  <a:pt x="747" y="6630"/>
                                </a:lnTo>
                                <a:lnTo>
                                  <a:pt x="670" y="6627"/>
                                </a:lnTo>
                                <a:lnTo>
                                  <a:pt x="596" y="6615"/>
                                </a:lnTo>
                                <a:lnTo>
                                  <a:pt x="525" y="6597"/>
                                </a:lnTo>
                                <a:lnTo>
                                  <a:pt x="456" y="6572"/>
                                </a:lnTo>
                                <a:lnTo>
                                  <a:pt x="391" y="6540"/>
                                </a:lnTo>
                                <a:lnTo>
                                  <a:pt x="329" y="6503"/>
                                </a:lnTo>
                                <a:lnTo>
                                  <a:pt x="272" y="6460"/>
                                </a:lnTo>
                                <a:lnTo>
                                  <a:pt x="219" y="6412"/>
                                </a:lnTo>
                                <a:lnTo>
                                  <a:pt x="171" y="6359"/>
                                </a:lnTo>
                                <a:lnTo>
                                  <a:pt x="128" y="6301"/>
                                </a:lnTo>
                                <a:lnTo>
                                  <a:pt x="90" y="6240"/>
                                </a:lnTo>
                                <a:lnTo>
                                  <a:pt x="59" y="6174"/>
                                </a:lnTo>
                                <a:lnTo>
                                  <a:pt x="34" y="6106"/>
                                </a:lnTo>
                                <a:lnTo>
                                  <a:pt x="15" y="6034"/>
                                </a:lnTo>
                                <a:lnTo>
                                  <a:pt x="4" y="5960"/>
                                </a:lnTo>
                                <a:lnTo>
                                  <a:pt x="0" y="5884"/>
                                </a:lnTo>
                                <a:lnTo>
                                  <a:pt x="0" y="747"/>
                                </a:lnTo>
                                <a:close/>
                              </a:path>
                            </a:pathLst>
                          </a:custGeom>
                          <a:noFill/>
                          <a:ln w="12700">
                            <a:solidFill>
                              <a:srgbClr val="2E528F"/>
                            </a:solidFill>
                            <a:prstDash val="solid"/>
                            <a:round/>
                            <a:headEnd/>
                            <a:tailEnd/>
                          </a:ln>
                        </wps:spPr>
                        <wps:bodyPr rot="0" vert="horz" wrap="square" lIns="91440" tIns="45720" rIns="91440" bIns="45720" anchor="t" anchorCtr="0" upright="1">
                          <a:noAutofit/>
                        </wps:bodyPr>
                      </wps:wsp>
                      <wps:wsp>
                        <wps:cNvPr id="808" name="Freeform 104"/>
                        <wps:cNvSpPr>
                          <a:spLocks/>
                        </wps:cNvSpPr>
                        <wps:spPr bwMode="auto">
                          <a:xfrm>
                            <a:off x="7262" y="3621"/>
                            <a:ext cx="2791" cy="1617"/>
                          </a:xfrm>
                          <a:custGeom>
                            <a:avLst/>
                            <a:gdLst>
                              <a:gd name="T0" fmla="+- 0 9783 7262"/>
                              <a:gd name="T1" fmla="*/ T0 w 2791"/>
                              <a:gd name="T2" fmla="+- 0 3622 3622"/>
                              <a:gd name="T3" fmla="*/ 3622 h 1617"/>
                              <a:gd name="T4" fmla="+- 0 7532 7262"/>
                              <a:gd name="T5" fmla="*/ T4 w 2791"/>
                              <a:gd name="T6" fmla="+- 0 3622 3622"/>
                              <a:gd name="T7" fmla="*/ 3622 h 1617"/>
                              <a:gd name="T8" fmla="+- 0 7460 7262"/>
                              <a:gd name="T9" fmla="*/ T8 w 2791"/>
                              <a:gd name="T10" fmla="+- 0 3631 3622"/>
                              <a:gd name="T11" fmla="*/ 3631 h 1617"/>
                              <a:gd name="T12" fmla="+- 0 7395 7262"/>
                              <a:gd name="T13" fmla="*/ T12 w 2791"/>
                              <a:gd name="T14" fmla="+- 0 3659 3622"/>
                              <a:gd name="T15" fmla="*/ 3659 h 1617"/>
                              <a:gd name="T16" fmla="+- 0 7341 7262"/>
                              <a:gd name="T17" fmla="*/ T16 w 2791"/>
                              <a:gd name="T18" fmla="+- 0 3701 3622"/>
                              <a:gd name="T19" fmla="*/ 3701 h 1617"/>
                              <a:gd name="T20" fmla="+- 0 7299 7262"/>
                              <a:gd name="T21" fmla="*/ T20 w 2791"/>
                              <a:gd name="T22" fmla="+- 0 3755 3622"/>
                              <a:gd name="T23" fmla="*/ 3755 h 1617"/>
                              <a:gd name="T24" fmla="+- 0 7272 7262"/>
                              <a:gd name="T25" fmla="*/ T24 w 2791"/>
                              <a:gd name="T26" fmla="+- 0 3820 3622"/>
                              <a:gd name="T27" fmla="*/ 3820 h 1617"/>
                              <a:gd name="T28" fmla="+- 0 7262 7262"/>
                              <a:gd name="T29" fmla="*/ T28 w 2791"/>
                              <a:gd name="T30" fmla="+- 0 3891 3622"/>
                              <a:gd name="T31" fmla="*/ 3891 h 1617"/>
                              <a:gd name="T32" fmla="+- 0 7262 7262"/>
                              <a:gd name="T33" fmla="*/ T32 w 2791"/>
                              <a:gd name="T34" fmla="+- 0 4969 3622"/>
                              <a:gd name="T35" fmla="*/ 4969 h 1617"/>
                              <a:gd name="T36" fmla="+- 0 7272 7262"/>
                              <a:gd name="T37" fmla="*/ T36 w 2791"/>
                              <a:gd name="T38" fmla="+- 0 5041 3622"/>
                              <a:gd name="T39" fmla="*/ 5041 h 1617"/>
                              <a:gd name="T40" fmla="+- 0 7299 7262"/>
                              <a:gd name="T41" fmla="*/ T40 w 2791"/>
                              <a:gd name="T42" fmla="+- 0 5105 3622"/>
                              <a:gd name="T43" fmla="*/ 5105 h 1617"/>
                              <a:gd name="T44" fmla="+- 0 7341 7262"/>
                              <a:gd name="T45" fmla="*/ T44 w 2791"/>
                              <a:gd name="T46" fmla="+- 0 5160 3622"/>
                              <a:gd name="T47" fmla="*/ 5160 h 1617"/>
                              <a:gd name="T48" fmla="+- 0 7395 7262"/>
                              <a:gd name="T49" fmla="*/ T48 w 2791"/>
                              <a:gd name="T50" fmla="+- 0 5202 3622"/>
                              <a:gd name="T51" fmla="*/ 5202 h 1617"/>
                              <a:gd name="T52" fmla="+- 0 7460 7262"/>
                              <a:gd name="T53" fmla="*/ T52 w 2791"/>
                              <a:gd name="T54" fmla="+- 0 5229 3622"/>
                              <a:gd name="T55" fmla="*/ 5229 h 1617"/>
                              <a:gd name="T56" fmla="+- 0 7532 7262"/>
                              <a:gd name="T57" fmla="*/ T56 w 2791"/>
                              <a:gd name="T58" fmla="+- 0 5239 3622"/>
                              <a:gd name="T59" fmla="*/ 5239 h 1617"/>
                              <a:gd name="T60" fmla="+- 0 9783 7262"/>
                              <a:gd name="T61" fmla="*/ T60 w 2791"/>
                              <a:gd name="T62" fmla="+- 0 5239 3622"/>
                              <a:gd name="T63" fmla="*/ 5239 h 1617"/>
                              <a:gd name="T64" fmla="+- 0 9855 7262"/>
                              <a:gd name="T65" fmla="*/ T64 w 2791"/>
                              <a:gd name="T66" fmla="+- 0 5229 3622"/>
                              <a:gd name="T67" fmla="*/ 5229 h 1617"/>
                              <a:gd name="T68" fmla="+- 0 9920 7262"/>
                              <a:gd name="T69" fmla="*/ T68 w 2791"/>
                              <a:gd name="T70" fmla="+- 0 5202 3622"/>
                              <a:gd name="T71" fmla="*/ 5202 h 1617"/>
                              <a:gd name="T72" fmla="+- 0 9974 7262"/>
                              <a:gd name="T73" fmla="*/ T72 w 2791"/>
                              <a:gd name="T74" fmla="+- 0 5160 3622"/>
                              <a:gd name="T75" fmla="*/ 5160 h 1617"/>
                              <a:gd name="T76" fmla="+- 0 10016 7262"/>
                              <a:gd name="T77" fmla="*/ T76 w 2791"/>
                              <a:gd name="T78" fmla="+- 0 5105 3622"/>
                              <a:gd name="T79" fmla="*/ 5105 h 1617"/>
                              <a:gd name="T80" fmla="+- 0 10043 7262"/>
                              <a:gd name="T81" fmla="*/ T80 w 2791"/>
                              <a:gd name="T82" fmla="+- 0 5041 3622"/>
                              <a:gd name="T83" fmla="*/ 5041 h 1617"/>
                              <a:gd name="T84" fmla="+- 0 10053 7262"/>
                              <a:gd name="T85" fmla="*/ T84 w 2791"/>
                              <a:gd name="T86" fmla="+- 0 4969 3622"/>
                              <a:gd name="T87" fmla="*/ 4969 h 1617"/>
                              <a:gd name="T88" fmla="+- 0 10053 7262"/>
                              <a:gd name="T89" fmla="*/ T88 w 2791"/>
                              <a:gd name="T90" fmla="+- 0 3891 3622"/>
                              <a:gd name="T91" fmla="*/ 3891 h 1617"/>
                              <a:gd name="T92" fmla="+- 0 10043 7262"/>
                              <a:gd name="T93" fmla="*/ T92 w 2791"/>
                              <a:gd name="T94" fmla="+- 0 3820 3622"/>
                              <a:gd name="T95" fmla="*/ 3820 h 1617"/>
                              <a:gd name="T96" fmla="+- 0 10016 7262"/>
                              <a:gd name="T97" fmla="*/ T96 w 2791"/>
                              <a:gd name="T98" fmla="+- 0 3755 3622"/>
                              <a:gd name="T99" fmla="*/ 3755 h 1617"/>
                              <a:gd name="T100" fmla="+- 0 9974 7262"/>
                              <a:gd name="T101" fmla="*/ T100 w 2791"/>
                              <a:gd name="T102" fmla="+- 0 3701 3622"/>
                              <a:gd name="T103" fmla="*/ 3701 h 1617"/>
                              <a:gd name="T104" fmla="+- 0 9920 7262"/>
                              <a:gd name="T105" fmla="*/ T104 w 2791"/>
                              <a:gd name="T106" fmla="+- 0 3659 3622"/>
                              <a:gd name="T107" fmla="*/ 3659 h 1617"/>
                              <a:gd name="T108" fmla="+- 0 9855 7262"/>
                              <a:gd name="T109" fmla="*/ T108 w 2791"/>
                              <a:gd name="T110" fmla="+- 0 3631 3622"/>
                              <a:gd name="T111" fmla="*/ 3631 h 1617"/>
                              <a:gd name="T112" fmla="+- 0 9783 7262"/>
                              <a:gd name="T113" fmla="*/ T112 w 2791"/>
                              <a:gd name="T114" fmla="+- 0 3622 3622"/>
                              <a:gd name="T115" fmla="*/ 3622 h 16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791" h="1617">
                                <a:moveTo>
                                  <a:pt x="2521" y="0"/>
                                </a:moveTo>
                                <a:lnTo>
                                  <a:pt x="270" y="0"/>
                                </a:lnTo>
                                <a:lnTo>
                                  <a:pt x="198" y="9"/>
                                </a:lnTo>
                                <a:lnTo>
                                  <a:pt x="133" y="37"/>
                                </a:lnTo>
                                <a:lnTo>
                                  <a:pt x="79" y="79"/>
                                </a:lnTo>
                                <a:lnTo>
                                  <a:pt x="37" y="133"/>
                                </a:lnTo>
                                <a:lnTo>
                                  <a:pt x="10" y="198"/>
                                </a:lnTo>
                                <a:lnTo>
                                  <a:pt x="0" y="269"/>
                                </a:lnTo>
                                <a:lnTo>
                                  <a:pt x="0" y="1347"/>
                                </a:lnTo>
                                <a:lnTo>
                                  <a:pt x="10" y="1419"/>
                                </a:lnTo>
                                <a:lnTo>
                                  <a:pt x="37" y="1483"/>
                                </a:lnTo>
                                <a:lnTo>
                                  <a:pt x="79" y="1538"/>
                                </a:lnTo>
                                <a:lnTo>
                                  <a:pt x="133" y="1580"/>
                                </a:lnTo>
                                <a:lnTo>
                                  <a:pt x="198" y="1607"/>
                                </a:lnTo>
                                <a:lnTo>
                                  <a:pt x="270" y="1617"/>
                                </a:lnTo>
                                <a:lnTo>
                                  <a:pt x="2521" y="1617"/>
                                </a:lnTo>
                                <a:lnTo>
                                  <a:pt x="2593" y="1607"/>
                                </a:lnTo>
                                <a:lnTo>
                                  <a:pt x="2658" y="1580"/>
                                </a:lnTo>
                                <a:lnTo>
                                  <a:pt x="2712" y="1538"/>
                                </a:lnTo>
                                <a:lnTo>
                                  <a:pt x="2754" y="1483"/>
                                </a:lnTo>
                                <a:lnTo>
                                  <a:pt x="2781" y="1419"/>
                                </a:lnTo>
                                <a:lnTo>
                                  <a:pt x="2791" y="1347"/>
                                </a:lnTo>
                                <a:lnTo>
                                  <a:pt x="2791" y="269"/>
                                </a:lnTo>
                                <a:lnTo>
                                  <a:pt x="2781" y="198"/>
                                </a:lnTo>
                                <a:lnTo>
                                  <a:pt x="2754" y="133"/>
                                </a:lnTo>
                                <a:lnTo>
                                  <a:pt x="2712" y="79"/>
                                </a:lnTo>
                                <a:lnTo>
                                  <a:pt x="2658" y="37"/>
                                </a:lnTo>
                                <a:lnTo>
                                  <a:pt x="2593" y="9"/>
                                </a:lnTo>
                                <a:lnTo>
                                  <a:pt x="2521" y="0"/>
                                </a:lnTo>
                                <a:close/>
                              </a:path>
                            </a:pathLst>
                          </a:custGeom>
                          <a:solidFill>
                            <a:srgbClr val="92D050"/>
                          </a:solidFill>
                          <a:ln>
                            <a:noFill/>
                          </a:ln>
                        </wps:spPr>
                        <wps:txbx>
                          <w:txbxContent>
                            <w:p w14:paraId="30CA74B9" w14:textId="77777777" w:rsidR="00116190" w:rsidRDefault="00116190" w:rsidP="00116190"/>
                          </w:txbxContent>
                        </wps:txbx>
                        <wps:bodyPr rot="0" vert="horz" wrap="square" lIns="91440" tIns="45720" rIns="91440" bIns="45720" anchor="t" anchorCtr="0" upright="1">
                          <a:noAutofit/>
                        </wps:bodyPr>
                      </wps:wsp>
                      <wps:wsp>
                        <wps:cNvPr id="809" name="Freeform 105"/>
                        <wps:cNvSpPr>
                          <a:spLocks/>
                        </wps:cNvSpPr>
                        <wps:spPr bwMode="auto">
                          <a:xfrm>
                            <a:off x="7257" y="3592"/>
                            <a:ext cx="2791" cy="1617"/>
                          </a:xfrm>
                          <a:custGeom>
                            <a:avLst/>
                            <a:gdLst>
                              <a:gd name="T0" fmla="+- 0 7262 7262"/>
                              <a:gd name="T1" fmla="*/ T0 w 2791"/>
                              <a:gd name="T2" fmla="+- 0 3891 3622"/>
                              <a:gd name="T3" fmla="*/ 3891 h 1617"/>
                              <a:gd name="T4" fmla="+- 0 7272 7262"/>
                              <a:gd name="T5" fmla="*/ T4 w 2791"/>
                              <a:gd name="T6" fmla="+- 0 3820 3622"/>
                              <a:gd name="T7" fmla="*/ 3820 h 1617"/>
                              <a:gd name="T8" fmla="+- 0 7299 7262"/>
                              <a:gd name="T9" fmla="*/ T8 w 2791"/>
                              <a:gd name="T10" fmla="+- 0 3755 3622"/>
                              <a:gd name="T11" fmla="*/ 3755 h 1617"/>
                              <a:gd name="T12" fmla="+- 0 7341 7262"/>
                              <a:gd name="T13" fmla="*/ T12 w 2791"/>
                              <a:gd name="T14" fmla="+- 0 3701 3622"/>
                              <a:gd name="T15" fmla="*/ 3701 h 1617"/>
                              <a:gd name="T16" fmla="+- 0 7395 7262"/>
                              <a:gd name="T17" fmla="*/ T16 w 2791"/>
                              <a:gd name="T18" fmla="+- 0 3659 3622"/>
                              <a:gd name="T19" fmla="*/ 3659 h 1617"/>
                              <a:gd name="T20" fmla="+- 0 7460 7262"/>
                              <a:gd name="T21" fmla="*/ T20 w 2791"/>
                              <a:gd name="T22" fmla="+- 0 3631 3622"/>
                              <a:gd name="T23" fmla="*/ 3631 h 1617"/>
                              <a:gd name="T24" fmla="+- 0 7532 7262"/>
                              <a:gd name="T25" fmla="*/ T24 w 2791"/>
                              <a:gd name="T26" fmla="+- 0 3622 3622"/>
                              <a:gd name="T27" fmla="*/ 3622 h 1617"/>
                              <a:gd name="T28" fmla="+- 0 9783 7262"/>
                              <a:gd name="T29" fmla="*/ T28 w 2791"/>
                              <a:gd name="T30" fmla="+- 0 3622 3622"/>
                              <a:gd name="T31" fmla="*/ 3622 h 1617"/>
                              <a:gd name="T32" fmla="+- 0 9855 7262"/>
                              <a:gd name="T33" fmla="*/ T32 w 2791"/>
                              <a:gd name="T34" fmla="+- 0 3631 3622"/>
                              <a:gd name="T35" fmla="*/ 3631 h 1617"/>
                              <a:gd name="T36" fmla="+- 0 9920 7262"/>
                              <a:gd name="T37" fmla="*/ T36 w 2791"/>
                              <a:gd name="T38" fmla="+- 0 3659 3622"/>
                              <a:gd name="T39" fmla="*/ 3659 h 1617"/>
                              <a:gd name="T40" fmla="+- 0 9974 7262"/>
                              <a:gd name="T41" fmla="*/ T40 w 2791"/>
                              <a:gd name="T42" fmla="+- 0 3701 3622"/>
                              <a:gd name="T43" fmla="*/ 3701 h 1617"/>
                              <a:gd name="T44" fmla="+- 0 10016 7262"/>
                              <a:gd name="T45" fmla="*/ T44 w 2791"/>
                              <a:gd name="T46" fmla="+- 0 3755 3622"/>
                              <a:gd name="T47" fmla="*/ 3755 h 1617"/>
                              <a:gd name="T48" fmla="+- 0 10043 7262"/>
                              <a:gd name="T49" fmla="*/ T48 w 2791"/>
                              <a:gd name="T50" fmla="+- 0 3820 3622"/>
                              <a:gd name="T51" fmla="*/ 3820 h 1617"/>
                              <a:gd name="T52" fmla="+- 0 10053 7262"/>
                              <a:gd name="T53" fmla="*/ T52 w 2791"/>
                              <a:gd name="T54" fmla="+- 0 3891 3622"/>
                              <a:gd name="T55" fmla="*/ 3891 h 1617"/>
                              <a:gd name="T56" fmla="+- 0 10053 7262"/>
                              <a:gd name="T57" fmla="*/ T56 w 2791"/>
                              <a:gd name="T58" fmla="+- 0 4969 3622"/>
                              <a:gd name="T59" fmla="*/ 4969 h 1617"/>
                              <a:gd name="T60" fmla="+- 0 10043 7262"/>
                              <a:gd name="T61" fmla="*/ T60 w 2791"/>
                              <a:gd name="T62" fmla="+- 0 5041 3622"/>
                              <a:gd name="T63" fmla="*/ 5041 h 1617"/>
                              <a:gd name="T64" fmla="+- 0 10016 7262"/>
                              <a:gd name="T65" fmla="*/ T64 w 2791"/>
                              <a:gd name="T66" fmla="+- 0 5105 3622"/>
                              <a:gd name="T67" fmla="*/ 5105 h 1617"/>
                              <a:gd name="T68" fmla="+- 0 9974 7262"/>
                              <a:gd name="T69" fmla="*/ T68 w 2791"/>
                              <a:gd name="T70" fmla="+- 0 5160 3622"/>
                              <a:gd name="T71" fmla="*/ 5160 h 1617"/>
                              <a:gd name="T72" fmla="+- 0 9920 7262"/>
                              <a:gd name="T73" fmla="*/ T72 w 2791"/>
                              <a:gd name="T74" fmla="+- 0 5202 3622"/>
                              <a:gd name="T75" fmla="*/ 5202 h 1617"/>
                              <a:gd name="T76" fmla="+- 0 9855 7262"/>
                              <a:gd name="T77" fmla="*/ T76 w 2791"/>
                              <a:gd name="T78" fmla="+- 0 5229 3622"/>
                              <a:gd name="T79" fmla="*/ 5229 h 1617"/>
                              <a:gd name="T80" fmla="+- 0 9783 7262"/>
                              <a:gd name="T81" fmla="*/ T80 w 2791"/>
                              <a:gd name="T82" fmla="+- 0 5239 3622"/>
                              <a:gd name="T83" fmla="*/ 5239 h 1617"/>
                              <a:gd name="T84" fmla="+- 0 7532 7262"/>
                              <a:gd name="T85" fmla="*/ T84 w 2791"/>
                              <a:gd name="T86" fmla="+- 0 5239 3622"/>
                              <a:gd name="T87" fmla="*/ 5239 h 1617"/>
                              <a:gd name="T88" fmla="+- 0 7460 7262"/>
                              <a:gd name="T89" fmla="*/ T88 w 2791"/>
                              <a:gd name="T90" fmla="+- 0 5229 3622"/>
                              <a:gd name="T91" fmla="*/ 5229 h 1617"/>
                              <a:gd name="T92" fmla="+- 0 7395 7262"/>
                              <a:gd name="T93" fmla="*/ T92 w 2791"/>
                              <a:gd name="T94" fmla="+- 0 5202 3622"/>
                              <a:gd name="T95" fmla="*/ 5202 h 1617"/>
                              <a:gd name="T96" fmla="+- 0 7341 7262"/>
                              <a:gd name="T97" fmla="*/ T96 w 2791"/>
                              <a:gd name="T98" fmla="+- 0 5160 3622"/>
                              <a:gd name="T99" fmla="*/ 5160 h 1617"/>
                              <a:gd name="T100" fmla="+- 0 7299 7262"/>
                              <a:gd name="T101" fmla="*/ T100 w 2791"/>
                              <a:gd name="T102" fmla="+- 0 5105 3622"/>
                              <a:gd name="T103" fmla="*/ 5105 h 1617"/>
                              <a:gd name="T104" fmla="+- 0 7272 7262"/>
                              <a:gd name="T105" fmla="*/ T104 w 2791"/>
                              <a:gd name="T106" fmla="+- 0 5041 3622"/>
                              <a:gd name="T107" fmla="*/ 5041 h 1617"/>
                              <a:gd name="T108" fmla="+- 0 7262 7262"/>
                              <a:gd name="T109" fmla="*/ T108 w 2791"/>
                              <a:gd name="T110" fmla="+- 0 4969 3622"/>
                              <a:gd name="T111" fmla="*/ 4969 h 1617"/>
                              <a:gd name="T112" fmla="+- 0 7262 7262"/>
                              <a:gd name="T113" fmla="*/ T112 w 2791"/>
                              <a:gd name="T114" fmla="+- 0 3891 3622"/>
                              <a:gd name="T115" fmla="*/ 3891 h 16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791" h="1617">
                                <a:moveTo>
                                  <a:pt x="0" y="269"/>
                                </a:moveTo>
                                <a:lnTo>
                                  <a:pt x="10" y="198"/>
                                </a:lnTo>
                                <a:lnTo>
                                  <a:pt x="37" y="133"/>
                                </a:lnTo>
                                <a:lnTo>
                                  <a:pt x="79" y="79"/>
                                </a:lnTo>
                                <a:lnTo>
                                  <a:pt x="133" y="37"/>
                                </a:lnTo>
                                <a:lnTo>
                                  <a:pt x="198" y="9"/>
                                </a:lnTo>
                                <a:lnTo>
                                  <a:pt x="270" y="0"/>
                                </a:lnTo>
                                <a:lnTo>
                                  <a:pt x="2521" y="0"/>
                                </a:lnTo>
                                <a:lnTo>
                                  <a:pt x="2593" y="9"/>
                                </a:lnTo>
                                <a:lnTo>
                                  <a:pt x="2658" y="37"/>
                                </a:lnTo>
                                <a:lnTo>
                                  <a:pt x="2712" y="79"/>
                                </a:lnTo>
                                <a:lnTo>
                                  <a:pt x="2754" y="133"/>
                                </a:lnTo>
                                <a:lnTo>
                                  <a:pt x="2781" y="198"/>
                                </a:lnTo>
                                <a:lnTo>
                                  <a:pt x="2791" y="269"/>
                                </a:lnTo>
                                <a:lnTo>
                                  <a:pt x="2791" y="1347"/>
                                </a:lnTo>
                                <a:lnTo>
                                  <a:pt x="2781" y="1419"/>
                                </a:lnTo>
                                <a:lnTo>
                                  <a:pt x="2754" y="1483"/>
                                </a:lnTo>
                                <a:lnTo>
                                  <a:pt x="2712" y="1538"/>
                                </a:lnTo>
                                <a:lnTo>
                                  <a:pt x="2658" y="1580"/>
                                </a:lnTo>
                                <a:lnTo>
                                  <a:pt x="2593" y="1607"/>
                                </a:lnTo>
                                <a:lnTo>
                                  <a:pt x="2521" y="1617"/>
                                </a:lnTo>
                                <a:lnTo>
                                  <a:pt x="270" y="1617"/>
                                </a:lnTo>
                                <a:lnTo>
                                  <a:pt x="198" y="1607"/>
                                </a:lnTo>
                                <a:lnTo>
                                  <a:pt x="133" y="1580"/>
                                </a:lnTo>
                                <a:lnTo>
                                  <a:pt x="79" y="1538"/>
                                </a:lnTo>
                                <a:lnTo>
                                  <a:pt x="37" y="1483"/>
                                </a:lnTo>
                                <a:lnTo>
                                  <a:pt x="10" y="1419"/>
                                </a:lnTo>
                                <a:lnTo>
                                  <a:pt x="0" y="1347"/>
                                </a:lnTo>
                                <a:lnTo>
                                  <a:pt x="0" y="269"/>
                                </a:lnTo>
                                <a:close/>
                              </a:path>
                            </a:pathLst>
                          </a:custGeom>
                          <a:noFill/>
                          <a:ln w="12700">
                            <a:solidFill>
                              <a:srgbClr val="2E528F"/>
                            </a:solidFill>
                            <a:prstDash val="solid"/>
                            <a:round/>
                            <a:headEnd/>
                            <a:tailEnd/>
                          </a:ln>
                        </wps:spPr>
                        <wps:bodyPr rot="0" vert="horz" wrap="square" lIns="91440" tIns="45720" rIns="91440" bIns="45720" anchor="t" anchorCtr="0" upright="1">
                          <a:noAutofit/>
                        </wps:bodyPr>
                      </wps:wsp>
                      <pic:pic xmlns:pic="http://schemas.openxmlformats.org/drawingml/2006/picture">
                        <pic:nvPicPr>
                          <pic:cNvPr id="810" name="Picture 106"/>
                          <pic:cNvPicPr>
                            <a:picLocks/>
                          </pic:cNvPicPr>
                        </pic:nvPicPr>
                        <pic:blipFill>
                          <a:blip r:embed="rId61"/>
                          <a:srcRect/>
                          <a:stretch>
                            <a:fillRect/>
                          </a:stretch>
                        </pic:blipFill>
                        <pic:spPr bwMode="auto">
                          <a:xfrm>
                            <a:off x="10048" y="1265"/>
                            <a:ext cx="557" cy="557"/>
                          </a:xfrm>
                          <a:prstGeom prst="rect">
                            <a:avLst/>
                          </a:prstGeom>
                          <a:noFill/>
                          <a:ln>
                            <a:noFill/>
                          </a:ln>
                        </pic:spPr>
                      </pic:pic>
                      <pic:pic xmlns:pic="http://schemas.openxmlformats.org/drawingml/2006/picture">
                        <pic:nvPicPr>
                          <pic:cNvPr id="811" name="Picture 107"/>
                          <pic:cNvPicPr>
                            <a:picLocks/>
                          </pic:cNvPicPr>
                        </pic:nvPicPr>
                        <pic:blipFill>
                          <a:blip r:embed="rId61"/>
                          <a:srcRect/>
                          <a:stretch>
                            <a:fillRect/>
                          </a:stretch>
                        </pic:blipFill>
                        <pic:spPr bwMode="auto">
                          <a:xfrm>
                            <a:off x="10318" y="4412"/>
                            <a:ext cx="533" cy="533"/>
                          </a:xfrm>
                          <a:prstGeom prst="rect">
                            <a:avLst/>
                          </a:prstGeom>
                          <a:noFill/>
                          <a:ln>
                            <a:noFill/>
                          </a:ln>
                        </pic:spPr>
                      </pic:pic>
                      <wps:wsp>
                        <wps:cNvPr id="812" name="Text Box 108"/>
                        <wps:cNvSpPr txBox="1">
                          <a:spLocks/>
                        </wps:cNvSpPr>
                        <wps:spPr bwMode="auto">
                          <a:xfrm>
                            <a:off x="7513" y="50"/>
                            <a:ext cx="2957" cy="653"/>
                          </a:xfrm>
                          <a:prstGeom prst="rect">
                            <a:avLst/>
                          </a:prstGeom>
                          <a:noFill/>
                          <a:ln>
                            <a:noFill/>
                          </a:ln>
                        </wps:spPr>
                        <wps:txbx>
                          <w:txbxContent>
                            <w:p w14:paraId="61ECA0DE" w14:textId="77777777" w:rsidR="00116190" w:rsidRPr="004E0871" w:rsidRDefault="00116190" w:rsidP="00116190">
                              <w:pPr>
                                <w:ind w:right="3"/>
                                <w:rPr>
                                  <w:rFonts w:ascii="Times New Roman" w:hAnsi="Times New Roman"/>
                                  <w:b/>
                                  <w:sz w:val="28"/>
                                  <w:szCs w:val="24"/>
                                </w:rPr>
                              </w:pPr>
                              <w:r w:rsidRPr="004E0871">
                                <w:rPr>
                                  <w:rFonts w:ascii="Times New Roman" w:hAnsi="Times New Roman"/>
                                  <w:b/>
                                  <w:sz w:val="28"/>
                                  <w:szCs w:val="24"/>
                                </w:rPr>
                                <w:t>Administrateur, responsable</w:t>
                              </w:r>
                              <w:r w:rsidRPr="004E0871">
                                <w:rPr>
                                  <w:rFonts w:ascii="Times New Roman" w:hAnsi="Times New Roman"/>
                                  <w:b/>
                                  <w:spacing w:val="-57"/>
                                  <w:sz w:val="28"/>
                                  <w:szCs w:val="24"/>
                                </w:rPr>
                                <w:t xml:space="preserve"> </w:t>
                              </w:r>
                              <w:r w:rsidRPr="004E0871">
                                <w:rPr>
                                  <w:rFonts w:ascii="Times New Roman" w:hAnsi="Times New Roman"/>
                                  <w:b/>
                                  <w:sz w:val="28"/>
                                  <w:szCs w:val="24"/>
                                </w:rPr>
                                <w:t>pédagogique</w:t>
                              </w:r>
                            </w:p>
                          </w:txbxContent>
                        </wps:txbx>
                        <wps:bodyPr rot="0" vert="horz" wrap="square" lIns="0" tIns="0" rIns="0" bIns="0" anchor="t" anchorCtr="0" upright="1">
                          <a:noAutofit/>
                        </wps:bodyPr>
                      </wps:wsp>
                      <wps:wsp>
                        <wps:cNvPr id="813" name="Text Box 109"/>
                        <wps:cNvSpPr txBox="1">
                          <a:spLocks/>
                        </wps:cNvSpPr>
                        <wps:spPr bwMode="auto">
                          <a:xfrm>
                            <a:off x="7373" y="1400"/>
                            <a:ext cx="2593" cy="1541"/>
                          </a:xfrm>
                          <a:prstGeom prst="rect">
                            <a:avLst/>
                          </a:prstGeom>
                          <a:noFill/>
                          <a:ln>
                            <a:noFill/>
                          </a:ln>
                        </wps:spPr>
                        <wps:txbx>
                          <w:txbxContent>
                            <w:p w14:paraId="4DE43F50" w14:textId="77777777" w:rsidR="00116190" w:rsidRDefault="00116190" w:rsidP="00116190">
                              <w:pPr>
                                <w:spacing w:line="266" w:lineRule="exact"/>
                                <w:rPr>
                                  <w:rFonts w:ascii="Times New Roman" w:hAnsi="Times New Roman"/>
                                  <w:sz w:val="24"/>
                                </w:rPr>
                              </w:pPr>
                              <w:r>
                                <w:rPr>
                                  <w:rFonts w:ascii="Times New Roman" w:hAnsi="Times New Roman"/>
                                  <w:sz w:val="24"/>
                                </w:rPr>
                                <w:t>Fonctionnalités</w:t>
                              </w:r>
                              <w:r>
                                <w:rPr>
                                  <w:rFonts w:ascii="Times New Roman" w:hAnsi="Times New Roman"/>
                                  <w:spacing w:val="-4"/>
                                  <w:sz w:val="24"/>
                                </w:rPr>
                                <w:t xml:space="preserve"> </w:t>
                              </w:r>
                              <w:r>
                                <w:rPr>
                                  <w:rFonts w:ascii="Times New Roman" w:hAnsi="Times New Roman"/>
                                  <w:sz w:val="24"/>
                                </w:rPr>
                                <w:t>standards</w:t>
                              </w:r>
                              <w:r>
                                <w:rPr>
                                  <w:rFonts w:ascii="Times New Roman" w:hAnsi="Times New Roman"/>
                                  <w:spacing w:val="-1"/>
                                  <w:sz w:val="24"/>
                                </w:rPr>
                                <w:t xml:space="preserve"> </w:t>
                              </w:r>
                              <w:r>
                                <w:rPr>
                                  <w:rFonts w:ascii="Times New Roman" w:hAnsi="Times New Roman"/>
                                  <w:sz w:val="24"/>
                                </w:rPr>
                                <w:t>:</w:t>
                              </w:r>
                            </w:p>
                            <w:p w14:paraId="485DB1A9" w14:textId="77777777" w:rsidR="00116190" w:rsidRDefault="00116190" w:rsidP="00116190">
                              <w:pPr>
                                <w:spacing w:before="169"/>
                                <w:ind w:left="15" w:right="1712"/>
                                <w:rPr>
                                  <w:rFonts w:ascii="Times New Roman"/>
                                  <w:sz w:val="24"/>
                                </w:rPr>
                              </w:pPr>
                              <w:r>
                                <w:rPr>
                                  <w:rFonts w:ascii="Times New Roman"/>
                                  <w:sz w:val="24"/>
                                </w:rPr>
                                <w:t>Stocker</w:t>
                              </w:r>
                              <w:r>
                                <w:rPr>
                                  <w:rFonts w:ascii="Times New Roman"/>
                                  <w:spacing w:val="1"/>
                                  <w:sz w:val="24"/>
                                </w:rPr>
                                <w:t xml:space="preserve"> </w:t>
                              </w:r>
                              <w:r>
                                <w:rPr>
                                  <w:rFonts w:ascii="Times New Roman"/>
                                  <w:spacing w:val="-1"/>
                                  <w:sz w:val="24"/>
                                </w:rPr>
                                <w:t>Modifier</w:t>
                              </w:r>
                            </w:p>
                            <w:p w14:paraId="4D7572D1" w14:textId="77777777" w:rsidR="00116190" w:rsidRDefault="00116190" w:rsidP="00116190">
                              <w:pPr>
                                <w:spacing w:line="274" w:lineRule="exact"/>
                                <w:ind w:left="15"/>
                                <w:rPr>
                                  <w:rFonts w:ascii="Times New Roman"/>
                                  <w:sz w:val="24"/>
                                </w:rPr>
                              </w:pPr>
                              <w:r>
                                <w:rPr>
                                  <w:rFonts w:ascii="Times New Roman"/>
                                  <w:sz w:val="24"/>
                                </w:rPr>
                                <w:t>Supprimer</w:t>
                              </w:r>
                              <w:r>
                                <w:rPr>
                                  <w:rFonts w:ascii="Times New Roman"/>
                                  <w:spacing w:val="-3"/>
                                  <w:sz w:val="24"/>
                                </w:rPr>
                                <w:t xml:space="preserve"> </w:t>
                              </w:r>
                              <w:r>
                                <w:rPr>
                                  <w:rFonts w:ascii="Times New Roman"/>
                                  <w:sz w:val="24"/>
                                </w:rPr>
                                <w:t>un</w:t>
                              </w:r>
                              <w:r>
                                <w:rPr>
                                  <w:rFonts w:ascii="Times New Roman"/>
                                  <w:spacing w:val="-3"/>
                                  <w:sz w:val="24"/>
                                </w:rPr>
                                <w:t xml:space="preserve"> </w:t>
                              </w:r>
                              <w:r>
                                <w:rPr>
                                  <w:rFonts w:ascii="Times New Roman"/>
                                  <w:sz w:val="24"/>
                                </w:rPr>
                                <w:t>fichier</w:t>
                              </w:r>
                            </w:p>
                            <w:p w14:paraId="2DC28E46" w14:textId="77777777" w:rsidR="00116190" w:rsidRDefault="00116190" w:rsidP="00116190">
                              <w:pPr>
                                <w:spacing w:before="4"/>
                                <w:ind w:left="15"/>
                                <w:rPr>
                                  <w:rFonts w:ascii="Times New Roman" w:hAnsi="Times New Roman"/>
                                  <w:sz w:val="24"/>
                                </w:rPr>
                              </w:pPr>
                              <w:r>
                                <w:rPr>
                                  <w:rFonts w:ascii="Times New Roman" w:hAnsi="Times New Roman"/>
                                  <w:sz w:val="24"/>
                                </w:rPr>
                                <w:t>….</w:t>
                              </w:r>
                            </w:p>
                          </w:txbxContent>
                        </wps:txbx>
                        <wps:bodyPr rot="0" vert="horz" wrap="square" lIns="0" tIns="0" rIns="0" bIns="0" anchor="t" anchorCtr="0" upright="1">
                          <a:noAutofit/>
                        </wps:bodyPr>
                      </wps:wsp>
                      <wps:wsp>
                        <wps:cNvPr id="814" name="Text Box 110"/>
                        <wps:cNvSpPr txBox="1">
                          <a:spLocks/>
                        </wps:cNvSpPr>
                        <wps:spPr bwMode="auto">
                          <a:xfrm>
                            <a:off x="7513" y="3860"/>
                            <a:ext cx="2364" cy="1225"/>
                          </a:xfrm>
                          <a:prstGeom prst="rect">
                            <a:avLst/>
                          </a:prstGeom>
                          <a:noFill/>
                          <a:ln>
                            <a:noFill/>
                          </a:ln>
                        </wps:spPr>
                        <wps:txbx>
                          <w:txbxContent>
                            <w:p w14:paraId="1BD8DECF" w14:textId="77777777" w:rsidR="00116190" w:rsidRDefault="00116190" w:rsidP="00116190">
                              <w:pPr>
                                <w:ind w:right="16"/>
                                <w:rPr>
                                  <w:rFonts w:ascii="Times New Roman" w:hAnsi="Times New Roman"/>
                                  <w:sz w:val="24"/>
                                </w:rPr>
                              </w:pPr>
                              <w:r>
                                <w:rPr>
                                  <w:rFonts w:ascii="Times New Roman" w:hAnsi="Times New Roman"/>
                                  <w:sz w:val="24"/>
                                </w:rPr>
                                <w:t>Créer un compte</w:t>
                              </w:r>
                              <w:r>
                                <w:rPr>
                                  <w:rFonts w:ascii="Times New Roman" w:hAnsi="Times New Roman"/>
                                  <w:spacing w:val="1"/>
                                  <w:sz w:val="24"/>
                                </w:rPr>
                                <w:t xml:space="preserve"> </w:t>
                              </w:r>
                              <w:r>
                                <w:rPr>
                                  <w:rFonts w:ascii="Times New Roman" w:hAnsi="Times New Roman"/>
                                  <w:sz w:val="24"/>
                                </w:rPr>
                                <w:t>Supprimer</w:t>
                              </w:r>
                              <w:r>
                                <w:rPr>
                                  <w:rFonts w:ascii="Times New Roman" w:hAnsi="Times New Roman"/>
                                  <w:spacing w:val="-10"/>
                                  <w:sz w:val="24"/>
                                </w:rPr>
                                <w:t xml:space="preserve"> </w:t>
                              </w:r>
                              <w:r>
                                <w:rPr>
                                  <w:rFonts w:ascii="Times New Roman" w:hAnsi="Times New Roman"/>
                                  <w:sz w:val="24"/>
                                </w:rPr>
                                <w:t>un</w:t>
                              </w:r>
                              <w:r>
                                <w:rPr>
                                  <w:rFonts w:ascii="Times New Roman" w:hAnsi="Times New Roman"/>
                                  <w:spacing w:val="-9"/>
                                  <w:sz w:val="24"/>
                                </w:rPr>
                                <w:t xml:space="preserve"> </w:t>
                              </w:r>
                              <w:r>
                                <w:rPr>
                                  <w:rFonts w:ascii="Times New Roman" w:hAnsi="Times New Roman"/>
                                  <w:sz w:val="24"/>
                                </w:rPr>
                                <w:t>compte</w:t>
                              </w:r>
                              <w:r>
                                <w:rPr>
                                  <w:rFonts w:ascii="Times New Roman" w:hAnsi="Times New Roman"/>
                                  <w:spacing w:val="-57"/>
                                  <w:sz w:val="24"/>
                                </w:rPr>
                                <w:t xml:space="preserve"> </w:t>
                              </w:r>
                              <w:r>
                                <w:rPr>
                                  <w:rFonts w:ascii="Times New Roman" w:hAnsi="Times New Roman"/>
                                  <w:sz w:val="24"/>
                                </w:rPr>
                                <w:t>Modifier</w:t>
                              </w:r>
                              <w:r>
                                <w:rPr>
                                  <w:rFonts w:ascii="Times New Roman" w:hAnsi="Times New Roman"/>
                                  <w:spacing w:val="-3"/>
                                  <w:sz w:val="24"/>
                                </w:rPr>
                                <w:t xml:space="preserve"> </w:t>
                              </w:r>
                              <w:r>
                                <w:rPr>
                                  <w:rFonts w:ascii="Times New Roman" w:hAnsi="Times New Roman"/>
                                  <w:sz w:val="24"/>
                                </w:rPr>
                                <w:t>les</w:t>
                              </w:r>
                              <w:r>
                                <w:rPr>
                                  <w:rFonts w:ascii="Times New Roman" w:hAnsi="Times New Roman"/>
                                  <w:spacing w:val="-2"/>
                                  <w:sz w:val="24"/>
                                </w:rPr>
                                <w:t xml:space="preserve"> </w:t>
                              </w:r>
                              <w:r>
                                <w:rPr>
                                  <w:rFonts w:ascii="Times New Roman" w:hAnsi="Times New Roman"/>
                                  <w:sz w:val="24"/>
                                </w:rPr>
                                <w:t>données</w:t>
                              </w:r>
                            </w:p>
                            <w:p w14:paraId="69E87AB2" w14:textId="77777777" w:rsidR="00116190" w:rsidRDefault="00116190" w:rsidP="00116190">
                              <w:pPr>
                                <w:ind w:right="16"/>
                                <w:rPr>
                                  <w:rFonts w:ascii="Times New Roman" w:hAnsi="Times New Roman"/>
                                  <w:sz w:val="24"/>
                                </w:rPr>
                              </w:pPr>
                              <w:r>
                                <w:rPr>
                                  <w:rFonts w:ascii="Times New Roman" w:hAnsi="Times New Roman"/>
                                  <w:sz w:val="24"/>
                                </w:rPr>
                                <w:t>Rechercher un étudiant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5ABFE2" id="Groupe 805" o:spid="_x0000_s1045" style="position:absolute;margin-left:328.2pt;margin-top:8.25pt;width:224pt;height:331.5pt;z-index:251658271;mso-position-horizontal-relative:page;mso-position-vertical-relative:text" coordorigin="6642,-643" coordsize="4480,6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">
                <v:shape id="Freeform 102" o:spid="_x0000_s1046" style="position:absolute;left:6642;top:-643;width:4480;height:6630;visibility:visible;mso-wrap-style:square;v-text-anchor:top" coordsize="4480,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" path="m3733,l747,,670,4,596,16,525,34,456,59,391,91r-62,37l272,171r-53,48l171,272r-43,58l90,391,59,457,34,525,15,597,4,671,,747,,5884r4,76l15,6034r19,72l59,6174r31,66l128,6301r43,58l219,6412r53,48l329,6503r62,37l456,6572r69,25l596,6615r74,12l747,6630r2986,l3810,6627r74,-12l3955,6597r69,-25l4089,6540r62,-37l4208,6460r53,-48l4310,6359r43,-58l4390,6240r31,-66l4446,6106r19,-72l4476,5960r4,-76l4480,747r-4,-76l4465,597r-19,-72l4421,457r-31,-66l4353,330r-43,-58l4261,219r-53,-48l4151,128,4089,91,4024,59,3955,34,3884,16,3810,4,3733,xe" fillcolor="#c5dfb4" stroked="f">
                  <v:path arrowok="t" o:connecttype="custom" o:connectlocs="747,-643;596,-627;456,-584;329,-515;219,-424;128,-313;59,-186;15,-46;0,104;4,5317;34,5463;90,5597;171,5716;272,5817;391,5897;525,5954;670,5984;3733,5987;3884,5972;4024,5929;4151,5860;4261,5769;4353,5658;4421,5531;4465,5391;4480,5241;4476,28;4446,-118;4390,-252;4310,-371;4208,-472;4089,-552;3955,-609;3810,-639" o:connectangles="0,0,0,0,0,0,0,0,0,0,0,0,0,0,0,0,0,0,0,0,0,0,0,0,0,0,0,0,0,0,0,0,0,0"/>
                </v:shape>
                <v:shape id="Freeform 103" o:spid="_x0000_s1047" style="position:absolute;left:6642;top:-643;width:4480;height:6630;visibility:visible;mso-wrap-style:square;v-text-anchor:top" coordsize="4480,6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" path="m,747l4,671,15,597,34,525,59,457,90,391r38,-61l171,272r48,-53l272,171r57,-43l391,91,456,59,525,34,596,16,670,4,747,,3733,r77,4l3884,16r71,18l4024,59r65,32l4151,128r57,43l4261,219r49,53l4353,330r37,61l4421,457r25,68l4465,597r11,74l4480,747r,5137l4476,5960r-11,74l4446,6106r-25,68l4390,6240r-37,61l4310,6359r-49,53l4208,6460r-57,43l4089,6540r-65,32l3955,6597r-71,18l3810,6627r-77,3l747,6630r-77,-3l596,6615r-71,-18l456,6572r-65,-32l329,6503r-57,-43l219,6412r-48,-53l128,6301,90,6240,59,6174,34,6106,15,6034,4,5960,,5884,,747xe" filled="f" strokecolor="#2e528f" strokeweight="1pt">
                  <v:path arrowok="t" o:connecttype="custom" o:connectlocs="4,28;34,-118;90,-252;171,-371;272,-472;391,-552;525,-609;670,-639;3733,-643;3884,-627;4024,-584;4151,-515;4261,-424;4353,-313;4421,-186;4465,-46;4480,104;4476,5317;4446,5463;4390,5597;4310,5716;4208,5817;4089,5897;3955,5954;3810,5984;747,5987;596,5972;456,5929;329,5860;219,5769;128,5658;59,5531;15,5391;0,5241" o:connectangles="0,0,0,0,0,0,0,0,0,0,0,0,0,0,0,0,0,0,0,0,0,0,0,0,0,0,0,0,0,0,0,0,0,0"/>
                </v:shape>
                <v:shape id="Freeform 104" o:spid="_x0000_s1048" style="position:absolute;left:7262;top:3621;width:2791;height:1617;visibility:visible;mso-wrap-style:square;v-text-anchor:top" coordsize="2791,16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" adj="-11796480,,5400" path="m2521,l270,,198,9,133,37,79,79,37,133,10,198,,269,,1347r10,72l37,1483r42,55l133,1580r65,27l270,1617r2251,l2593,1607r65,-27l2712,1538r42,-55l2781,1419r10,-72l2791,269r-10,-71l2754,133,2712,79,2658,37,2593,9,2521,xe" fillcolor="#92d050" stroked="f">
                  <v:stroke joinstyle="miter"/>
                  <v:formulas/>
                  <v:path arrowok="t" o:connecttype="custom" o:connectlocs="2521,3622;270,3622;198,3631;133,3659;79,3701;37,3755;10,3820;0,3891;0,4969;10,5041;37,5105;79,5160;133,5202;198,5229;270,5239;2521,5239;2593,5229;2658,5202;2712,5160;2754,5105;2781,5041;2791,4969;2791,3891;2781,3820;2754,3755;2712,3701;2658,3659;2593,3631;2521,3622" o:connectangles="0,0,0,0,0,0,0,0,0,0,0,0,0,0,0,0,0,0,0,0,0,0,0,0,0,0,0,0,0" textboxrect="0,0,2791,1617"/>
                  <v:textbox>
                    <w:txbxContent>
                      <w:p w14:paraId="30CA74B9" w14:textId="77777777" w:rsidR="00116190" w:rsidRDefault="00116190" w:rsidP="00116190"/>
                    </w:txbxContent>
                  </v:textbox>
                </v:shape>
                <v:shape id="Freeform 105" o:spid="_x0000_s1049" style="position:absolute;left:7257;top:3592;width:2791;height:1617;visibility:visible;mso-wrap-style:square;v-text-anchor:top" coordsize="2791,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" path="m,269l10,198,37,133,79,79,133,37,198,9,270,,2521,r72,9l2658,37r54,42l2754,133r27,65l2791,269r,1078l2781,1419r-27,64l2712,1538r-54,42l2593,1607r-72,10l270,1617r-72,-10l133,1580,79,1538,37,1483,10,1419,,1347,,269xe" filled="f" strokecolor="#2e528f" strokeweight="1pt">
                  <v:path arrowok="t" o:connecttype="custom" o:connectlocs="0,3891;10,3820;37,3755;79,3701;133,3659;198,3631;270,3622;2521,3622;2593,3631;2658,3659;2712,3701;2754,3755;2781,3820;2791,3891;2791,4969;2781,5041;2754,5105;2712,5160;2658,5202;2593,5229;2521,5239;270,5239;198,5229;133,5202;79,5160;37,5105;10,5041;0,4969;0,3891" o:connectangles="0,0,0,0,0,0,0,0,0,0,0,0,0,0,0,0,0,0,0,0,0,0,0,0,0,0,0,0,0"/>
                </v:shape>
                <v:shape id="Picture 106" o:spid="_x0000_s1050" type="#_x0000_t75" style="position:absolute;left:10048;top:1265;width:557;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">
                  <v:imagedata r:id="rId65" o:title=""/>
                  <o:lock v:ext="edit" aspectratio="f"/>
                </v:shape>
                <v:shape id="Picture 107" o:spid="_x0000_s1051" type="#_x0000_t75" style="position:absolute;left:10318;top:4412;width:533;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">
                  <v:imagedata r:id="rId65" o:title=""/>
                  <o:lock v:ext="edit" aspectratio="f"/>
                </v:shape>
                <v:shape id="Text Box 108" o:spid="_x0000_s1052" type="#_x0000_t202" style="position:absolute;left:7513;top:50;width:2957;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61ECA0DE" w14:textId="77777777" w:rsidR="00116190" w:rsidRPr="004E0871" w:rsidRDefault="00116190" w:rsidP="00116190">
                        <w:pPr>
                          <w:ind w:right="3"/>
                          <w:rPr>
                            <w:rFonts w:ascii="Times New Roman" w:hAnsi="Times New Roman"/>
                            <w:b/>
                            <w:sz w:val="28"/>
                            <w:szCs w:val="24"/>
                          </w:rPr>
                        </w:pPr>
                        <w:r w:rsidRPr="004E0871">
                          <w:rPr>
                            <w:rFonts w:ascii="Times New Roman" w:hAnsi="Times New Roman"/>
                            <w:b/>
                            <w:sz w:val="28"/>
                            <w:szCs w:val="24"/>
                          </w:rPr>
                          <w:t>Administrateur, responsable</w:t>
                        </w:r>
                        <w:r w:rsidRPr="004E0871">
                          <w:rPr>
                            <w:rFonts w:ascii="Times New Roman" w:hAnsi="Times New Roman"/>
                            <w:b/>
                            <w:spacing w:val="-57"/>
                            <w:sz w:val="28"/>
                            <w:szCs w:val="24"/>
                          </w:rPr>
                          <w:t xml:space="preserve"> </w:t>
                        </w:r>
                        <w:r w:rsidRPr="004E0871">
                          <w:rPr>
                            <w:rFonts w:ascii="Times New Roman" w:hAnsi="Times New Roman"/>
                            <w:b/>
                            <w:sz w:val="28"/>
                            <w:szCs w:val="24"/>
                          </w:rPr>
                          <w:t>pédagogique</w:t>
                        </w:r>
                      </w:p>
                    </w:txbxContent>
                  </v:textbox>
                </v:shape>
                <v:shape id="Text Box 109" o:spid="_x0000_s1053" type="#_x0000_t202" style="position:absolute;left:7373;top:1400;width:2593;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4DE43F50" w14:textId="77777777" w:rsidR="00116190" w:rsidRDefault="00116190" w:rsidP="00116190">
                        <w:pPr>
                          <w:spacing w:line="266" w:lineRule="exact"/>
                          <w:rPr>
                            <w:rFonts w:ascii="Times New Roman" w:hAnsi="Times New Roman"/>
                            <w:sz w:val="24"/>
                          </w:rPr>
                        </w:pPr>
                        <w:r>
                          <w:rPr>
                            <w:rFonts w:ascii="Times New Roman" w:hAnsi="Times New Roman"/>
                            <w:sz w:val="24"/>
                          </w:rPr>
                          <w:t>Fonctionnalités</w:t>
                        </w:r>
                        <w:r>
                          <w:rPr>
                            <w:rFonts w:ascii="Times New Roman" w:hAnsi="Times New Roman"/>
                            <w:spacing w:val="-4"/>
                            <w:sz w:val="24"/>
                          </w:rPr>
                          <w:t xml:space="preserve"> </w:t>
                        </w:r>
                        <w:r>
                          <w:rPr>
                            <w:rFonts w:ascii="Times New Roman" w:hAnsi="Times New Roman"/>
                            <w:sz w:val="24"/>
                          </w:rPr>
                          <w:t>standards</w:t>
                        </w:r>
                        <w:r>
                          <w:rPr>
                            <w:rFonts w:ascii="Times New Roman" w:hAnsi="Times New Roman"/>
                            <w:spacing w:val="-1"/>
                            <w:sz w:val="24"/>
                          </w:rPr>
                          <w:t xml:space="preserve"> </w:t>
                        </w:r>
                        <w:r>
                          <w:rPr>
                            <w:rFonts w:ascii="Times New Roman" w:hAnsi="Times New Roman"/>
                            <w:sz w:val="24"/>
                          </w:rPr>
                          <w:t>:</w:t>
                        </w:r>
                      </w:p>
                      <w:p w14:paraId="485DB1A9" w14:textId="77777777" w:rsidR="00116190" w:rsidRDefault="00116190" w:rsidP="00116190">
                        <w:pPr>
                          <w:spacing w:before="169"/>
                          <w:ind w:left="15" w:right="1712"/>
                          <w:rPr>
                            <w:rFonts w:ascii="Times New Roman"/>
                            <w:sz w:val="24"/>
                          </w:rPr>
                        </w:pPr>
                        <w:r>
                          <w:rPr>
                            <w:rFonts w:ascii="Times New Roman"/>
                            <w:sz w:val="24"/>
                          </w:rPr>
                          <w:t>Stocker</w:t>
                        </w:r>
                        <w:r>
                          <w:rPr>
                            <w:rFonts w:ascii="Times New Roman"/>
                            <w:spacing w:val="1"/>
                            <w:sz w:val="24"/>
                          </w:rPr>
                          <w:t xml:space="preserve"> </w:t>
                        </w:r>
                        <w:r>
                          <w:rPr>
                            <w:rFonts w:ascii="Times New Roman"/>
                            <w:spacing w:val="-1"/>
                            <w:sz w:val="24"/>
                          </w:rPr>
                          <w:t>Modifier</w:t>
                        </w:r>
                      </w:p>
                      <w:p w14:paraId="4D7572D1" w14:textId="77777777" w:rsidR="00116190" w:rsidRDefault="00116190" w:rsidP="00116190">
                        <w:pPr>
                          <w:spacing w:line="274" w:lineRule="exact"/>
                          <w:ind w:left="15"/>
                          <w:rPr>
                            <w:rFonts w:ascii="Times New Roman"/>
                            <w:sz w:val="24"/>
                          </w:rPr>
                        </w:pPr>
                        <w:r>
                          <w:rPr>
                            <w:rFonts w:ascii="Times New Roman"/>
                            <w:sz w:val="24"/>
                          </w:rPr>
                          <w:t>Supprimer</w:t>
                        </w:r>
                        <w:r>
                          <w:rPr>
                            <w:rFonts w:ascii="Times New Roman"/>
                            <w:spacing w:val="-3"/>
                            <w:sz w:val="24"/>
                          </w:rPr>
                          <w:t xml:space="preserve"> </w:t>
                        </w:r>
                        <w:r>
                          <w:rPr>
                            <w:rFonts w:ascii="Times New Roman"/>
                            <w:sz w:val="24"/>
                          </w:rPr>
                          <w:t>un</w:t>
                        </w:r>
                        <w:r>
                          <w:rPr>
                            <w:rFonts w:ascii="Times New Roman"/>
                            <w:spacing w:val="-3"/>
                            <w:sz w:val="24"/>
                          </w:rPr>
                          <w:t xml:space="preserve"> </w:t>
                        </w:r>
                        <w:r>
                          <w:rPr>
                            <w:rFonts w:ascii="Times New Roman"/>
                            <w:sz w:val="24"/>
                          </w:rPr>
                          <w:t>fichier</w:t>
                        </w:r>
                      </w:p>
                      <w:p w14:paraId="2DC28E46" w14:textId="77777777" w:rsidR="00116190" w:rsidRDefault="00116190" w:rsidP="00116190">
                        <w:pPr>
                          <w:spacing w:before="4"/>
                          <w:ind w:left="15"/>
                          <w:rPr>
                            <w:rFonts w:ascii="Times New Roman" w:hAnsi="Times New Roman"/>
                            <w:sz w:val="24"/>
                          </w:rPr>
                        </w:pPr>
                        <w:r>
                          <w:rPr>
                            <w:rFonts w:ascii="Times New Roman" w:hAnsi="Times New Roman"/>
                            <w:sz w:val="24"/>
                          </w:rPr>
                          <w:t>….</w:t>
                        </w:r>
                      </w:p>
                    </w:txbxContent>
                  </v:textbox>
                </v:shape>
                <v:shape id="Text Box 110" o:spid="_x0000_s1054" type="#_x0000_t202" style="position:absolute;left:7513;top:3860;width:2364;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efxQAAANwAAAAPAAAAZHJzL2Rvd25yZXYueG1sRI9Ba8JA&#10;FITvhf6H5RV6azYWEU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Dbw5efxQAAANwAAAAP&#10;AAAAAAAAAAAAAAAAAAcCAABkcnMvZG93bnJldi54bWxQSwUGAAAAAAMAAwC3AAAA+QIAAAAA&#10;" filled="f" stroked="f">
                  <v:textbox inset="0,0,0,0">
                    <w:txbxContent>
                      <w:p w14:paraId="1BD8DECF" w14:textId="77777777" w:rsidR="00116190" w:rsidRDefault="00116190" w:rsidP="00116190">
                        <w:pPr>
                          <w:ind w:right="16"/>
                          <w:rPr>
                            <w:rFonts w:ascii="Times New Roman" w:hAnsi="Times New Roman"/>
                            <w:sz w:val="24"/>
                          </w:rPr>
                        </w:pPr>
                        <w:r>
                          <w:rPr>
                            <w:rFonts w:ascii="Times New Roman" w:hAnsi="Times New Roman"/>
                            <w:sz w:val="24"/>
                          </w:rPr>
                          <w:t>Créer un compte</w:t>
                        </w:r>
                        <w:r>
                          <w:rPr>
                            <w:rFonts w:ascii="Times New Roman" w:hAnsi="Times New Roman"/>
                            <w:spacing w:val="1"/>
                            <w:sz w:val="24"/>
                          </w:rPr>
                          <w:t xml:space="preserve"> </w:t>
                        </w:r>
                        <w:r>
                          <w:rPr>
                            <w:rFonts w:ascii="Times New Roman" w:hAnsi="Times New Roman"/>
                            <w:sz w:val="24"/>
                          </w:rPr>
                          <w:t>Supprimer</w:t>
                        </w:r>
                        <w:r>
                          <w:rPr>
                            <w:rFonts w:ascii="Times New Roman" w:hAnsi="Times New Roman"/>
                            <w:spacing w:val="-10"/>
                            <w:sz w:val="24"/>
                          </w:rPr>
                          <w:t xml:space="preserve"> </w:t>
                        </w:r>
                        <w:r>
                          <w:rPr>
                            <w:rFonts w:ascii="Times New Roman" w:hAnsi="Times New Roman"/>
                            <w:sz w:val="24"/>
                          </w:rPr>
                          <w:t>un</w:t>
                        </w:r>
                        <w:r>
                          <w:rPr>
                            <w:rFonts w:ascii="Times New Roman" w:hAnsi="Times New Roman"/>
                            <w:spacing w:val="-9"/>
                            <w:sz w:val="24"/>
                          </w:rPr>
                          <w:t xml:space="preserve"> </w:t>
                        </w:r>
                        <w:r>
                          <w:rPr>
                            <w:rFonts w:ascii="Times New Roman" w:hAnsi="Times New Roman"/>
                            <w:sz w:val="24"/>
                          </w:rPr>
                          <w:t>compte</w:t>
                        </w:r>
                        <w:r>
                          <w:rPr>
                            <w:rFonts w:ascii="Times New Roman" w:hAnsi="Times New Roman"/>
                            <w:spacing w:val="-57"/>
                            <w:sz w:val="24"/>
                          </w:rPr>
                          <w:t xml:space="preserve"> </w:t>
                        </w:r>
                        <w:r>
                          <w:rPr>
                            <w:rFonts w:ascii="Times New Roman" w:hAnsi="Times New Roman"/>
                            <w:sz w:val="24"/>
                          </w:rPr>
                          <w:t>Modifier</w:t>
                        </w:r>
                        <w:r>
                          <w:rPr>
                            <w:rFonts w:ascii="Times New Roman" w:hAnsi="Times New Roman"/>
                            <w:spacing w:val="-3"/>
                            <w:sz w:val="24"/>
                          </w:rPr>
                          <w:t xml:space="preserve"> </w:t>
                        </w:r>
                        <w:r>
                          <w:rPr>
                            <w:rFonts w:ascii="Times New Roman" w:hAnsi="Times New Roman"/>
                            <w:sz w:val="24"/>
                          </w:rPr>
                          <w:t>les</w:t>
                        </w:r>
                        <w:r>
                          <w:rPr>
                            <w:rFonts w:ascii="Times New Roman" w:hAnsi="Times New Roman"/>
                            <w:spacing w:val="-2"/>
                            <w:sz w:val="24"/>
                          </w:rPr>
                          <w:t xml:space="preserve"> </w:t>
                        </w:r>
                        <w:r>
                          <w:rPr>
                            <w:rFonts w:ascii="Times New Roman" w:hAnsi="Times New Roman"/>
                            <w:sz w:val="24"/>
                          </w:rPr>
                          <w:t>données</w:t>
                        </w:r>
                      </w:p>
                      <w:p w14:paraId="69E87AB2" w14:textId="77777777" w:rsidR="00116190" w:rsidRDefault="00116190" w:rsidP="00116190">
                        <w:pPr>
                          <w:ind w:right="16"/>
                          <w:rPr>
                            <w:rFonts w:ascii="Times New Roman" w:hAnsi="Times New Roman"/>
                            <w:sz w:val="24"/>
                          </w:rPr>
                        </w:pPr>
                        <w:r>
                          <w:rPr>
                            <w:rFonts w:ascii="Times New Roman" w:hAnsi="Times New Roman"/>
                            <w:sz w:val="24"/>
                          </w:rPr>
                          <w:t>Rechercher un étudiant</w:t>
                        </w:r>
                      </w:p>
                    </w:txbxContent>
                  </v:textbox>
                </v:shape>
                <w10:wrap anchorx="page"/>
              </v:group>
            </w:pict>
          </mc:Fallback>
        </mc:AlternateContent>
      </w:r>
    </w:p>
    <w:p w14:paraId="26A73185" w14:textId="77777777" w:rsidR="00116190" w:rsidRDefault="00116190" w:rsidP="00116190">
      <w:pPr>
        <w:pStyle w:val="Corpsdetexte"/>
        <w:rPr>
          <w:sz w:val="20"/>
        </w:rPr>
      </w:pPr>
    </w:p>
    <w:p w14:paraId="77237169" w14:textId="77777777" w:rsidR="00116190" w:rsidRDefault="00116190" w:rsidP="00116190">
      <w:pPr>
        <w:pStyle w:val="Corpsdetexte"/>
        <w:spacing w:before="1"/>
        <w:rPr>
          <w:sz w:val="27"/>
        </w:rPr>
      </w:pPr>
    </w:p>
    <w:p w14:paraId="25C2CEE5" w14:textId="77777777" w:rsidR="00116190" w:rsidRDefault="00116190" w:rsidP="00116190">
      <w:pPr>
        <w:spacing w:before="90"/>
        <w:ind w:left="2116"/>
        <w:rPr>
          <w:rFonts w:ascii="Times New Roman" w:hAnsi="Times New Roman"/>
          <w:b/>
          <w:sz w:val="24"/>
        </w:rPr>
      </w:pPr>
      <w:r>
        <w:rPr>
          <w:rFonts w:ascii="Times New Roman" w:hAnsi="Times New Roman"/>
          <w:b/>
          <w:sz w:val="24"/>
        </w:rPr>
        <w:t xml:space="preserve">        </w:t>
      </w:r>
      <w:r w:rsidRPr="004E0871">
        <w:rPr>
          <w:rFonts w:ascii="Times New Roman" w:hAnsi="Times New Roman"/>
          <w:b/>
          <w:sz w:val="32"/>
          <w:szCs w:val="28"/>
        </w:rPr>
        <w:t>Étudiant</w:t>
      </w:r>
    </w:p>
    <w:p w14:paraId="3D87E382" w14:textId="77777777" w:rsidR="00116190" w:rsidRDefault="00116190" w:rsidP="00116190">
      <w:pPr>
        <w:pStyle w:val="Corpsdetexte"/>
        <w:rPr>
          <w:rFonts w:ascii="Times New Roman"/>
          <w:b/>
        </w:rPr>
      </w:pPr>
    </w:p>
    <w:p w14:paraId="212FD489" w14:textId="77777777" w:rsidR="00116190" w:rsidRDefault="00116190" w:rsidP="00116190">
      <w:pPr>
        <w:pStyle w:val="Corpsdetexte"/>
        <w:rPr>
          <w:rFonts w:ascii="Times New Roman"/>
          <w:b/>
        </w:rPr>
      </w:pPr>
    </w:p>
    <w:p w14:paraId="42F94B3C" w14:textId="77777777" w:rsidR="00116190" w:rsidRDefault="00116190" w:rsidP="00116190">
      <w:pPr>
        <w:spacing w:before="213" w:line="490" w:lineRule="atLeast"/>
        <w:ind w:left="1851" w:right="7006" w:hanging="10"/>
        <w:rPr>
          <w:rFonts w:ascii="Times New Roman" w:hAnsi="Times New Roman"/>
          <w:sz w:val="24"/>
        </w:rPr>
      </w:pPr>
      <w:r>
        <w:rPr>
          <w:rFonts w:ascii="Times New Roman" w:hAnsi="Times New Roman"/>
          <w:sz w:val="24"/>
        </w:rPr>
        <w:t>Fonctionnalités standards :</w:t>
      </w:r>
      <w:r>
        <w:rPr>
          <w:rFonts w:ascii="Times New Roman" w:hAnsi="Times New Roman"/>
          <w:spacing w:val="-58"/>
          <w:sz w:val="24"/>
        </w:rPr>
        <w:t xml:space="preserve"> </w:t>
      </w:r>
      <w:r>
        <w:rPr>
          <w:rFonts w:ascii="Times New Roman" w:hAnsi="Times New Roman"/>
          <w:sz w:val="24"/>
        </w:rPr>
        <w:t>Stocker</w:t>
      </w:r>
    </w:p>
    <w:p w14:paraId="70C810DD" w14:textId="77777777" w:rsidR="00116190" w:rsidRDefault="00116190" w:rsidP="00116190">
      <w:pPr>
        <w:spacing w:line="275" w:lineRule="exact"/>
        <w:ind w:left="1851"/>
        <w:rPr>
          <w:rFonts w:ascii="Times New Roman"/>
          <w:sz w:val="24"/>
        </w:rPr>
      </w:pPr>
      <w:r>
        <w:rPr>
          <w:rFonts w:ascii="Times New Roman"/>
          <w:sz w:val="24"/>
        </w:rPr>
        <w:t>Modifier</w:t>
      </w:r>
    </w:p>
    <w:p w14:paraId="463BE6D8" w14:textId="77777777" w:rsidR="00116190" w:rsidRDefault="00116190" w:rsidP="00116190">
      <w:pPr>
        <w:spacing w:line="275" w:lineRule="exact"/>
        <w:ind w:left="1851"/>
        <w:rPr>
          <w:rFonts w:ascii="Times New Roman"/>
          <w:sz w:val="24"/>
        </w:rPr>
      </w:pPr>
      <w:r>
        <w:rPr>
          <w:rFonts w:ascii="Times New Roman"/>
          <w:sz w:val="24"/>
        </w:rPr>
        <w:t>Supprimer</w:t>
      </w:r>
      <w:r>
        <w:rPr>
          <w:rFonts w:ascii="Times New Roman"/>
          <w:spacing w:val="-3"/>
          <w:sz w:val="24"/>
        </w:rPr>
        <w:t xml:space="preserve"> </w:t>
      </w:r>
      <w:r>
        <w:rPr>
          <w:rFonts w:ascii="Times New Roman"/>
          <w:sz w:val="24"/>
        </w:rPr>
        <w:t>un</w:t>
      </w:r>
      <w:r>
        <w:rPr>
          <w:rFonts w:ascii="Times New Roman"/>
          <w:spacing w:val="-3"/>
          <w:sz w:val="24"/>
        </w:rPr>
        <w:t xml:space="preserve"> </w:t>
      </w:r>
      <w:r>
        <w:rPr>
          <w:rFonts w:ascii="Times New Roman"/>
          <w:sz w:val="24"/>
        </w:rPr>
        <w:t>fichier</w:t>
      </w:r>
    </w:p>
    <w:p w14:paraId="0313D05A" w14:textId="77777777" w:rsidR="00116190" w:rsidRDefault="00116190" w:rsidP="00116190">
      <w:pPr>
        <w:spacing w:line="275" w:lineRule="exact"/>
        <w:ind w:left="1851"/>
        <w:rPr>
          <w:rFonts w:ascii="Times New Roman" w:hAnsi="Times New Roman"/>
          <w:sz w:val="24"/>
        </w:rPr>
      </w:pPr>
      <w:r>
        <w:rPr>
          <w:rFonts w:ascii="Times New Roman" w:hAnsi="Times New Roman"/>
          <w:sz w:val="24"/>
        </w:rPr>
        <w:t>….</w:t>
      </w:r>
    </w:p>
    <w:p w14:paraId="2A2CC50B" w14:textId="77777777" w:rsidR="00116190" w:rsidRDefault="00116190" w:rsidP="00116190">
      <w:pPr>
        <w:pStyle w:val="Corpsdetexte"/>
        <w:rPr>
          <w:rFonts w:ascii="Times New Roman"/>
        </w:rPr>
      </w:pPr>
    </w:p>
    <w:p w14:paraId="12900141" w14:textId="77777777" w:rsidR="00116190" w:rsidRDefault="00116190" w:rsidP="00116190">
      <w:pPr>
        <w:pStyle w:val="Corpsdetexte"/>
        <w:rPr>
          <w:rFonts w:ascii="Times New Roman"/>
        </w:rPr>
      </w:pPr>
    </w:p>
    <w:p w14:paraId="398CE551" w14:textId="77777777" w:rsidR="00116190" w:rsidRDefault="00116190" w:rsidP="00116190">
      <w:pPr>
        <w:spacing w:before="2"/>
        <w:ind w:left="1440"/>
        <w:rPr>
          <w:rFonts w:ascii="Times New Roman" w:hAnsi="Times New Roman"/>
          <w:sz w:val="24"/>
          <w:szCs w:val="24"/>
        </w:rPr>
      </w:pPr>
      <w:r w:rsidRPr="142CBC23">
        <w:rPr>
          <w:rFonts w:ascii="Times New Roman" w:hAnsi="Times New Roman"/>
          <w:sz w:val="24"/>
          <w:szCs w:val="24"/>
        </w:rPr>
        <w:t xml:space="preserve">    </w:t>
      </w:r>
      <w:r w:rsidRPr="43881771">
        <w:rPr>
          <w:rFonts w:ascii="Times New Roman" w:hAnsi="Times New Roman"/>
          <w:sz w:val="24"/>
          <w:szCs w:val="24"/>
        </w:rPr>
        <w:t>Créer un compte</w:t>
      </w:r>
      <w:r w:rsidRPr="085498A6">
        <w:rPr>
          <w:rFonts w:ascii="Times New Roman" w:hAnsi="Times New Roman"/>
          <w:sz w:val="24"/>
          <w:szCs w:val="24"/>
        </w:rPr>
        <w:t xml:space="preserve">       </w:t>
      </w:r>
    </w:p>
    <w:p w14:paraId="6D4631EF" w14:textId="77777777" w:rsidR="00116190" w:rsidRDefault="00116190" w:rsidP="00116190">
      <w:pPr>
        <w:spacing w:before="2"/>
        <w:ind w:left="720" w:firstLine="720"/>
        <w:rPr>
          <w:rFonts w:ascii="Times New Roman" w:hAnsi="Times New Roman"/>
          <w:sz w:val="24"/>
          <w:szCs w:val="24"/>
        </w:rPr>
      </w:pPr>
      <w:r w:rsidRPr="7E05434F">
        <w:rPr>
          <w:rFonts w:ascii="Times New Roman" w:hAnsi="Times New Roman"/>
          <w:sz w:val="24"/>
          <w:szCs w:val="24"/>
        </w:rPr>
        <w:t xml:space="preserve">    Supprimer un compte</w:t>
      </w:r>
    </w:p>
    <w:p w14:paraId="38F6920A" w14:textId="77777777" w:rsidR="00116190" w:rsidRDefault="00116190" w:rsidP="00116190">
      <w:pPr>
        <w:ind w:left="1440" w:right="7347"/>
        <w:rPr>
          <w:rFonts w:ascii="Times New Roman" w:hAnsi="Times New Roman"/>
          <w:sz w:val="24"/>
          <w:szCs w:val="24"/>
        </w:rPr>
      </w:pPr>
      <w:r w:rsidRPr="43881771">
        <w:rPr>
          <w:rFonts w:ascii="Times New Roman" w:hAnsi="Times New Roman"/>
          <w:sz w:val="24"/>
          <w:szCs w:val="24"/>
        </w:rPr>
        <w:t xml:space="preserve">    Modifier</w:t>
      </w:r>
      <w:r w:rsidRPr="43881771">
        <w:rPr>
          <w:rFonts w:ascii="Times New Roman" w:hAnsi="Times New Roman"/>
          <w:spacing w:val="-3"/>
          <w:sz w:val="24"/>
          <w:szCs w:val="24"/>
        </w:rPr>
        <w:t xml:space="preserve"> </w:t>
      </w:r>
      <w:r w:rsidRPr="43881771">
        <w:rPr>
          <w:rFonts w:ascii="Times New Roman" w:hAnsi="Times New Roman"/>
          <w:sz w:val="24"/>
          <w:szCs w:val="24"/>
        </w:rPr>
        <w:t>les</w:t>
      </w:r>
      <w:r w:rsidRPr="43881771">
        <w:rPr>
          <w:rFonts w:ascii="Times New Roman" w:hAnsi="Times New Roman"/>
          <w:spacing w:val="-2"/>
          <w:sz w:val="24"/>
          <w:szCs w:val="24"/>
        </w:rPr>
        <w:t xml:space="preserve"> </w:t>
      </w:r>
      <w:r w:rsidRPr="43881771">
        <w:rPr>
          <w:rFonts w:ascii="Times New Roman" w:hAnsi="Times New Roman"/>
          <w:sz w:val="24"/>
          <w:szCs w:val="24"/>
        </w:rPr>
        <w:t>données</w:t>
      </w:r>
    </w:p>
    <w:p w14:paraId="664D58FB" w14:textId="77777777" w:rsidR="00116190" w:rsidRDefault="00116190" w:rsidP="00116190">
      <w:pPr>
        <w:ind w:left="720" w:right="7347" w:firstLine="720"/>
        <w:rPr>
          <w:rFonts w:ascii="Times New Roman" w:hAnsi="Times New Roman"/>
          <w:sz w:val="24"/>
          <w:szCs w:val="24"/>
        </w:rPr>
      </w:pPr>
      <w:r w:rsidRPr="7E05434F">
        <w:rPr>
          <w:rFonts w:ascii="Times New Roman" w:hAnsi="Times New Roman"/>
          <w:sz w:val="24"/>
          <w:szCs w:val="24"/>
        </w:rPr>
        <w:t xml:space="preserve">    Rechercher un étudiant</w:t>
      </w:r>
    </w:p>
    <w:p w14:paraId="405B7CBC" w14:textId="77777777" w:rsidR="00116190" w:rsidRDefault="00116190" w:rsidP="00116190">
      <w:pPr>
        <w:pStyle w:val="Corpsdetexte"/>
        <w:rPr>
          <w:rFonts w:ascii="Times New Roman"/>
          <w:sz w:val="20"/>
        </w:rPr>
      </w:pPr>
    </w:p>
    <w:p w14:paraId="10CD1330" w14:textId="77777777" w:rsidR="00116190" w:rsidRDefault="00116190" w:rsidP="00116190">
      <w:pPr>
        <w:pStyle w:val="Corpsdetexte"/>
        <w:rPr>
          <w:rFonts w:ascii="Times New Roman"/>
          <w:sz w:val="20"/>
        </w:rPr>
      </w:pPr>
    </w:p>
    <w:p w14:paraId="2665D894" w14:textId="77777777" w:rsidR="00116190" w:rsidRDefault="00116190" w:rsidP="00116190">
      <w:pPr>
        <w:pStyle w:val="Corpsdetexte"/>
        <w:rPr>
          <w:rFonts w:ascii="Times New Roman"/>
          <w:sz w:val="20"/>
        </w:rPr>
      </w:pPr>
    </w:p>
    <w:p w14:paraId="2C326BD3" w14:textId="77777777" w:rsidR="00116190" w:rsidRDefault="00116190" w:rsidP="00116190">
      <w:pPr>
        <w:pStyle w:val="Corpsdetexte"/>
        <w:rPr>
          <w:rFonts w:ascii="Times New Roman"/>
          <w:sz w:val="20"/>
        </w:rPr>
      </w:pPr>
    </w:p>
    <w:p w14:paraId="255F5120" w14:textId="77777777" w:rsidR="00116190" w:rsidRDefault="00116190" w:rsidP="00116190">
      <w:pPr>
        <w:pStyle w:val="Corpsdetexte"/>
        <w:rPr>
          <w:rFonts w:ascii="Times New Roman"/>
          <w:sz w:val="20"/>
        </w:rPr>
      </w:pPr>
    </w:p>
    <w:p w14:paraId="54B7F970" w14:textId="77777777" w:rsidR="00116190" w:rsidRDefault="00116190" w:rsidP="00116190">
      <w:pPr>
        <w:pStyle w:val="Titre2"/>
        <w:spacing w:before="44"/>
      </w:pPr>
    </w:p>
    <w:p w14:paraId="79E7BFD3" w14:textId="77777777" w:rsidR="00116190" w:rsidRDefault="00116190" w:rsidP="0095626F">
      <w:pPr>
        <w:pStyle w:val="Titre2"/>
        <w:spacing w:before="44"/>
        <w:ind w:left="0"/>
      </w:pPr>
    </w:p>
    <w:p w14:paraId="4AB6EC33" w14:textId="77777777" w:rsidR="00116190" w:rsidRDefault="00116190" w:rsidP="00116190">
      <w:pPr>
        <w:pStyle w:val="Titre2"/>
        <w:spacing w:before="44"/>
      </w:pPr>
      <w:r>
        <w:t>La</w:t>
      </w:r>
      <w:r>
        <w:rPr>
          <w:spacing w:val="-10"/>
        </w:rPr>
        <w:t xml:space="preserve"> </w:t>
      </w:r>
      <w:r>
        <w:t>page</w:t>
      </w:r>
      <w:r>
        <w:rPr>
          <w:spacing w:val="-7"/>
        </w:rPr>
        <w:t xml:space="preserve"> </w:t>
      </w:r>
      <w:r>
        <w:t>de</w:t>
      </w:r>
      <w:r>
        <w:rPr>
          <w:spacing w:val="-4"/>
        </w:rPr>
        <w:t xml:space="preserve"> </w:t>
      </w:r>
      <w:r>
        <w:t>connexion</w:t>
      </w:r>
      <w:r>
        <w:rPr>
          <w:spacing w:val="-8"/>
        </w:rPr>
        <w:t xml:space="preserve"> </w:t>
      </w:r>
      <w:r>
        <w:t>est</w:t>
      </w:r>
      <w:r>
        <w:rPr>
          <w:spacing w:val="-9"/>
        </w:rPr>
        <w:t xml:space="preserve"> </w:t>
      </w:r>
      <w:r>
        <w:t>la</w:t>
      </w:r>
      <w:r>
        <w:rPr>
          <w:spacing w:val="-10"/>
        </w:rPr>
        <w:t xml:space="preserve"> </w:t>
      </w:r>
      <w:r>
        <w:t>même pour les 2 profils,</w:t>
      </w:r>
      <w:r>
        <w:rPr>
          <w:spacing w:val="-6"/>
        </w:rPr>
        <w:t xml:space="preserve"> </w:t>
      </w:r>
      <w:r>
        <w:t>mais</w:t>
      </w:r>
      <w:r>
        <w:rPr>
          <w:spacing w:val="-6"/>
        </w:rPr>
        <w:t xml:space="preserve"> </w:t>
      </w:r>
      <w:r>
        <w:t>après</w:t>
      </w:r>
      <w:r>
        <w:rPr>
          <w:spacing w:val="-6"/>
        </w:rPr>
        <w:t xml:space="preserve"> </w:t>
      </w:r>
      <w:r>
        <w:t>authentification</w:t>
      </w:r>
      <w:r>
        <w:rPr>
          <w:spacing w:val="-7"/>
        </w:rPr>
        <w:t xml:space="preserve"> </w:t>
      </w:r>
      <w:r>
        <w:t>l’utilisateur</w:t>
      </w:r>
      <w:r>
        <w:rPr>
          <w:spacing w:val="-10"/>
        </w:rPr>
        <w:t xml:space="preserve"> </w:t>
      </w:r>
      <w:r>
        <w:t>(étudiant/admin) sera redirigé</w:t>
      </w:r>
      <w:r>
        <w:rPr>
          <w:spacing w:val="-2"/>
        </w:rPr>
        <w:t xml:space="preserve"> </w:t>
      </w:r>
      <w:r>
        <w:t>vers</w:t>
      </w:r>
      <w:r>
        <w:rPr>
          <w:spacing w:val="-1"/>
        </w:rPr>
        <w:t xml:space="preserve"> </w:t>
      </w:r>
      <w:r>
        <w:t>une</w:t>
      </w:r>
      <w:r>
        <w:rPr>
          <w:spacing w:val="-2"/>
        </w:rPr>
        <w:t xml:space="preserve"> </w:t>
      </w:r>
      <w:r>
        <w:t>page</w:t>
      </w:r>
      <w:r>
        <w:rPr>
          <w:spacing w:val="-1"/>
        </w:rPr>
        <w:t xml:space="preserve"> </w:t>
      </w:r>
      <w:r>
        <w:t>principale</w:t>
      </w:r>
      <w:r>
        <w:rPr>
          <w:spacing w:val="-6"/>
        </w:rPr>
        <w:t xml:space="preserve"> (</w:t>
      </w:r>
      <w:r>
        <w:t>selon</w:t>
      </w:r>
      <w:r>
        <w:rPr>
          <w:spacing w:val="-2"/>
        </w:rPr>
        <w:t xml:space="preserve"> </w:t>
      </w:r>
      <w:r>
        <w:t>son</w:t>
      </w:r>
      <w:r>
        <w:rPr>
          <w:spacing w:val="-3"/>
        </w:rPr>
        <w:t xml:space="preserve"> </w:t>
      </w:r>
      <w:r>
        <w:t>profil).</w:t>
      </w:r>
    </w:p>
    <w:p w14:paraId="669045C1" w14:textId="77777777" w:rsidR="00116190" w:rsidRDefault="00116190" w:rsidP="00116190">
      <w:pPr>
        <w:pStyle w:val="Titre2"/>
        <w:spacing w:before="44"/>
      </w:pPr>
    </w:p>
    <w:p w14:paraId="47D0E62A" w14:textId="77777777" w:rsidR="00116190" w:rsidRDefault="00116190" w:rsidP="00116190">
      <w:pPr>
        <w:pStyle w:val="Titre2"/>
        <w:spacing w:before="44"/>
      </w:pPr>
    </w:p>
    <w:p w14:paraId="782F588A" w14:textId="341AA60F" w:rsidR="00116190" w:rsidRDefault="00116190" w:rsidP="00116190">
      <w:pPr>
        <w:tabs>
          <w:tab w:val="left" w:pos="2469"/>
        </w:tabs>
        <w:rPr>
          <w:sz w:val="26"/>
        </w:rPr>
      </w:pPr>
    </w:p>
    <w:p w14:paraId="79224313" w14:textId="77777777" w:rsidR="001F21EB" w:rsidRDefault="00116190" w:rsidP="001F21EB">
      <w:pPr>
        <w:pStyle w:val="Corpsdetexte"/>
        <w:spacing w:before="5"/>
        <w:rPr>
          <w:sz w:val="20"/>
        </w:rPr>
      </w:pPr>
      <w:r>
        <w:tab/>
      </w:r>
    </w:p>
    <w:p w14:paraId="327430C8" w14:textId="77777777" w:rsidR="001F21EB" w:rsidRDefault="001F21EB" w:rsidP="001F21EB">
      <w:pPr>
        <w:pStyle w:val="Paragraphedeliste"/>
        <w:numPr>
          <w:ilvl w:val="0"/>
          <w:numId w:val="3"/>
        </w:numPr>
        <w:tabs>
          <w:tab w:val="left" w:pos="1455"/>
          <w:tab w:val="left" w:pos="1456"/>
        </w:tabs>
        <w:spacing w:before="44"/>
        <w:jc w:val="left"/>
        <w:rPr>
          <w:color w:val="006FC0"/>
          <w:sz w:val="24"/>
        </w:rPr>
      </w:pPr>
      <w:r>
        <w:rPr>
          <w:color w:val="006FC0"/>
          <w:sz w:val="28"/>
          <w:u w:val="single" w:color="006FC0"/>
        </w:rPr>
        <w:t>NOUVELLES FONCTIONNALITÉS</w:t>
      </w:r>
    </w:p>
    <w:p w14:paraId="2E8037DB" w14:textId="77777777" w:rsidR="001F21EB" w:rsidRDefault="001F21EB" w:rsidP="001F21EB">
      <w:pPr>
        <w:pStyle w:val="Corpsdetexte"/>
        <w:rPr>
          <w:sz w:val="27"/>
        </w:rPr>
      </w:pPr>
    </w:p>
    <w:p w14:paraId="07EBA62D" w14:textId="77777777" w:rsidR="001F21EB" w:rsidRDefault="001F21EB" w:rsidP="001F21EB">
      <w:pPr>
        <w:pStyle w:val="Corpsdetexte"/>
        <w:rPr>
          <w:sz w:val="27"/>
        </w:rPr>
      </w:pPr>
    </w:p>
    <w:p w14:paraId="7652C91D" w14:textId="77777777" w:rsidR="001F21EB" w:rsidRDefault="001F21EB" w:rsidP="001F21EB">
      <w:pPr>
        <w:pStyle w:val="Corpsdetexte"/>
        <w:ind w:firstLine="360"/>
        <w:rPr>
          <w:sz w:val="27"/>
        </w:rPr>
      </w:pPr>
      <w:r>
        <w:rPr>
          <w:sz w:val="27"/>
        </w:rPr>
        <w:t>Nous avons apporté de nombreuses fonctionnalités pour notre site :</w:t>
      </w:r>
    </w:p>
    <w:p w14:paraId="60FA4349" w14:textId="77777777" w:rsidR="001F21EB" w:rsidRDefault="001F21EB" w:rsidP="001F21EB">
      <w:pPr>
        <w:pStyle w:val="Corpsdetexte"/>
        <w:rPr>
          <w:sz w:val="27"/>
        </w:rPr>
      </w:pPr>
    </w:p>
    <w:p w14:paraId="7BF43B21" w14:textId="77777777" w:rsidR="001F21EB" w:rsidRDefault="001F21EB" w:rsidP="001F21EB">
      <w:pPr>
        <w:pStyle w:val="Corpsdetexte"/>
        <w:rPr>
          <w:sz w:val="27"/>
        </w:rPr>
      </w:pPr>
    </w:p>
    <w:p w14:paraId="1AEFB05D" w14:textId="77777777" w:rsidR="001D5115" w:rsidRDefault="001D5115" w:rsidP="00B959D2">
      <w:pPr>
        <w:pStyle w:val="Corpsdetexte"/>
        <w:numPr>
          <w:ilvl w:val="0"/>
          <w:numId w:val="16"/>
        </w:numPr>
        <w:spacing w:line="360" w:lineRule="auto"/>
        <w:rPr>
          <w:sz w:val="28"/>
        </w:rPr>
      </w:pPr>
      <w:r>
        <w:rPr>
          <w:sz w:val="28"/>
        </w:rPr>
        <w:t>La recherche d’un utilisateur selon trois critères (nom, prénom et login).</w:t>
      </w:r>
    </w:p>
    <w:p w14:paraId="784D9043" w14:textId="77777777" w:rsidR="001D5115" w:rsidRDefault="001D5115" w:rsidP="00B959D2">
      <w:pPr>
        <w:pStyle w:val="Corpsdetexte"/>
        <w:numPr>
          <w:ilvl w:val="0"/>
          <w:numId w:val="16"/>
        </w:numPr>
        <w:spacing w:line="360" w:lineRule="auto"/>
        <w:rPr>
          <w:sz w:val="28"/>
        </w:rPr>
      </w:pPr>
      <w:r>
        <w:rPr>
          <w:sz w:val="28"/>
        </w:rPr>
        <w:t>Possibilité d’importer un ou plusieurs documents en faisant un glisser-déposer.</w:t>
      </w:r>
    </w:p>
    <w:p w14:paraId="52A4482F" w14:textId="77777777" w:rsidR="001D5115" w:rsidRDefault="001D5115" w:rsidP="00B959D2">
      <w:pPr>
        <w:pStyle w:val="Corpsdetexte"/>
        <w:numPr>
          <w:ilvl w:val="0"/>
          <w:numId w:val="16"/>
        </w:numPr>
        <w:spacing w:line="360" w:lineRule="auto"/>
        <w:rPr>
          <w:sz w:val="28"/>
        </w:rPr>
      </w:pPr>
      <w:r>
        <w:rPr>
          <w:sz w:val="28"/>
        </w:rPr>
        <w:t>La gestion des fichiers et dossiers a été complètement retravaillée. L’objectif est de se rapprocher au maximum d’un explorateur de fichiers conventionnelle. Ex : L’explorateur Windows.</w:t>
      </w:r>
    </w:p>
    <w:p w14:paraId="03721802" w14:textId="77777777" w:rsidR="001D5115" w:rsidRDefault="001D5115" w:rsidP="00B959D2">
      <w:pPr>
        <w:pStyle w:val="Corpsdetexte"/>
        <w:numPr>
          <w:ilvl w:val="0"/>
          <w:numId w:val="16"/>
        </w:numPr>
        <w:spacing w:line="360" w:lineRule="auto"/>
        <w:rPr>
          <w:sz w:val="28"/>
        </w:rPr>
      </w:pPr>
      <w:r>
        <w:rPr>
          <w:sz w:val="28"/>
        </w:rPr>
        <w:t>Amélioration du design général. (Ex : page d’accueil, page principale).</w:t>
      </w:r>
    </w:p>
    <w:p w14:paraId="4B0FAB8A" w14:textId="77777777" w:rsidR="001D5115" w:rsidRPr="00EA529C" w:rsidRDefault="001D5115" w:rsidP="00B959D2">
      <w:pPr>
        <w:pStyle w:val="Corpsdetexte"/>
        <w:numPr>
          <w:ilvl w:val="0"/>
          <w:numId w:val="16"/>
        </w:numPr>
        <w:spacing w:line="360" w:lineRule="auto"/>
        <w:rPr>
          <w:sz w:val="28"/>
        </w:rPr>
      </w:pPr>
      <w:r>
        <w:rPr>
          <w:sz w:val="28"/>
        </w:rPr>
        <w:t>Site accessible depuis l’extérieur. (Sur internet).</w:t>
      </w:r>
    </w:p>
    <w:p w14:paraId="067AAA2F" w14:textId="103F2DA0" w:rsidR="001D5115" w:rsidRPr="00A42573" w:rsidRDefault="001D5115" w:rsidP="00035F41">
      <w:pPr>
        <w:pStyle w:val="Corpsdetexte"/>
        <w:numPr>
          <w:ilvl w:val="0"/>
          <w:numId w:val="16"/>
        </w:numPr>
        <w:spacing w:line="360" w:lineRule="auto"/>
        <w:rPr>
          <w:sz w:val="28"/>
        </w:rPr>
      </w:pPr>
      <w:r w:rsidRPr="00A42573">
        <w:rPr>
          <w:sz w:val="28"/>
        </w:rPr>
        <w:t>Compatibilité avec différentes tailles d’écrans (mobile, tablette etc.). Aujourd'hui la navigation sur smartphone représente plus de la moitié du trafic web. Si l’on veut viser le maximum de personnes, Il est donc crucial pour nous d’adapter notre application web aux smartphones et différents plateformes existantes</w:t>
      </w:r>
    </w:p>
    <w:p w14:paraId="618A1EAB" w14:textId="77777777" w:rsidR="005B03E9" w:rsidRDefault="005B03E9" w:rsidP="00B959D2">
      <w:pPr>
        <w:pStyle w:val="Corpsdetexte"/>
        <w:keepNext/>
      </w:pPr>
    </w:p>
    <w:p w14:paraId="0AC75F70" w14:textId="4ABA43D9" w:rsidR="005B03E9" w:rsidRDefault="005B03E9" w:rsidP="005B03E9">
      <w:pPr>
        <w:pStyle w:val="Paragraphedeliste"/>
      </w:pPr>
    </w:p>
    <w:p w14:paraId="66C9BD50" w14:textId="64708BF7" w:rsidR="00195E8D" w:rsidRDefault="00195E8D" w:rsidP="005B03E9">
      <w:pPr>
        <w:pStyle w:val="Paragraphedeliste"/>
      </w:pPr>
    </w:p>
    <w:p w14:paraId="4CB65DC5" w14:textId="0B381CA5" w:rsidR="00195E8D" w:rsidRDefault="00195E8D" w:rsidP="005B03E9">
      <w:pPr>
        <w:pStyle w:val="Paragraphedeliste"/>
      </w:pPr>
    </w:p>
    <w:p w14:paraId="02AFA3C3" w14:textId="272A1DB3" w:rsidR="00195E8D" w:rsidRDefault="00195E8D" w:rsidP="005B03E9">
      <w:pPr>
        <w:pStyle w:val="Paragraphedeliste"/>
      </w:pPr>
    </w:p>
    <w:p w14:paraId="15C215CD" w14:textId="51CB25AD" w:rsidR="00195E8D" w:rsidRDefault="00195E8D" w:rsidP="005B03E9">
      <w:pPr>
        <w:pStyle w:val="Paragraphedeliste"/>
      </w:pPr>
    </w:p>
    <w:p w14:paraId="79712D45" w14:textId="05E29E97" w:rsidR="00195E8D" w:rsidRDefault="00195E8D" w:rsidP="005B03E9">
      <w:pPr>
        <w:pStyle w:val="Paragraphedeliste"/>
      </w:pPr>
    </w:p>
    <w:p w14:paraId="61EAB755" w14:textId="048825BA" w:rsidR="00195E8D" w:rsidRDefault="00195E8D" w:rsidP="005B03E9">
      <w:pPr>
        <w:pStyle w:val="Paragraphedeliste"/>
      </w:pPr>
    </w:p>
    <w:p w14:paraId="761C0EFC" w14:textId="5D4B2F8C" w:rsidR="00195E8D" w:rsidRDefault="00195E8D" w:rsidP="005B03E9">
      <w:pPr>
        <w:pStyle w:val="Paragraphedeliste"/>
      </w:pPr>
    </w:p>
    <w:p w14:paraId="286C0346" w14:textId="52C6601B" w:rsidR="00810374" w:rsidRDefault="00810374" w:rsidP="005B03E9">
      <w:pPr>
        <w:pStyle w:val="Paragraphedeliste"/>
      </w:pPr>
    </w:p>
    <w:p w14:paraId="1F61D72F" w14:textId="0788E4B8" w:rsidR="00810374" w:rsidRDefault="00810374" w:rsidP="005B03E9">
      <w:pPr>
        <w:pStyle w:val="Paragraphedeliste"/>
      </w:pPr>
    </w:p>
    <w:p w14:paraId="29BB14A0" w14:textId="62C60088" w:rsidR="00810374" w:rsidRDefault="00810374" w:rsidP="005B03E9">
      <w:pPr>
        <w:pStyle w:val="Paragraphedeliste"/>
      </w:pPr>
    </w:p>
    <w:p w14:paraId="610F3E17" w14:textId="20CDECA5" w:rsidR="00A42573" w:rsidRDefault="00A42573" w:rsidP="005B03E9">
      <w:pPr>
        <w:pStyle w:val="Paragraphedeliste"/>
      </w:pPr>
    </w:p>
    <w:p w14:paraId="16FC4C30" w14:textId="68038389" w:rsidR="00A42573" w:rsidRDefault="00A42573" w:rsidP="005B03E9">
      <w:pPr>
        <w:pStyle w:val="Paragraphedeliste"/>
      </w:pPr>
    </w:p>
    <w:p w14:paraId="69D9FE27" w14:textId="77777777" w:rsidR="00A42573" w:rsidRDefault="00A42573" w:rsidP="005B03E9">
      <w:pPr>
        <w:pStyle w:val="Paragraphedeliste"/>
      </w:pPr>
    </w:p>
    <w:p w14:paraId="3C715191" w14:textId="6252FFCA" w:rsidR="00810374" w:rsidRDefault="00810374" w:rsidP="005B03E9">
      <w:pPr>
        <w:pStyle w:val="Paragraphedeliste"/>
      </w:pPr>
    </w:p>
    <w:p w14:paraId="252BD99A" w14:textId="1E47AE08" w:rsidR="00810374" w:rsidRDefault="00810374" w:rsidP="005B03E9">
      <w:pPr>
        <w:pStyle w:val="Paragraphedeliste"/>
      </w:pPr>
    </w:p>
    <w:p w14:paraId="3EEC2E84" w14:textId="77777777" w:rsidR="00810374" w:rsidRDefault="00810374" w:rsidP="005B03E9">
      <w:pPr>
        <w:pStyle w:val="Paragraphedeliste"/>
      </w:pPr>
    </w:p>
    <w:p w14:paraId="65ECFA55" w14:textId="4F4C6D70" w:rsidR="00195E8D" w:rsidRDefault="00195E8D" w:rsidP="005B03E9">
      <w:pPr>
        <w:pStyle w:val="Paragraphedeliste"/>
      </w:pPr>
    </w:p>
    <w:p w14:paraId="420F445E" w14:textId="5EBEAC74" w:rsidR="00195E8D" w:rsidRDefault="00195E8D" w:rsidP="005B03E9">
      <w:pPr>
        <w:pStyle w:val="Paragraphedeliste"/>
      </w:pPr>
    </w:p>
    <w:p w14:paraId="42F465FD" w14:textId="77777777" w:rsidR="00195E8D" w:rsidRPr="003E3639" w:rsidRDefault="00195E8D" w:rsidP="00195E8D">
      <w:pPr>
        <w:pStyle w:val="Paragraphedeliste"/>
        <w:numPr>
          <w:ilvl w:val="2"/>
          <w:numId w:val="9"/>
        </w:numPr>
        <w:tabs>
          <w:tab w:val="left" w:pos="1781"/>
        </w:tabs>
        <w:spacing w:before="43"/>
        <w:rPr>
          <w:b/>
          <w:bCs/>
          <w:sz w:val="32"/>
          <w:szCs w:val="24"/>
        </w:rPr>
      </w:pPr>
      <w:r w:rsidRPr="003E3639">
        <w:rPr>
          <w:b/>
          <w:bCs/>
          <w:color w:val="006FC0"/>
          <w:sz w:val="32"/>
          <w:szCs w:val="24"/>
          <w:u w:val="single" w:color="006FC0"/>
        </w:rPr>
        <w:t>QUELQUES CAPTURE</w:t>
      </w:r>
      <w:r>
        <w:rPr>
          <w:b/>
          <w:bCs/>
          <w:color w:val="006FC0"/>
          <w:sz w:val="32"/>
          <w:szCs w:val="24"/>
          <w:u w:val="single" w:color="006FC0"/>
        </w:rPr>
        <w:t>S</w:t>
      </w:r>
      <w:r w:rsidRPr="003E3639">
        <w:rPr>
          <w:b/>
          <w:bCs/>
          <w:color w:val="006FC0"/>
          <w:sz w:val="32"/>
          <w:szCs w:val="24"/>
          <w:u w:val="single" w:color="006FC0"/>
        </w:rPr>
        <w:t xml:space="preserve"> ET EXPLICATIONS.</w:t>
      </w:r>
    </w:p>
    <w:p w14:paraId="34F971D4" w14:textId="77777777" w:rsidR="00195E8D" w:rsidRDefault="00195E8D" w:rsidP="00195E8D">
      <w:pPr>
        <w:pStyle w:val="Corpsdetexte"/>
        <w:spacing w:before="10"/>
        <w:rPr>
          <w:sz w:val="23"/>
        </w:rPr>
      </w:pPr>
    </w:p>
    <w:p w14:paraId="6090A077" w14:textId="77777777" w:rsidR="00195E8D" w:rsidRDefault="00195E8D" w:rsidP="00195E8D">
      <w:pPr>
        <w:tabs>
          <w:tab w:val="left" w:pos="1780"/>
        </w:tabs>
        <w:spacing w:before="43"/>
        <w:ind w:left="1421"/>
        <w:rPr>
          <w:rFonts w:ascii="Calibri"/>
          <w:b/>
          <w:sz w:val="28"/>
        </w:rPr>
      </w:pPr>
      <w:r>
        <w:rPr>
          <w:noProof/>
        </w:rPr>
        <w:drawing>
          <wp:anchor distT="0" distB="0" distL="0" distR="0" simplePos="0" relativeHeight="251664460" behindDoc="1" locked="0" layoutInCell="1" allowOverlap="1" wp14:anchorId="392E406C" wp14:editId="3E6A360B">
            <wp:simplePos x="0" y="0"/>
            <wp:positionH relativeFrom="page">
              <wp:posOffset>1143635</wp:posOffset>
            </wp:positionH>
            <wp:positionV relativeFrom="paragraph">
              <wp:posOffset>37847</wp:posOffset>
            </wp:positionV>
            <wp:extent cx="165100" cy="196850"/>
            <wp:effectExtent l="0" t="0" r="0" b="0"/>
            <wp:wrapNone/>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66" cstate="print"/>
                    <a:stretch>
                      <a:fillRect/>
                    </a:stretch>
                  </pic:blipFill>
                  <pic:spPr>
                    <a:xfrm>
                      <a:off x="0" y="0"/>
                      <a:ext cx="165100" cy="196850"/>
                    </a:xfrm>
                    <a:prstGeom prst="rect">
                      <a:avLst/>
                    </a:prstGeom>
                  </pic:spPr>
                </pic:pic>
              </a:graphicData>
            </a:graphic>
          </wp:anchor>
        </w:drawing>
      </w:r>
      <w:r>
        <w:rPr>
          <w:rFonts w:ascii="Calibri"/>
          <w:b/>
          <w:color w:val="006FC0"/>
          <w:sz w:val="28"/>
          <w:shd w:val="clear" w:color="auto" w:fill="FFFF00"/>
        </w:rPr>
        <w:t xml:space="preserve"> </w:t>
      </w:r>
      <w:r>
        <w:rPr>
          <w:rFonts w:ascii="Calibri"/>
          <w:b/>
          <w:color w:val="006FC0"/>
          <w:sz w:val="28"/>
          <w:shd w:val="clear" w:color="auto" w:fill="FFFF00"/>
        </w:rPr>
        <w:tab/>
        <w:t>Page</w:t>
      </w:r>
      <w:r>
        <w:rPr>
          <w:rFonts w:ascii="Calibri"/>
          <w:b/>
          <w:color w:val="006FC0"/>
          <w:spacing w:val="-2"/>
          <w:sz w:val="28"/>
          <w:shd w:val="clear" w:color="auto" w:fill="FFFF00"/>
        </w:rPr>
        <w:t xml:space="preserve"> </w:t>
      </w:r>
      <w:r>
        <w:rPr>
          <w:rFonts w:ascii="Calibri"/>
          <w:b/>
          <w:color w:val="006FC0"/>
          <w:sz w:val="28"/>
          <w:shd w:val="clear" w:color="auto" w:fill="FFFF00"/>
        </w:rPr>
        <w:t>d'accueil</w:t>
      </w:r>
      <w:r>
        <w:rPr>
          <w:rFonts w:ascii="Calibri"/>
          <w:b/>
          <w:color w:val="006FC0"/>
          <w:spacing w:val="1"/>
          <w:sz w:val="28"/>
          <w:shd w:val="clear" w:color="auto" w:fill="FFFF00"/>
        </w:rPr>
        <w:t xml:space="preserve"> </w:t>
      </w:r>
      <w:r>
        <w:rPr>
          <w:rFonts w:ascii="Calibri"/>
          <w:b/>
          <w:color w:val="006FC0"/>
          <w:sz w:val="28"/>
          <w:shd w:val="clear" w:color="auto" w:fill="FFFF00"/>
        </w:rPr>
        <w:t>du</w:t>
      </w:r>
      <w:r>
        <w:rPr>
          <w:rFonts w:ascii="Calibri"/>
          <w:b/>
          <w:color w:val="006FC0"/>
          <w:spacing w:val="-1"/>
          <w:sz w:val="28"/>
          <w:shd w:val="clear" w:color="auto" w:fill="FFFF00"/>
        </w:rPr>
        <w:t xml:space="preserve"> </w:t>
      </w:r>
      <w:r>
        <w:rPr>
          <w:rFonts w:ascii="Calibri"/>
          <w:b/>
          <w:color w:val="006FC0"/>
          <w:sz w:val="28"/>
          <w:shd w:val="clear" w:color="auto" w:fill="FFFF00"/>
        </w:rPr>
        <w:t>site</w:t>
      </w:r>
      <w:r>
        <w:rPr>
          <w:rFonts w:ascii="Calibri"/>
          <w:b/>
          <w:color w:val="006FC0"/>
          <w:spacing w:val="-2"/>
          <w:sz w:val="28"/>
          <w:shd w:val="clear" w:color="auto" w:fill="FFFF00"/>
        </w:rPr>
        <w:t xml:space="preserve"> </w:t>
      </w:r>
      <w:r>
        <w:rPr>
          <w:rFonts w:ascii="Calibri"/>
          <w:b/>
          <w:color w:val="006FC0"/>
          <w:sz w:val="28"/>
          <w:shd w:val="clear" w:color="auto" w:fill="FFFF00"/>
        </w:rPr>
        <w:t>web</w:t>
      </w:r>
    </w:p>
    <w:p w14:paraId="2768D5E4" w14:textId="77777777" w:rsidR="00195E8D" w:rsidRDefault="00195E8D" w:rsidP="00195E8D">
      <w:pPr>
        <w:pStyle w:val="Corpsdetexte"/>
        <w:rPr>
          <w:rFonts w:ascii="Calibri"/>
          <w:b/>
          <w:sz w:val="20"/>
        </w:rPr>
      </w:pPr>
    </w:p>
    <w:p w14:paraId="7BE24B70" w14:textId="77777777" w:rsidR="00195E8D" w:rsidRDefault="00195E8D" w:rsidP="00195E8D">
      <w:pPr>
        <w:pStyle w:val="Corpsdetexte"/>
        <w:rPr>
          <w:rFonts w:ascii="Calibri"/>
          <w:b/>
          <w:sz w:val="20"/>
        </w:rPr>
      </w:pPr>
    </w:p>
    <w:p w14:paraId="3375100F" w14:textId="77777777" w:rsidR="00195E8D" w:rsidRDefault="00195E8D" w:rsidP="00195E8D">
      <w:pPr>
        <w:pStyle w:val="Corpsdetexte"/>
        <w:rPr>
          <w:rFonts w:ascii="Calibri"/>
          <w:b/>
          <w:sz w:val="20"/>
        </w:rPr>
      </w:pPr>
      <w:r>
        <w:rPr>
          <w:rFonts w:ascii="Calibri"/>
          <w:b/>
          <w:noProof/>
          <w:sz w:val="12"/>
        </w:rPr>
        <w:drawing>
          <wp:anchor distT="0" distB="0" distL="114300" distR="114300" simplePos="0" relativeHeight="251680844" behindDoc="0" locked="0" layoutInCell="1" allowOverlap="1" wp14:anchorId="0BA8106D" wp14:editId="498AE390">
            <wp:simplePos x="0" y="0"/>
            <wp:positionH relativeFrom="column">
              <wp:posOffset>-35197</wp:posOffset>
            </wp:positionH>
            <wp:positionV relativeFrom="paragraph">
              <wp:posOffset>129540</wp:posOffset>
            </wp:positionV>
            <wp:extent cx="7264400" cy="4146550"/>
            <wp:effectExtent l="0" t="0" r="0" b="6350"/>
            <wp:wrapNone/>
            <wp:docPr id="278" name="Image 2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descr="Une image contenant text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264400" cy="4146550"/>
                    </a:xfrm>
                    <a:prstGeom prst="rect">
                      <a:avLst/>
                    </a:prstGeom>
                  </pic:spPr>
                </pic:pic>
              </a:graphicData>
            </a:graphic>
            <wp14:sizeRelH relativeFrom="page">
              <wp14:pctWidth>0</wp14:pctWidth>
            </wp14:sizeRelH>
            <wp14:sizeRelV relativeFrom="page">
              <wp14:pctHeight>0</wp14:pctHeight>
            </wp14:sizeRelV>
          </wp:anchor>
        </w:drawing>
      </w:r>
    </w:p>
    <w:p w14:paraId="2CF5D968" w14:textId="77777777" w:rsidR="00195E8D" w:rsidRDefault="00195E8D" w:rsidP="00195E8D">
      <w:pPr>
        <w:pStyle w:val="Corpsdetexte"/>
        <w:spacing w:before="11"/>
        <w:rPr>
          <w:rFonts w:ascii="Calibri"/>
          <w:b/>
          <w:sz w:val="12"/>
        </w:rPr>
      </w:pPr>
    </w:p>
    <w:p w14:paraId="6EA228F8" w14:textId="77777777" w:rsidR="00195E8D" w:rsidRDefault="00195E8D" w:rsidP="00195E8D">
      <w:pPr>
        <w:pStyle w:val="Corpsdetexte"/>
        <w:rPr>
          <w:rFonts w:ascii="Calibri"/>
          <w:b/>
          <w:sz w:val="20"/>
        </w:rPr>
      </w:pPr>
    </w:p>
    <w:p w14:paraId="5E0AA927" w14:textId="77777777" w:rsidR="00195E8D" w:rsidRDefault="00195E8D" w:rsidP="00195E8D">
      <w:pPr>
        <w:pStyle w:val="Corpsdetexte"/>
        <w:rPr>
          <w:rFonts w:ascii="Calibri"/>
          <w:b/>
          <w:sz w:val="20"/>
        </w:rPr>
      </w:pPr>
    </w:p>
    <w:p w14:paraId="5A082F22" w14:textId="77777777" w:rsidR="00195E8D" w:rsidRDefault="00195E8D" w:rsidP="00195E8D">
      <w:pPr>
        <w:pStyle w:val="Corpsdetexte"/>
        <w:rPr>
          <w:rFonts w:ascii="Calibri"/>
          <w:b/>
          <w:sz w:val="20"/>
        </w:rPr>
      </w:pPr>
    </w:p>
    <w:p w14:paraId="07050FC2" w14:textId="77777777" w:rsidR="00195E8D" w:rsidRDefault="00195E8D" w:rsidP="00195E8D">
      <w:pPr>
        <w:pStyle w:val="Corpsdetexte"/>
        <w:rPr>
          <w:rFonts w:ascii="Calibri"/>
          <w:b/>
          <w:sz w:val="20"/>
        </w:rPr>
      </w:pPr>
    </w:p>
    <w:p w14:paraId="683A483C" w14:textId="77777777" w:rsidR="00195E8D" w:rsidRDefault="00195E8D" w:rsidP="00195E8D">
      <w:pPr>
        <w:pStyle w:val="Corpsdetexte"/>
        <w:rPr>
          <w:rFonts w:ascii="Calibri"/>
          <w:b/>
          <w:sz w:val="20"/>
        </w:rPr>
      </w:pPr>
    </w:p>
    <w:p w14:paraId="1EF21FEF" w14:textId="77777777" w:rsidR="00195E8D" w:rsidRDefault="00195E8D" w:rsidP="00195E8D">
      <w:pPr>
        <w:pStyle w:val="Corpsdetexte"/>
        <w:rPr>
          <w:rFonts w:ascii="Calibri"/>
          <w:b/>
          <w:sz w:val="20"/>
        </w:rPr>
      </w:pPr>
    </w:p>
    <w:p w14:paraId="49BFCA26" w14:textId="77777777" w:rsidR="00195E8D" w:rsidRDefault="00195E8D" w:rsidP="00195E8D">
      <w:pPr>
        <w:pStyle w:val="Corpsdetexte"/>
        <w:rPr>
          <w:rFonts w:ascii="Calibri"/>
          <w:b/>
          <w:sz w:val="20"/>
        </w:rPr>
      </w:pPr>
    </w:p>
    <w:p w14:paraId="5DBAE1BB" w14:textId="77777777" w:rsidR="00195E8D" w:rsidRDefault="00195E8D" w:rsidP="00195E8D">
      <w:pPr>
        <w:pStyle w:val="Corpsdetexte"/>
        <w:rPr>
          <w:rFonts w:ascii="Calibri"/>
          <w:b/>
          <w:sz w:val="20"/>
        </w:rPr>
      </w:pPr>
    </w:p>
    <w:p w14:paraId="6572992D" w14:textId="77777777" w:rsidR="00195E8D" w:rsidRDefault="00195E8D" w:rsidP="00195E8D">
      <w:pPr>
        <w:pStyle w:val="Corpsdetexte"/>
        <w:rPr>
          <w:rFonts w:ascii="Calibri"/>
          <w:b/>
          <w:sz w:val="20"/>
        </w:rPr>
      </w:pPr>
    </w:p>
    <w:p w14:paraId="786B2FCE" w14:textId="77777777" w:rsidR="00195E8D" w:rsidRDefault="00195E8D" w:rsidP="00195E8D">
      <w:pPr>
        <w:pStyle w:val="Corpsdetexte"/>
        <w:rPr>
          <w:rFonts w:ascii="Calibri"/>
          <w:b/>
          <w:sz w:val="20"/>
        </w:rPr>
      </w:pPr>
    </w:p>
    <w:p w14:paraId="4315F795" w14:textId="77777777" w:rsidR="00195E8D" w:rsidRDefault="00195E8D" w:rsidP="00195E8D">
      <w:pPr>
        <w:pStyle w:val="Corpsdetexte"/>
        <w:rPr>
          <w:rFonts w:ascii="Calibri"/>
          <w:b/>
          <w:sz w:val="20"/>
        </w:rPr>
      </w:pPr>
    </w:p>
    <w:p w14:paraId="3CC7F1CF" w14:textId="77777777" w:rsidR="00195E8D" w:rsidRDefault="00195E8D" w:rsidP="00195E8D">
      <w:pPr>
        <w:pStyle w:val="Corpsdetexte"/>
        <w:rPr>
          <w:rFonts w:ascii="Calibri"/>
          <w:b/>
          <w:sz w:val="20"/>
        </w:rPr>
      </w:pPr>
    </w:p>
    <w:p w14:paraId="5D947481" w14:textId="77777777" w:rsidR="00195E8D" w:rsidRDefault="00195E8D" w:rsidP="00195E8D">
      <w:pPr>
        <w:pStyle w:val="Corpsdetexte"/>
        <w:rPr>
          <w:rFonts w:ascii="Calibri"/>
          <w:b/>
          <w:sz w:val="20"/>
        </w:rPr>
      </w:pPr>
    </w:p>
    <w:p w14:paraId="23465EB1" w14:textId="77777777" w:rsidR="00195E8D" w:rsidRDefault="00195E8D" w:rsidP="00195E8D">
      <w:pPr>
        <w:pStyle w:val="Corpsdetexte"/>
        <w:rPr>
          <w:rFonts w:ascii="Calibri"/>
          <w:b/>
          <w:sz w:val="20"/>
        </w:rPr>
      </w:pPr>
    </w:p>
    <w:p w14:paraId="5DAB805E" w14:textId="77777777" w:rsidR="00195E8D" w:rsidRDefault="00195E8D" w:rsidP="00195E8D">
      <w:pPr>
        <w:pStyle w:val="Corpsdetexte"/>
        <w:rPr>
          <w:rFonts w:ascii="Calibri"/>
          <w:b/>
          <w:sz w:val="20"/>
        </w:rPr>
      </w:pPr>
    </w:p>
    <w:p w14:paraId="17688EB6" w14:textId="77777777" w:rsidR="00195E8D" w:rsidRDefault="00195E8D" w:rsidP="00195E8D">
      <w:pPr>
        <w:pStyle w:val="Corpsdetexte"/>
        <w:rPr>
          <w:rFonts w:ascii="Calibri"/>
          <w:b/>
          <w:sz w:val="20"/>
        </w:rPr>
      </w:pPr>
    </w:p>
    <w:p w14:paraId="21379990" w14:textId="77777777" w:rsidR="00195E8D" w:rsidRDefault="00195E8D" w:rsidP="00195E8D">
      <w:pPr>
        <w:pStyle w:val="Corpsdetexte"/>
        <w:rPr>
          <w:rFonts w:ascii="Calibri"/>
          <w:b/>
          <w:sz w:val="20"/>
        </w:rPr>
      </w:pPr>
    </w:p>
    <w:p w14:paraId="6D0ADAB0" w14:textId="77777777" w:rsidR="00195E8D" w:rsidRDefault="00195E8D" w:rsidP="00195E8D">
      <w:pPr>
        <w:pStyle w:val="Corpsdetexte"/>
        <w:rPr>
          <w:rFonts w:ascii="Calibri"/>
          <w:b/>
          <w:sz w:val="20"/>
        </w:rPr>
      </w:pPr>
    </w:p>
    <w:p w14:paraId="547486AD" w14:textId="77777777" w:rsidR="00195E8D" w:rsidRDefault="00195E8D" w:rsidP="00195E8D">
      <w:pPr>
        <w:pStyle w:val="Corpsdetexte"/>
        <w:rPr>
          <w:rFonts w:ascii="Calibri"/>
          <w:b/>
          <w:sz w:val="20"/>
        </w:rPr>
      </w:pPr>
    </w:p>
    <w:p w14:paraId="155F74B1" w14:textId="77777777" w:rsidR="00195E8D" w:rsidRDefault="00195E8D" w:rsidP="00195E8D">
      <w:pPr>
        <w:pStyle w:val="Corpsdetexte"/>
        <w:rPr>
          <w:rFonts w:ascii="Calibri"/>
          <w:b/>
          <w:sz w:val="20"/>
        </w:rPr>
      </w:pPr>
    </w:p>
    <w:p w14:paraId="0A0C559D" w14:textId="77777777" w:rsidR="00195E8D" w:rsidRDefault="00195E8D" w:rsidP="00195E8D">
      <w:pPr>
        <w:pStyle w:val="Corpsdetexte"/>
        <w:rPr>
          <w:rFonts w:ascii="Calibri"/>
          <w:b/>
          <w:sz w:val="20"/>
        </w:rPr>
      </w:pPr>
    </w:p>
    <w:p w14:paraId="163D1B10" w14:textId="77777777" w:rsidR="00195E8D" w:rsidRDefault="00195E8D" w:rsidP="00195E8D">
      <w:pPr>
        <w:pStyle w:val="Corpsdetexte"/>
        <w:rPr>
          <w:rFonts w:ascii="Calibri"/>
          <w:b/>
          <w:sz w:val="20"/>
        </w:rPr>
      </w:pPr>
    </w:p>
    <w:p w14:paraId="4144030A" w14:textId="77777777" w:rsidR="00195E8D" w:rsidRDefault="00195E8D" w:rsidP="00195E8D">
      <w:pPr>
        <w:pStyle w:val="Corpsdetexte"/>
        <w:rPr>
          <w:rFonts w:ascii="Calibri"/>
          <w:b/>
          <w:sz w:val="20"/>
        </w:rPr>
      </w:pPr>
    </w:p>
    <w:p w14:paraId="69356262" w14:textId="77777777" w:rsidR="00195E8D" w:rsidRDefault="00195E8D" w:rsidP="00195E8D">
      <w:pPr>
        <w:pStyle w:val="Corpsdetexte"/>
        <w:rPr>
          <w:rFonts w:ascii="Calibri"/>
          <w:b/>
          <w:sz w:val="20"/>
        </w:rPr>
      </w:pPr>
    </w:p>
    <w:p w14:paraId="400C3BF1" w14:textId="77777777" w:rsidR="00195E8D" w:rsidRDefault="00195E8D" w:rsidP="00195E8D">
      <w:pPr>
        <w:pStyle w:val="Corpsdetexte"/>
        <w:rPr>
          <w:rFonts w:ascii="Calibri"/>
          <w:b/>
          <w:sz w:val="20"/>
        </w:rPr>
      </w:pPr>
    </w:p>
    <w:p w14:paraId="30646D6F" w14:textId="77777777" w:rsidR="00195E8D" w:rsidRDefault="00195E8D" w:rsidP="00195E8D">
      <w:pPr>
        <w:pStyle w:val="Corpsdetexte"/>
        <w:rPr>
          <w:rFonts w:ascii="Calibri"/>
          <w:b/>
          <w:sz w:val="20"/>
        </w:rPr>
      </w:pPr>
    </w:p>
    <w:p w14:paraId="17C70FD9" w14:textId="77777777" w:rsidR="00195E8D" w:rsidRDefault="00195E8D" w:rsidP="00195E8D">
      <w:pPr>
        <w:pStyle w:val="Corpsdetexte"/>
        <w:rPr>
          <w:rFonts w:ascii="Calibri"/>
          <w:b/>
          <w:sz w:val="20"/>
        </w:rPr>
      </w:pPr>
    </w:p>
    <w:p w14:paraId="4AB7A71D" w14:textId="77777777" w:rsidR="00195E8D" w:rsidRDefault="00195E8D" w:rsidP="00195E8D">
      <w:pPr>
        <w:pStyle w:val="Corpsdetexte"/>
        <w:rPr>
          <w:rFonts w:ascii="Calibri"/>
          <w:b/>
          <w:sz w:val="20"/>
        </w:rPr>
      </w:pPr>
    </w:p>
    <w:p w14:paraId="0292CE9E" w14:textId="77777777" w:rsidR="00195E8D" w:rsidRDefault="00195E8D" w:rsidP="00195E8D">
      <w:pPr>
        <w:pStyle w:val="Corpsdetexte"/>
        <w:rPr>
          <w:rFonts w:ascii="Calibri"/>
          <w:b/>
          <w:sz w:val="20"/>
        </w:rPr>
      </w:pPr>
    </w:p>
    <w:p w14:paraId="550D3706" w14:textId="77777777" w:rsidR="00195E8D" w:rsidRDefault="00195E8D" w:rsidP="00195E8D">
      <w:pPr>
        <w:pStyle w:val="Corpsdetexte"/>
        <w:spacing w:before="5"/>
        <w:rPr>
          <w:rFonts w:ascii="Calibri"/>
          <w:b/>
          <w:sz w:val="24"/>
        </w:rPr>
      </w:pPr>
    </w:p>
    <w:p w14:paraId="7704C0CA" w14:textId="77777777" w:rsidR="00195E8D" w:rsidRDefault="00195E8D" w:rsidP="00195E8D">
      <w:pPr>
        <w:pStyle w:val="Corpsdetexte"/>
        <w:spacing w:before="48" w:line="242" w:lineRule="auto"/>
        <w:ind w:left="1060" w:right="1339"/>
      </w:pPr>
      <w:r>
        <w:t>Dans</w:t>
      </w:r>
      <w:r>
        <w:rPr>
          <w:spacing w:val="3"/>
        </w:rPr>
        <w:t xml:space="preserve"> </w:t>
      </w:r>
      <w:r>
        <w:t>cette</w:t>
      </w:r>
      <w:r>
        <w:rPr>
          <w:spacing w:val="5"/>
        </w:rPr>
        <w:t xml:space="preserve"> </w:t>
      </w:r>
      <w:r>
        <w:t>page</w:t>
      </w:r>
      <w:r>
        <w:rPr>
          <w:spacing w:val="8"/>
        </w:rPr>
        <w:t xml:space="preserve"> </w:t>
      </w:r>
      <w:r>
        <w:t>d’accueil</w:t>
      </w:r>
      <w:r>
        <w:rPr>
          <w:spacing w:val="1"/>
        </w:rPr>
        <w:t xml:space="preserve"> </w:t>
      </w:r>
      <w:r>
        <w:t>nous</w:t>
      </w:r>
      <w:r>
        <w:rPr>
          <w:spacing w:val="57"/>
        </w:rPr>
        <w:t xml:space="preserve"> </w:t>
      </w:r>
      <w:r>
        <w:t>allons</w:t>
      </w:r>
      <w:r>
        <w:rPr>
          <w:spacing w:val="2"/>
        </w:rPr>
        <w:t xml:space="preserve"> </w:t>
      </w:r>
      <w:r>
        <w:t>retrouver</w:t>
      </w:r>
      <w:r>
        <w:rPr>
          <w:spacing w:val="4"/>
        </w:rPr>
        <w:t xml:space="preserve"> </w:t>
      </w:r>
      <w:r>
        <w:t>des</w:t>
      </w:r>
      <w:r>
        <w:rPr>
          <w:spacing w:val="56"/>
        </w:rPr>
        <w:t xml:space="preserve"> </w:t>
      </w:r>
      <w:r>
        <w:t>informations</w:t>
      </w:r>
      <w:r>
        <w:rPr>
          <w:spacing w:val="2"/>
        </w:rPr>
        <w:t xml:space="preserve"> </w:t>
      </w:r>
      <w:r>
        <w:t>sur</w:t>
      </w:r>
      <w:r>
        <w:rPr>
          <w:spacing w:val="58"/>
        </w:rPr>
        <w:t xml:space="preserve"> </w:t>
      </w:r>
      <w:r>
        <w:t>la</w:t>
      </w:r>
      <w:r>
        <w:rPr>
          <w:spacing w:val="1"/>
        </w:rPr>
        <w:t xml:space="preserve"> </w:t>
      </w:r>
      <w:r>
        <w:t>solution</w:t>
      </w:r>
      <w:r>
        <w:rPr>
          <w:spacing w:val="-56"/>
        </w:rPr>
        <w:t xml:space="preserve"> </w:t>
      </w:r>
      <w:r>
        <w:t>proposée</w:t>
      </w:r>
      <w:r>
        <w:rPr>
          <w:spacing w:val="1"/>
        </w:rPr>
        <w:t xml:space="preserve"> </w:t>
      </w:r>
      <w:r>
        <w:t>par</w:t>
      </w:r>
      <w:r>
        <w:rPr>
          <w:spacing w:val="-4"/>
        </w:rPr>
        <w:t xml:space="preserve"> </w:t>
      </w:r>
      <w:r>
        <w:t>S&amp;S Cloud.</w:t>
      </w:r>
    </w:p>
    <w:p w14:paraId="0C64ED89" w14:textId="77777777" w:rsidR="00195E8D" w:rsidRDefault="00195E8D" w:rsidP="00195E8D">
      <w:pPr>
        <w:pStyle w:val="Corpsdetexte"/>
        <w:spacing w:line="311" w:lineRule="exact"/>
        <w:ind w:left="1060"/>
      </w:pPr>
      <w:r>
        <w:t>L’utilisateur aura</w:t>
      </w:r>
      <w:r>
        <w:rPr>
          <w:spacing w:val="-3"/>
        </w:rPr>
        <w:t xml:space="preserve"> </w:t>
      </w:r>
      <w:r>
        <w:t>la</w:t>
      </w:r>
      <w:r>
        <w:rPr>
          <w:spacing w:val="-2"/>
        </w:rPr>
        <w:t xml:space="preserve"> </w:t>
      </w:r>
      <w:r>
        <w:t>possibilité</w:t>
      </w:r>
      <w:r>
        <w:rPr>
          <w:spacing w:val="-4"/>
        </w:rPr>
        <w:t xml:space="preserve"> </w:t>
      </w:r>
      <w:r>
        <w:t>de</w:t>
      </w:r>
      <w:r>
        <w:rPr>
          <w:spacing w:val="-4"/>
        </w:rPr>
        <w:t xml:space="preserve"> </w:t>
      </w:r>
      <w:r>
        <w:t>:</w:t>
      </w:r>
    </w:p>
    <w:p w14:paraId="16F966D5" w14:textId="77777777" w:rsidR="00195E8D" w:rsidRDefault="00195E8D" w:rsidP="00195E8D">
      <w:pPr>
        <w:pStyle w:val="Corpsdetexte"/>
      </w:pPr>
    </w:p>
    <w:p w14:paraId="78EAA67C" w14:textId="77777777" w:rsidR="00195E8D" w:rsidRDefault="00195E8D" w:rsidP="00195E8D">
      <w:pPr>
        <w:pStyle w:val="Corpsdetexte"/>
      </w:pPr>
    </w:p>
    <w:p w14:paraId="5D01CA39" w14:textId="77777777" w:rsidR="00195E8D" w:rsidRDefault="00195E8D" w:rsidP="00195E8D">
      <w:pPr>
        <w:pStyle w:val="Corpsdetexte"/>
        <w:spacing w:before="2"/>
      </w:pPr>
    </w:p>
    <w:p w14:paraId="28B7CB31" w14:textId="77777777" w:rsidR="00195E8D" w:rsidRDefault="00195E8D" w:rsidP="00195E8D">
      <w:pPr>
        <w:pStyle w:val="Paragraphedeliste"/>
        <w:numPr>
          <w:ilvl w:val="0"/>
          <w:numId w:val="8"/>
        </w:numPr>
        <w:tabs>
          <w:tab w:val="left" w:pos="1780"/>
          <w:tab w:val="left" w:pos="1781"/>
        </w:tabs>
        <w:spacing w:line="331" w:lineRule="exact"/>
        <w:rPr>
          <w:sz w:val="26"/>
        </w:rPr>
      </w:pPr>
      <w:r>
        <w:rPr>
          <w:sz w:val="26"/>
        </w:rPr>
        <w:t>Se connecter</w:t>
      </w:r>
      <w:r>
        <w:rPr>
          <w:spacing w:val="-5"/>
          <w:sz w:val="26"/>
        </w:rPr>
        <w:t xml:space="preserve"> </w:t>
      </w:r>
      <w:r>
        <w:rPr>
          <w:sz w:val="26"/>
        </w:rPr>
        <w:t>à</w:t>
      </w:r>
      <w:r>
        <w:rPr>
          <w:spacing w:val="2"/>
          <w:sz w:val="26"/>
        </w:rPr>
        <w:t xml:space="preserve"> </w:t>
      </w:r>
      <w:r>
        <w:rPr>
          <w:sz w:val="26"/>
        </w:rPr>
        <w:t>son compte</w:t>
      </w:r>
      <w:r>
        <w:rPr>
          <w:spacing w:val="-4"/>
          <w:sz w:val="26"/>
        </w:rPr>
        <w:t xml:space="preserve"> </w:t>
      </w:r>
      <w:r>
        <w:rPr>
          <w:sz w:val="26"/>
        </w:rPr>
        <w:t>S&amp;S</w:t>
      </w:r>
      <w:r>
        <w:rPr>
          <w:spacing w:val="-4"/>
          <w:sz w:val="26"/>
        </w:rPr>
        <w:t xml:space="preserve"> </w:t>
      </w:r>
      <w:r>
        <w:rPr>
          <w:sz w:val="26"/>
        </w:rPr>
        <w:t>via</w:t>
      </w:r>
      <w:r>
        <w:rPr>
          <w:spacing w:val="-3"/>
          <w:sz w:val="26"/>
        </w:rPr>
        <w:t xml:space="preserve"> </w:t>
      </w:r>
      <w:r>
        <w:rPr>
          <w:sz w:val="26"/>
        </w:rPr>
        <w:t>le</w:t>
      </w:r>
      <w:r>
        <w:rPr>
          <w:spacing w:val="1"/>
          <w:sz w:val="26"/>
        </w:rPr>
        <w:t xml:space="preserve"> </w:t>
      </w:r>
      <w:r>
        <w:rPr>
          <w:sz w:val="26"/>
        </w:rPr>
        <w:t>bouton «</w:t>
      </w:r>
      <w:r>
        <w:rPr>
          <w:spacing w:val="5"/>
          <w:sz w:val="26"/>
        </w:rPr>
        <w:t xml:space="preserve"> </w:t>
      </w:r>
      <w:r>
        <w:rPr>
          <w:sz w:val="26"/>
        </w:rPr>
        <w:t>connexion »</w:t>
      </w:r>
    </w:p>
    <w:p w14:paraId="2DFAF284" w14:textId="77777777" w:rsidR="00195E8D" w:rsidRDefault="00195E8D" w:rsidP="00195E8D">
      <w:pPr>
        <w:pStyle w:val="Paragraphedeliste"/>
        <w:numPr>
          <w:ilvl w:val="0"/>
          <w:numId w:val="8"/>
        </w:numPr>
        <w:tabs>
          <w:tab w:val="left" w:pos="1780"/>
          <w:tab w:val="left" w:pos="1781"/>
        </w:tabs>
        <w:spacing w:line="331" w:lineRule="exact"/>
        <w:rPr>
          <w:sz w:val="26"/>
        </w:rPr>
      </w:pPr>
      <w:r>
        <w:rPr>
          <w:sz w:val="26"/>
        </w:rPr>
        <w:t>Contacter</w:t>
      </w:r>
      <w:r>
        <w:rPr>
          <w:spacing w:val="-2"/>
          <w:sz w:val="26"/>
        </w:rPr>
        <w:t xml:space="preserve"> </w:t>
      </w:r>
      <w:r>
        <w:rPr>
          <w:sz w:val="26"/>
        </w:rPr>
        <w:t>l’entreprise</w:t>
      </w:r>
      <w:r>
        <w:rPr>
          <w:spacing w:val="-5"/>
          <w:sz w:val="26"/>
        </w:rPr>
        <w:t xml:space="preserve"> </w:t>
      </w:r>
      <w:r>
        <w:rPr>
          <w:sz w:val="26"/>
        </w:rPr>
        <w:t>en</w:t>
      </w:r>
      <w:r>
        <w:rPr>
          <w:spacing w:val="-1"/>
          <w:sz w:val="26"/>
        </w:rPr>
        <w:t xml:space="preserve"> </w:t>
      </w:r>
      <w:r>
        <w:rPr>
          <w:sz w:val="26"/>
        </w:rPr>
        <w:t>cas</w:t>
      </w:r>
      <w:r>
        <w:rPr>
          <w:spacing w:val="-2"/>
          <w:sz w:val="26"/>
        </w:rPr>
        <w:t xml:space="preserve"> </w:t>
      </w:r>
      <w:r>
        <w:rPr>
          <w:sz w:val="26"/>
        </w:rPr>
        <w:t>de problèmes.</w:t>
      </w:r>
    </w:p>
    <w:p w14:paraId="0F367205" w14:textId="77777777" w:rsidR="00195E8D" w:rsidRDefault="00195E8D" w:rsidP="00195E8D">
      <w:pPr>
        <w:pStyle w:val="Paragraphedeliste"/>
        <w:numPr>
          <w:ilvl w:val="0"/>
          <w:numId w:val="8"/>
        </w:numPr>
        <w:tabs>
          <w:tab w:val="left" w:pos="1780"/>
          <w:tab w:val="left" w:pos="1781"/>
        </w:tabs>
        <w:spacing w:before="4" w:line="331" w:lineRule="exact"/>
        <w:rPr>
          <w:sz w:val="26"/>
        </w:rPr>
      </w:pPr>
      <w:r>
        <w:rPr>
          <w:sz w:val="26"/>
        </w:rPr>
        <w:t>Changer</w:t>
      </w:r>
      <w:r>
        <w:rPr>
          <w:spacing w:val="1"/>
          <w:sz w:val="26"/>
        </w:rPr>
        <w:t xml:space="preserve"> </w:t>
      </w:r>
      <w:r>
        <w:rPr>
          <w:sz w:val="26"/>
        </w:rPr>
        <w:t>la</w:t>
      </w:r>
      <w:r>
        <w:rPr>
          <w:spacing w:val="-2"/>
          <w:sz w:val="26"/>
        </w:rPr>
        <w:t xml:space="preserve"> </w:t>
      </w:r>
      <w:r>
        <w:rPr>
          <w:sz w:val="26"/>
        </w:rPr>
        <w:t>langue</w:t>
      </w:r>
    </w:p>
    <w:p w14:paraId="36C0E8E8" w14:textId="77777777" w:rsidR="00195E8D" w:rsidRDefault="00195E8D" w:rsidP="00195E8D">
      <w:pPr>
        <w:pStyle w:val="Paragraphedeliste"/>
        <w:numPr>
          <w:ilvl w:val="0"/>
          <w:numId w:val="8"/>
        </w:numPr>
        <w:tabs>
          <w:tab w:val="left" w:pos="1780"/>
          <w:tab w:val="left" w:pos="1781"/>
        </w:tabs>
        <w:spacing w:line="330" w:lineRule="exact"/>
        <w:rPr>
          <w:sz w:val="26"/>
        </w:rPr>
      </w:pPr>
      <w:r>
        <w:rPr>
          <w:sz w:val="26"/>
        </w:rPr>
        <w:t>Visiter</w:t>
      </w:r>
      <w:r>
        <w:rPr>
          <w:spacing w:val="-5"/>
          <w:sz w:val="26"/>
        </w:rPr>
        <w:t xml:space="preserve"> </w:t>
      </w:r>
      <w:r>
        <w:rPr>
          <w:sz w:val="26"/>
        </w:rPr>
        <w:t>ou</w:t>
      </w:r>
      <w:r>
        <w:rPr>
          <w:spacing w:val="-2"/>
          <w:sz w:val="26"/>
        </w:rPr>
        <w:t xml:space="preserve"> </w:t>
      </w:r>
      <w:r>
        <w:rPr>
          <w:sz w:val="26"/>
        </w:rPr>
        <w:t>nous</w:t>
      </w:r>
      <w:r>
        <w:rPr>
          <w:spacing w:val="-1"/>
          <w:sz w:val="26"/>
        </w:rPr>
        <w:t xml:space="preserve"> </w:t>
      </w:r>
      <w:r>
        <w:rPr>
          <w:sz w:val="26"/>
        </w:rPr>
        <w:t>suivre</w:t>
      </w:r>
      <w:r>
        <w:rPr>
          <w:spacing w:val="1"/>
          <w:sz w:val="26"/>
        </w:rPr>
        <w:t xml:space="preserve"> </w:t>
      </w:r>
      <w:r>
        <w:rPr>
          <w:sz w:val="26"/>
        </w:rPr>
        <w:t>sur</w:t>
      </w:r>
      <w:r>
        <w:rPr>
          <w:spacing w:val="-5"/>
          <w:sz w:val="26"/>
        </w:rPr>
        <w:t xml:space="preserve"> </w:t>
      </w:r>
      <w:r>
        <w:rPr>
          <w:sz w:val="26"/>
        </w:rPr>
        <w:t>les réseaux</w:t>
      </w:r>
      <w:r>
        <w:rPr>
          <w:spacing w:val="-4"/>
          <w:sz w:val="26"/>
        </w:rPr>
        <w:t xml:space="preserve"> </w:t>
      </w:r>
      <w:r>
        <w:rPr>
          <w:sz w:val="26"/>
        </w:rPr>
        <w:t>sociaux.</w:t>
      </w:r>
    </w:p>
    <w:p w14:paraId="21B3E3E0" w14:textId="77777777" w:rsidR="00195E8D" w:rsidRDefault="00195E8D" w:rsidP="00195E8D">
      <w:pPr>
        <w:pStyle w:val="Paragraphedeliste"/>
        <w:numPr>
          <w:ilvl w:val="0"/>
          <w:numId w:val="8"/>
        </w:numPr>
        <w:tabs>
          <w:tab w:val="left" w:pos="1780"/>
          <w:tab w:val="left" w:pos="1781"/>
        </w:tabs>
        <w:spacing w:line="331" w:lineRule="exact"/>
        <w:rPr>
          <w:sz w:val="26"/>
        </w:rPr>
      </w:pPr>
      <w:r>
        <w:rPr>
          <w:sz w:val="26"/>
        </w:rPr>
        <w:t>Lire des</w:t>
      </w:r>
      <w:r>
        <w:rPr>
          <w:spacing w:val="-1"/>
          <w:sz w:val="26"/>
        </w:rPr>
        <w:t xml:space="preserve"> </w:t>
      </w:r>
      <w:r>
        <w:rPr>
          <w:sz w:val="26"/>
        </w:rPr>
        <w:t>informations</w:t>
      </w:r>
      <w:r>
        <w:rPr>
          <w:spacing w:val="-3"/>
          <w:sz w:val="26"/>
        </w:rPr>
        <w:t xml:space="preserve"> </w:t>
      </w:r>
      <w:r>
        <w:rPr>
          <w:sz w:val="26"/>
        </w:rPr>
        <w:t>sur la</w:t>
      </w:r>
      <w:r>
        <w:rPr>
          <w:spacing w:val="1"/>
          <w:sz w:val="26"/>
        </w:rPr>
        <w:t xml:space="preserve"> </w:t>
      </w:r>
      <w:r>
        <w:rPr>
          <w:sz w:val="26"/>
        </w:rPr>
        <w:t>solution</w:t>
      </w:r>
      <w:r>
        <w:rPr>
          <w:spacing w:val="-2"/>
          <w:sz w:val="26"/>
        </w:rPr>
        <w:t xml:space="preserve"> </w:t>
      </w:r>
      <w:r>
        <w:rPr>
          <w:sz w:val="26"/>
        </w:rPr>
        <w:t>proposée</w:t>
      </w:r>
      <w:r>
        <w:rPr>
          <w:spacing w:val="-5"/>
          <w:sz w:val="26"/>
        </w:rPr>
        <w:t xml:space="preserve"> </w:t>
      </w:r>
      <w:r>
        <w:rPr>
          <w:sz w:val="26"/>
        </w:rPr>
        <w:t>afin d’avoir</w:t>
      </w:r>
      <w:r>
        <w:rPr>
          <w:spacing w:val="-1"/>
          <w:sz w:val="26"/>
        </w:rPr>
        <w:t xml:space="preserve"> </w:t>
      </w:r>
      <w:r>
        <w:rPr>
          <w:sz w:val="26"/>
        </w:rPr>
        <w:t>une</w:t>
      </w:r>
      <w:r>
        <w:rPr>
          <w:spacing w:val="-4"/>
          <w:sz w:val="26"/>
        </w:rPr>
        <w:t xml:space="preserve"> </w:t>
      </w:r>
      <w:r>
        <w:rPr>
          <w:sz w:val="26"/>
        </w:rPr>
        <w:t>vision</w:t>
      </w:r>
      <w:r>
        <w:rPr>
          <w:spacing w:val="-6"/>
          <w:sz w:val="26"/>
        </w:rPr>
        <w:t xml:space="preserve"> </w:t>
      </w:r>
      <w:r>
        <w:rPr>
          <w:sz w:val="26"/>
        </w:rPr>
        <w:t>globale.</w:t>
      </w:r>
    </w:p>
    <w:p w14:paraId="0D39C8D1" w14:textId="77777777" w:rsidR="00195E8D" w:rsidRDefault="00195E8D" w:rsidP="00195E8D">
      <w:pPr>
        <w:spacing w:line="331" w:lineRule="exact"/>
        <w:rPr>
          <w:sz w:val="26"/>
        </w:rPr>
        <w:sectPr w:rsidR="00195E8D">
          <w:pgSz w:w="11900" w:h="16840"/>
          <w:pgMar w:top="1440" w:right="80" w:bottom="1520" w:left="380" w:header="12" w:footer="1329" w:gutter="0"/>
          <w:cols w:space="720"/>
        </w:sectPr>
      </w:pPr>
    </w:p>
    <w:p w14:paraId="7CD9B57E" w14:textId="77777777" w:rsidR="00195E8D" w:rsidRDefault="00195E8D" w:rsidP="00195E8D">
      <w:pPr>
        <w:pStyle w:val="Corpsdetexte"/>
        <w:spacing w:before="2"/>
        <w:rPr>
          <w:sz w:val="22"/>
        </w:rPr>
      </w:pPr>
    </w:p>
    <w:p w14:paraId="47148C1F" w14:textId="77777777" w:rsidR="00195E8D" w:rsidRPr="002404B6" w:rsidRDefault="00195E8D" w:rsidP="00195E8D">
      <w:pPr>
        <w:tabs>
          <w:tab w:val="left" w:pos="1780"/>
        </w:tabs>
        <w:spacing w:before="43"/>
        <w:ind w:left="1421"/>
        <w:rPr>
          <w:b/>
          <w:bCs/>
          <w:sz w:val="28"/>
        </w:rPr>
      </w:pPr>
      <w:r w:rsidRPr="002404B6">
        <w:rPr>
          <w:noProof/>
        </w:rPr>
        <w:drawing>
          <wp:anchor distT="0" distB="0" distL="0" distR="0" simplePos="0" relativeHeight="251661388" behindDoc="1" locked="0" layoutInCell="1" allowOverlap="1" wp14:anchorId="7048ED77" wp14:editId="38CAEC7C">
            <wp:simplePos x="0" y="0"/>
            <wp:positionH relativeFrom="page">
              <wp:posOffset>1143635</wp:posOffset>
            </wp:positionH>
            <wp:positionV relativeFrom="paragraph">
              <wp:posOffset>37846</wp:posOffset>
            </wp:positionV>
            <wp:extent cx="165100" cy="196850"/>
            <wp:effectExtent l="0" t="0" r="0" b="0"/>
            <wp:wrapNone/>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66" cstate="print"/>
                    <a:stretch>
                      <a:fillRect/>
                    </a:stretch>
                  </pic:blipFill>
                  <pic:spPr>
                    <a:xfrm>
                      <a:off x="0" y="0"/>
                      <a:ext cx="165100" cy="196850"/>
                    </a:xfrm>
                    <a:prstGeom prst="rect">
                      <a:avLst/>
                    </a:prstGeom>
                  </pic:spPr>
                </pic:pic>
              </a:graphicData>
            </a:graphic>
          </wp:anchor>
        </w:drawing>
      </w:r>
      <w:r w:rsidRPr="002404B6">
        <w:rPr>
          <w:color w:val="006FC0"/>
          <w:sz w:val="28"/>
          <w:shd w:val="clear" w:color="auto" w:fill="FFFF00"/>
        </w:rPr>
        <w:t xml:space="preserve"> </w:t>
      </w:r>
      <w:r w:rsidRPr="002404B6">
        <w:rPr>
          <w:b/>
          <w:bCs/>
          <w:color w:val="006FC0"/>
          <w:sz w:val="28"/>
          <w:shd w:val="clear" w:color="auto" w:fill="FFFF00"/>
        </w:rPr>
        <w:tab/>
        <w:t>Page</w:t>
      </w:r>
      <w:r w:rsidRPr="002404B6">
        <w:rPr>
          <w:b/>
          <w:bCs/>
          <w:color w:val="006FC0"/>
          <w:spacing w:val="1"/>
          <w:sz w:val="28"/>
          <w:shd w:val="clear" w:color="auto" w:fill="FFFF00"/>
        </w:rPr>
        <w:t xml:space="preserve"> </w:t>
      </w:r>
      <w:r w:rsidRPr="002404B6">
        <w:rPr>
          <w:b/>
          <w:bCs/>
          <w:color w:val="006FC0"/>
          <w:sz w:val="28"/>
          <w:shd w:val="clear" w:color="auto" w:fill="FFFF00"/>
        </w:rPr>
        <w:t>«</w:t>
      </w:r>
      <w:r w:rsidRPr="002404B6">
        <w:rPr>
          <w:b/>
          <w:bCs/>
          <w:color w:val="006FC0"/>
          <w:spacing w:val="1"/>
          <w:sz w:val="28"/>
          <w:shd w:val="clear" w:color="auto" w:fill="FFFF00"/>
        </w:rPr>
        <w:t xml:space="preserve"> </w:t>
      </w:r>
      <w:r w:rsidRPr="002404B6">
        <w:rPr>
          <w:b/>
          <w:bCs/>
          <w:color w:val="006FC0"/>
          <w:sz w:val="28"/>
          <w:shd w:val="clear" w:color="auto" w:fill="FFFF00"/>
        </w:rPr>
        <w:t>à</w:t>
      </w:r>
      <w:r w:rsidRPr="002404B6">
        <w:rPr>
          <w:b/>
          <w:bCs/>
          <w:color w:val="006FC0"/>
          <w:spacing w:val="-2"/>
          <w:sz w:val="28"/>
          <w:shd w:val="clear" w:color="auto" w:fill="FFFF00"/>
        </w:rPr>
        <w:t xml:space="preserve"> </w:t>
      </w:r>
      <w:r w:rsidRPr="002404B6">
        <w:rPr>
          <w:b/>
          <w:bCs/>
          <w:color w:val="006FC0"/>
          <w:sz w:val="28"/>
          <w:shd w:val="clear" w:color="auto" w:fill="FFFF00"/>
        </w:rPr>
        <w:t>propos</w:t>
      </w:r>
      <w:r w:rsidRPr="002404B6">
        <w:rPr>
          <w:b/>
          <w:bCs/>
          <w:color w:val="006FC0"/>
          <w:spacing w:val="1"/>
          <w:sz w:val="28"/>
          <w:shd w:val="clear" w:color="auto" w:fill="FFFF00"/>
        </w:rPr>
        <w:t xml:space="preserve"> </w:t>
      </w:r>
      <w:r w:rsidRPr="002404B6">
        <w:rPr>
          <w:b/>
          <w:bCs/>
          <w:color w:val="006FC0"/>
          <w:sz w:val="28"/>
          <w:shd w:val="clear" w:color="auto" w:fill="FFFF00"/>
        </w:rPr>
        <w:t>»</w:t>
      </w:r>
    </w:p>
    <w:p w14:paraId="7A506A15" w14:textId="77777777" w:rsidR="00195E8D" w:rsidRDefault="00195E8D" w:rsidP="00195E8D">
      <w:pPr>
        <w:pStyle w:val="Corpsdetexte"/>
        <w:rPr>
          <w:sz w:val="20"/>
        </w:rPr>
      </w:pPr>
    </w:p>
    <w:p w14:paraId="7A02AC40" w14:textId="77777777" w:rsidR="00195E8D" w:rsidRDefault="00195E8D" w:rsidP="00195E8D">
      <w:pPr>
        <w:pStyle w:val="Corpsdetexte"/>
        <w:rPr>
          <w:sz w:val="20"/>
        </w:rPr>
      </w:pPr>
    </w:p>
    <w:p w14:paraId="53970092" w14:textId="77777777" w:rsidR="00195E8D" w:rsidRDefault="00195E8D" w:rsidP="00195E8D">
      <w:pPr>
        <w:pStyle w:val="Corpsdetexte"/>
        <w:rPr>
          <w:sz w:val="20"/>
        </w:rPr>
      </w:pPr>
      <w:r>
        <w:rPr>
          <w:noProof/>
        </w:rPr>
        <w:drawing>
          <wp:anchor distT="0" distB="0" distL="0" distR="0" simplePos="0" relativeHeight="251679820" behindDoc="0" locked="0" layoutInCell="1" allowOverlap="1" wp14:anchorId="5BDF2D6F" wp14:editId="1BDED3BE">
            <wp:simplePos x="0" y="0"/>
            <wp:positionH relativeFrom="page">
              <wp:posOffset>1044938</wp:posOffset>
            </wp:positionH>
            <wp:positionV relativeFrom="paragraph">
              <wp:posOffset>121920</wp:posOffset>
            </wp:positionV>
            <wp:extent cx="5702300" cy="6019800"/>
            <wp:effectExtent l="0" t="0" r="0" b="0"/>
            <wp:wrapNone/>
            <wp:docPr id="249" name="image31.jpeg"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31.jpeg" descr="Une image contenant texte&#10;&#10;Description générée automatiquement"/>
                    <pic:cNvPicPr/>
                  </pic:nvPicPr>
                  <pic:blipFill>
                    <a:blip r:embed="rId68" cstate="print"/>
                    <a:stretch>
                      <a:fillRect/>
                    </a:stretch>
                  </pic:blipFill>
                  <pic:spPr>
                    <a:xfrm>
                      <a:off x="0" y="0"/>
                      <a:ext cx="5702300" cy="6019800"/>
                    </a:xfrm>
                    <a:prstGeom prst="rect">
                      <a:avLst/>
                    </a:prstGeom>
                  </pic:spPr>
                </pic:pic>
              </a:graphicData>
            </a:graphic>
          </wp:anchor>
        </w:drawing>
      </w:r>
    </w:p>
    <w:p w14:paraId="62FDBB7A" w14:textId="77777777" w:rsidR="00195E8D" w:rsidRDefault="00195E8D" w:rsidP="00195E8D">
      <w:pPr>
        <w:pStyle w:val="Corpsdetexte"/>
        <w:rPr>
          <w:sz w:val="20"/>
        </w:rPr>
      </w:pPr>
    </w:p>
    <w:p w14:paraId="3B0E1A60" w14:textId="77777777" w:rsidR="00195E8D" w:rsidRDefault="00195E8D" w:rsidP="00195E8D">
      <w:pPr>
        <w:pStyle w:val="Corpsdetexte"/>
        <w:rPr>
          <w:sz w:val="20"/>
        </w:rPr>
      </w:pPr>
    </w:p>
    <w:p w14:paraId="2716B3A9" w14:textId="77777777" w:rsidR="00195E8D" w:rsidRDefault="00195E8D" w:rsidP="00195E8D">
      <w:pPr>
        <w:pStyle w:val="Corpsdetexte"/>
        <w:rPr>
          <w:sz w:val="20"/>
        </w:rPr>
      </w:pPr>
    </w:p>
    <w:p w14:paraId="2CF72B9E" w14:textId="77777777" w:rsidR="00195E8D" w:rsidRDefault="00195E8D" w:rsidP="00195E8D">
      <w:pPr>
        <w:pStyle w:val="Corpsdetexte"/>
        <w:rPr>
          <w:sz w:val="20"/>
        </w:rPr>
      </w:pPr>
    </w:p>
    <w:p w14:paraId="21512258" w14:textId="77777777" w:rsidR="00195E8D" w:rsidRDefault="00195E8D" w:rsidP="00195E8D">
      <w:pPr>
        <w:pStyle w:val="Corpsdetexte"/>
        <w:rPr>
          <w:sz w:val="20"/>
        </w:rPr>
      </w:pPr>
    </w:p>
    <w:p w14:paraId="409F4A8F" w14:textId="77777777" w:rsidR="00195E8D" w:rsidRDefault="00195E8D" w:rsidP="00195E8D">
      <w:pPr>
        <w:pStyle w:val="Corpsdetexte"/>
        <w:spacing w:before="2"/>
        <w:rPr>
          <w:sz w:val="29"/>
        </w:rPr>
      </w:pPr>
    </w:p>
    <w:p w14:paraId="39FC1974" w14:textId="77777777" w:rsidR="00195E8D" w:rsidRDefault="00195E8D" w:rsidP="00195E8D">
      <w:pPr>
        <w:pStyle w:val="Corpsdetexte"/>
        <w:rPr>
          <w:sz w:val="28"/>
        </w:rPr>
      </w:pPr>
    </w:p>
    <w:p w14:paraId="17695840" w14:textId="77777777" w:rsidR="00195E8D" w:rsidRDefault="00195E8D" w:rsidP="00195E8D">
      <w:pPr>
        <w:pStyle w:val="Corpsdetexte"/>
        <w:rPr>
          <w:sz w:val="28"/>
        </w:rPr>
      </w:pPr>
    </w:p>
    <w:p w14:paraId="3F6B5250" w14:textId="77777777" w:rsidR="00195E8D" w:rsidRDefault="00195E8D" w:rsidP="00195E8D">
      <w:pPr>
        <w:pStyle w:val="Corpsdetexte"/>
        <w:rPr>
          <w:sz w:val="28"/>
        </w:rPr>
      </w:pPr>
    </w:p>
    <w:p w14:paraId="13419058" w14:textId="77777777" w:rsidR="00195E8D" w:rsidRDefault="00195E8D" w:rsidP="00195E8D">
      <w:pPr>
        <w:pStyle w:val="Corpsdetexte"/>
        <w:rPr>
          <w:sz w:val="28"/>
        </w:rPr>
      </w:pPr>
    </w:p>
    <w:p w14:paraId="554B4C2B" w14:textId="77777777" w:rsidR="00195E8D" w:rsidRDefault="00195E8D" w:rsidP="00195E8D">
      <w:pPr>
        <w:pStyle w:val="Corpsdetexte"/>
        <w:rPr>
          <w:sz w:val="28"/>
        </w:rPr>
      </w:pPr>
    </w:p>
    <w:p w14:paraId="44B60369" w14:textId="77777777" w:rsidR="00195E8D" w:rsidRDefault="00195E8D" w:rsidP="00195E8D">
      <w:pPr>
        <w:pStyle w:val="Corpsdetexte"/>
        <w:rPr>
          <w:sz w:val="28"/>
        </w:rPr>
      </w:pPr>
    </w:p>
    <w:p w14:paraId="15AD9B4E" w14:textId="77777777" w:rsidR="00195E8D" w:rsidRDefault="00195E8D" w:rsidP="00195E8D">
      <w:pPr>
        <w:pStyle w:val="Corpsdetexte"/>
        <w:rPr>
          <w:sz w:val="28"/>
        </w:rPr>
      </w:pPr>
    </w:p>
    <w:p w14:paraId="402BAFBD" w14:textId="77777777" w:rsidR="00195E8D" w:rsidRDefault="00195E8D" w:rsidP="00195E8D">
      <w:pPr>
        <w:pStyle w:val="Corpsdetexte"/>
        <w:rPr>
          <w:sz w:val="28"/>
        </w:rPr>
      </w:pPr>
    </w:p>
    <w:p w14:paraId="6701CC89" w14:textId="77777777" w:rsidR="00195E8D" w:rsidRDefault="00195E8D" w:rsidP="00195E8D">
      <w:pPr>
        <w:pStyle w:val="Corpsdetexte"/>
        <w:rPr>
          <w:sz w:val="28"/>
        </w:rPr>
      </w:pPr>
    </w:p>
    <w:p w14:paraId="4B108CAB" w14:textId="77777777" w:rsidR="00195E8D" w:rsidRDefault="00195E8D" w:rsidP="00195E8D">
      <w:pPr>
        <w:pStyle w:val="Corpsdetexte"/>
        <w:rPr>
          <w:sz w:val="28"/>
        </w:rPr>
      </w:pPr>
    </w:p>
    <w:p w14:paraId="54F16159" w14:textId="77777777" w:rsidR="00195E8D" w:rsidRDefault="00195E8D" w:rsidP="00195E8D">
      <w:pPr>
        <w:pStyle w:val="Corpsdetexte"/>
        <w:rPr>
          <w:sz w:val="28"/>
        </w:rPr>
      </w:pPr>
    </w:p>
    <w:p w14:paraId="4B307C62" w14:textId="77777777" w:rsidR="00195E8D" w:rsidRDefault="00195E8D" w:rsidP="00195E8D">
      <w:pPr>
        <w:pStyle w:val="Corpsdetexte"/>
        <w:rPr>
          <w:sz w:val="28"/>
        </w:rPr>
      </w:pPr>
    </w:p>
    <w:p w14:paraId="1E208868" w14:textId="77777777" w:rsidR="00195E8D" w:rsidRDefault="00195E8D" w:rsidP="00195E8D">
      <w:pPr>
        <w:pStyle w:val="Corpsdetexte"/>
        <w:rPr>
          <w:sz w:val="28"/>
        </w:rPr>
      </w:pPr>
    </w:p>
    <w:p w14:paraId="611DB839" w14:textId="77777777" w:rsidR="00195E8D" w:rsidRDefault="00195E8D" w:rsidP="00195E8D">
      <w:pPr>
        <w:pStyle w:val="Corpsdetexte"/>
        <w:rPr>
          <w:sz w:val="28"/>
        </w:rPr>
      </w:pPr>
    </w:p>
    <w:p w14:paraId="4C31569F" w14:textId="77777777" w:rsidR="00195E8D" w:rsidRDefault="00195E8D" w:rsidP="00195E8D">
      <w:pPr>
        <w:pStyle w:val="Corpsdetexte"/>
        <w:rPr>
          <w:sz w:val="28"/>
        </w:rPr>
      </w:pPr>
    </w:p>
    <w:p w14:paraId="1BD4EB87" w14:textId="77777777" w:rsidR="00195E8D" w:rsidRDefault="00195E8D" w:rsidP="00195E8D">
      <w:pPr>
        <w:pStyle w:val="Corpsdetexte"/>
        <w:rPr>
          <w:sz w:val="28"/>
        </w:rPr>
      </w:pPr>
    </w:p>
    <w:p w14:paraId="525C64BF" w14:textId="77777777" w:rsidR="00195E8D" w:rsidRDefault="00195E8D" w:rsidP="00195E8D">
      <w:pPr>
        <w:pStyle w:val="Corpsdetexte"/>
        <w:rPr>
          <w:sz w:val="28"/>
        </w:rPr>
      </w:pPr>
    </w:p>
    <w:p w14:paraId="3D91D0E6" w14:textId="77777777" w:rsidR="00195E8D" w:rsidRDefault="00195E8D" w:rsidP="00195E8D">
      <w:pPr>
        <w:pStyle w:val="Corpsdetexte"/>
        <w:rPr>
          <w:sz w:val="28"/>
        </w:rPr>
      </w:pPr>
    </w:p>
    <w:p w14:paraId="1E07D568" w14:textId="77777777" w:rsidR="00195E8D" w:rsidRDefault="00195E8D" w:rsidP="00195E8D">
      <w:pPr>
        <w:pStyle w:val="Corpsdetexte"/>
        <w:rPr>
          <w:sz w:val="28"/>
        </w:rPr>
      </w:pPr>
    </w:p>
    <w:p w14:paraId="2D92C60F" w14:textId="77777777" w:rsidR="00195E8D" w:rsidRDefault="00195E8D" w:rsidP="00195E8D">
      <w:pPr>
        <w:pStyle w:val="Corpsdetexte"/>
        <w:rPr>
          <w:sz w:val="28"/>
        </w:rPr>
      </w:pPr>
    </w:p>
    <w:p w14:paraId="72C4E7AA" w14:textId="77777777" w:rsidR="00195E8D" w:rsidRDefault="00195E8D" w:rsidP="00195E8D">
      <w:pPr>
        <w:pStyle w:val="Corpsdetexte"/>
        <w:rPr>
          <w:sz w:val="28"/>
        </w:rPr>
      </w:pPr>
    </w:p>
    <w:p w14:paraId="06F86A22" w14:textId="77777777" w:rsidR="00195E8D" w:rsidRDefault="00195E8D" w:rsidP="00195E8D">
      <w:pPr>
        <w:pStyle w:val="Corpsdetexte"/>
        <w:rPr>
          <w:sz w:val="28"/>
        </w:rPr>
      </w:pPr>
    </w:p>
    <w:p w14:paraId="030C5A1F" w14:textId="77777777" w:rsidR="00195E8D" w:rsidRDefault="00195E8D" w:rsidP="00195E8D">
      <w:pPr>
        <w:pStyle w:val="Corpsdetexte"/>
        <w:rPr>
          <w:sz w:val="28"/>
        </w:rPr>
      </w:pPr>
    </w:p>
    <w:p w14:paraId="0BE9FA7B" w14:textId="77777777" w:rsidR="00195E8D" w:rsidRDefault="00195E8D" w:rsidP="00195E8D">
      <w:pPr>
        <w:pStyle w:val="Corpsdetexte"/>
        <w:rPr>
          <w:sz w:val="28"/>
        </w:rPr>
      </w:pPr>
    </w:p>
    <w:p w14:paraId="2A3B0266" w14:textId="77777777" w:rsidR="00195E8D" w:rsidRDefault="00195E8D" w:rsidP="00195E8D">
      <w:pPr>
        <w:pStyle w:val="Corpsdetexte"/>
        <w:rPr>
          <w:sz w:val="28"/>
        </w:rPr>
      </w:pPr>
    </w:p>
    <w:p w14:paraId="34D7D8FD" w14:textId="77777777" w:rsidR="00195E8D" w:rsidRDefault="00195E8D" w:rsidP="00195E8D">
      <w:pPr>
        <w:pStyle w:val="Corpsdetexte"/>
        <w:spacing w:before="4"/>
        <w:rPr>
          <w:sz w:val="22"/>
        </w:rPr>
      </w:pPr>
    </w:p>
    <w:p w14:paraId="57AC399D" w14:textId="77777777" w:rsidR="00195E8D" w:rsidRDefault="00195E8D" w:rsidP="00195E8D">
      <w:pPr>
        <w:pStyle w:val="Corpsdetexte"/>
        <w:spacing w:line="237" w:lineRule="auto"/>
        <w:ind w:left="1060" w:right="1339"/>
      </w:pPr>
      <w:r>
        <w:t>Dans</w:t>
      </w:r>
      <w:r>
        <w:rPr>
          <w:spacing w:val="13"/>
        </w:rPr>
        <w:t xml:space="preserve"> </w:t>
      </w:r>
      <w:r>
        <w:t>cette</w:t>
      </w:r>
      <w:r>
        <w:rPr>
          <w:spacing w:val="15"/>
        </w:rPr>
        <w:t xml:space="preserve"> </w:t>
      </w:r>
      <w:r>
        <w:t>page</w:t>
      </w:r>
      <w:r>
        <w:rPr>
          <w:spacing w:val="15"/>
        </w:rPr>
        <w:t xml:space="preserve"> </w:t>
      </w:r>
      <w:r>
        <w:t>nous</w:t>
      </w:r>
      <w:r>
        <w:rPr>
          <w:spacing w:val="9"/>
        </w:rPr>
        <w:t xml:space="preserve"> </w:t>
      </w:r>
      <w:r>
        <w:t>parlerons</w:t>
      </w:r>
      <w:r>
        <w:rPr>
          <w:spacing w:val="12"/>
        </w:rPr>
        <w:t xml:space="preserve"> </w:t>
      </w:r>
      <w:r>
        <w:t>de</w:t>
      </w:r>
      <w:r>
        <w:rPr>
          <w:spacing w:val="10"/>
        </w:rPr>
        <w:t xml:space="preserve"> </w:t>
      </w:r>
      <w:r>
        <w:t>l’histoire</w:t>
      </w:r>
      <w:r>
        <w:rPr>
          <w:spacing w:val="11"/>
        </w:rPr>
        <w:t xml:space="preserve"> </w:t>
      </w:r>
      <w:r>
        <w:t>de</w:t>
      </w:r>
      <w:r>
        <w:rPr>
          <w:spacing w:val="5"/>
        </w:rPr>
        <w:t xml:space="preserve"> </w:t>
      </w:r>
      <w:r>
        <w:t>l’entreprise,</w:t>
      </w:r>
      <w:r>
        <w:rPr>
          <w:spacing w:val="11"/>
        </w:rPr>
        <w:t xml:space="preserve"> </w:t>
      </w:r>
      <w:r>
        <w:t>et</w:t>
      </w:r>
      <w:r>
        <w:rPr>
          <w:spacing w:val="8"/>
        </w:rPr>
        <w:t xml:space="preserve"> </w:t>
      </w:r>
      <w:r>
        <w:t>du</w:t>
      </w:r>
      <w:r>
        <w:rPr>
          <w:spacing w:val="8"/>
        </w:rPr>
        <w:t xml:space="preserve"> </w:t>
      </w:r>
      <w:r>
        <w:t>fonctionnent</w:t>
      </w:r>
      <w:r>
        <w:rPr>
          <w:spacing w:val="9"/>
        </w:rPr>
        <w:t xml:space="preserve"> </w:t>
      </w:r>
      <w:r>
        <w:t>de</w:t>
      </w:r>
      <w:r>
        <w:rPr>
          <w:spacing w:val="10"/>
        </w:rPr>
        <w:t xml:space="preserve"> </w:t>
      </w:r>
      <w:r>
        <w:t>la</w:t>
      </w:r>
      <w:r>
        <w:rPr>
          <w:spacing w:val="-56"/>
        </w:rPr>
        <w:t xml:space="preserve"> </w:t>
      </w:r>
      <w:r>
        <w:t>solution. Qu’est-ce</w:t>
      </w:r>
      <w:r>
        <w:rPr>
          <w:spacing w:val="1"/>
        </w:rPr>
        <w:t xml:space="preserve"> </w:t>
      </w:r>
      <w:r>
        <w:t>que</w:t>
      </w:r>
      <w:r>
        <w:rPr>
          <w:spacing w:val="1"/>
        </w:rPr>
        <w:t xml:space="preserve"> </w:t>
      </w:r>
      <w:r>
        <w:t>le</w:t>
      </w:r>
      <w:r>
        <w:rPr>
          <w:spacing w:val="1"/>
        </w:rPr>
        <w:t xml:space="preserve"> </w:t>
      </w:r>
      <w:r>
        <w:t>cloud</w:t>
      </w:r>
      <w:r>
        <w:rPr>
          <w:spacing w:val="2"/>
        </w:rPr>
        <w:t xml:space="preserve"> </w:t>
      </w:r>
      <w:r>
        <w:t>?</w:t>
      </w:r>
      <w:r>
        <w:rPr>
          <w:spacing w:val="-5"/>
        </w:rPr>
        <w:t xml:space="preserve"> </w:t>
      </w:r>
      <w:r>
        <w:t>comment</w:t>
      </w:r>
      <w:r>
        <w:rPr>
          <w:spacing w:val="-1"/>
        </w:rPr>
        <w:t xml:space="preserve"> </w:t>
      </w:r>
      <w:r>
        <w:t>cela</w:t>
      </w:r>
      <w:r>
        <w:rPr>
          <w:spacing w:val="-2"/>
        </w:rPr>
        <w:t xml:space="preserve"> </w:t>
      </w:r>
      <w:r>
        <w:t>fonctionne</w:t>
      </w:r>
      <w:r>
        <w:rPr>
          <w:spacing w:val="1"/>
        </w:rPr>
        <w:t xml:space="preserve"> </w:t>
      </w:r>
      <w:r>
        <w:t>etc.</w:t>
      </w:r>
    </w:p>
    <w:p w14:paraId="052B1A1D" w14:textId="77777777" w:rsidR="00195E8D" w:rsidRDefault="00195E8D" w:rsidP="00195E8D">
      <w:pPr>
        <w:spacing w:line="237" w:lineRule="auto"/>
        <w:sectPr w:rsidR="00195E8D">
          <w:pgSz w:w="11900" w:h="16840"/>
          <w:pgMar w:top="1440" w:right="80" w:bottom="1520" w:left="380" w:header="12" w:footer="1329" w:gutter="0"/>
          <w:cols w:space="720"/>
        </w:sectPr>
      </w:pPr>
    </w:p>
    <w:p w14:paraId="61956CB3" w14:textId="77777777" w:rsidR="00195E8D" w:rsidRDefault="00195E8D" w:rsidP="00195E8D">
      <w:pPr>
        <w:pStyle w:val="Corpsdetexte"/>
        <w:spacing w:before="2"/>
        <w:rPr>
          <w:sz w:val="23"/>
        </w:rPr>
      </w:pPr>
    </w:p>
    <w:p w14:paraId="3C7808A3" w14:textId="77777777" w:rsidR="00195E8D" w:rsidRPr="00CB7F43" w:rsidRDefault="00195E8D" w:rsidP="00195E8D">
      <w:pPr>
        <w:tabs>
          <w:tab w:val="left" w:pos="1780"/>
        </w:tabs>
        <w:spacing w:before="44"/>
        <w:ind w:left="1421"/>
        <w:rPr>
          <w:b/>
          <w:bCs/>
          <w:sz w:val="28"/>
        </w:rPr>
      </w:pPr>
      <w:r>
        <w:rPr>
          <w:noProof/>
        </w:rPr>
        <w:drawing>
          <wp:anchor distT="0" distB="0" distL="0" distR="0" simplePos="0" relativeHeight="251665484" behindDoc="1" locked="0" layoutInCell="1" allowOverlap="1" wp14:anchorId="4E6DE063" wp14:editId="684610ED">
            <wp:simplePos x="0" y="0"/>
            <wp:positionH relativeFrom="page">
              <wp:posOffset>1143635</wp:posOffset>
            </wp:positionH>
            <wp:positionV relativeFrom="paragraph">
              <wp:posOffset>38481</wp:posOffset>
            </wp:positionV>
            <wp:extent cx="165100" cy="196850"/>
            <wp:effectExtent l="0" t="0" r="0" b="0"/>
            <wp:wrapNone/>
            <wp:docPr id="7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4.png"/>
                    <pic:cNvPicPr/>
                  </pic:nvPicPr>
                  <pic:blipFill>
                    <a:blip r:embed="rId66" cstate="print"/>
                    <a:stretch>
                      <a:fillRect/>
                    </a:stretch>
                  </pic:blipFill>
                  <pic:spPr>
                    <a:xfrm>
                      <a:off x="0" y="0"/>
                      <a:ext cx="165100" cy="196850"/>
                    </a:xfrm>
                    <a:prstGeom prst="rect">
                      <a:avLst/>
                    </a:prstGeom>
                  </pic:spPr>
                </pic:pic>
              </a:graphicData>
            </a:graphic>
          </wp:anchor>
        </w:drawing>
      </w:r>
      <w:r>
        <w:rPr>
          <w:color w:val="006FC0"/>
          <w:sz w:val="28"/>
          <w:shd w:val="clear" w:color="auto" w:fill="FFFF00"/>
        </w:rPr>
        <w:t xml:space="preserve"> </w:t>
      </w:r>
      <w:r w:rsidRPr="00CB7F43">
        <w:rPr>
          <w:b/>
          <w:bCs/>
          <w:color w:val="006FC0"/>
          <w:sz w:val="28"/>
          <w:shd w:val="clear" w:color="auto" w:fill="FFFF00"/>
        </w:rPr>
        <w:tab/>
        <w:t>Page</w:t>
      </w:r>
      <w:r w:rsidRPr="00CB7F43">
        <w:rPr>
          <w:b/>
          <w:bCs/>
          <w:color w:val="006FC0"/>
          <w:spacing w:val="-1"/>
          <w:sz w:val="28"/>
          <w:shd w:val="clear" w:color="auto" w:fill="FFFF00"/>
        </w:rPr>
        <w:t xml:space="preserve"> </w:t>
      </w:r>
      <w:r w:rsidRPr="00CB7F43">
        <w:rPr>
          <w:b/>
          <w:bCs/>
          <w:color w:val="006FC0"/>
          <w:sz w:val="28"/>
          <w:shd w:val="clear" w:color="auto" w:fill="FFFF00"/>
        </w:rPr>
        <w:t>«</w:t>
      </w:r>
      <w:r w:rsidRPr="00CB7F43">
        <w:rPr>
          <w:b/>
          <w:bCs/>
          <w:color w:val="006FC0"/>
          <w:spacing w:val="1"/>
          <w:sz w:val="28"/>
          <w:shd w:val="clear" w:color="auto" w:fill="FFFF00"/>
        </w:rPr>
        <w:t xml:space="preserve"> </w:t>
      </w:r>
      <w:r w:rsidRPr="00CB7F43">
        <w:rPr>
          <w:b/>
          <w:bCs/>
          <w:color w:val="006FC0"/>
          <w:sz w:val="28"/>
          <w:shd w:val="clear" w:color="auto" w:fill="FFFF00"/>
        </w:rPr>
        <w:t>Nous</w:t>
      </w:r>
      <w:r w:rsidRPr="00CB7F43">
        <w:rPr>
          <w:b/>
          <w:bCs/>
          <w:color w:val="006FC0"/>
          <w:spacing w:val="-1"/>
          <w:sz w:val="28"/>
          <w:shd w:val="clear" w:color="auto" w:fill="FFFF00"/>
        </w:rPr>
        <w:t xml:space="preserve"> </w:t>
      </w:r>
      <w:r w:rsidRPr="00CB7F43">
        <w:rPr>
          <w:b/>
          <w:bCs/>
          <w:color w:val="006FC0"/>
          <w:sz w:val="28"/>
          <w:shd w:val="clear" w:color="auto" w:fill="FFFF00"/>
        </w:rPr>
        <w:t>Contacter »</w:t>
      </w:r>
    </w:p>
    <w:p w14:paraId="63F0277C" w14:textId="77777777" w:rsidR="00195E8D" w:rsidRDefault="00195E8D" w:rsidP="00195E8D">
      <w:pPr>
        <w:pStyle w:val="Corpsdetexte"/>
        <w:spacing w:before="1"/>
        <w:rPr>
          <w:sz w:val="25"/>
        </w:rPr>
      </w:pPr>
    </w:p>
    <w:p w14:paraId="0F27AAD3" w14:textId="77777777" w:rsidR="00195E8D" w:rsidRDefault="00195E8D" w:rsidP="00195E8D">
      <w:pPr>
        <w:pStyle w:val="Corpsdetexte"/>
        <w:spacing w:before="1"/>
        <w:rPr>
          <w:sz w:val="25"/>
        </w:rPr>
      </w:pPr>
    </w:p>
    <w:p w14:paraId="7FD10DE8" w14:textId="77777777" w:rsidR="00195E8D" w:rsidRDefault="00195E8D" w:rsidP="00195E8D">
      <w:pPr>
        <w:pStyle w:val="Corpsdetexte"/>
        <w:rPr>
          <w:sz w:val="28"/>
        </w:rPr>
      </w:pPr>
    </w:p>
    <w:p w14:paraId="120F7266" w14:textId="77777777" w:rsidR="00195E8D" w:rsidRDefault="00195E8D" w:rsidP="00195E8D">
      <w:pPr>
        <w:pStyle w:val="Corpsdetexte"/>
        <w:rPr>
          <w:sz w:val="28"/>
        </w:rPr>
      </w:pPr>
    </w:p>
    <w:p w14:paraId="75A462EE" w14:textId="77777777" w:rsidR="00195E8D" w:rsidRDefault="00195E8D" w:rsidP="00195E8D">
      <w:pPr>
        <w:pStyle w:val="Corpsdetexte"/>
        <w:rPr>
          <w:sz w:val="28"/>
        </w:rPr>
      </w:pPr>
      <w:r w:rsidRPr="008C16E1">
        <w:rPr>
          <w:noProof/>
          <w:sz w:val="25"/>
        </w:rPr>
        <w:drawing>
          <wp:anchor distT="0" distB="0" distL="114300" distR="114300" simplePos="0" relativeHeight="251701324" behindDoc="0" locked="0" layoutInCell="1" allowOverlap="1" wp14:anchorId="63044191" wp14:editId="35543FFA">
            <wp:simplePos x="0" y="0"/>
            <wp:positionH relativeFrom="column">
              <wp:posOffset>0</wp:posOffset>
            </wp:positionH>
            <wp:positionV relativeFrom="paragraph">
              <wp:posOffset>112120</wp:posOffset>
            </wp:positionV>
            <wp:extent cx="7264400" cy="4141470"/>
            <wp:effectExtent l="0" t="0" r="0" b="0"/>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264400" cy="4141470"/>
                    </a:xfrm>
                    <a:prstGeom prst="rect">
                      <a:avLst/>
                    </a:prstGeom>
                  </pic:spPr>
                </pic:pic>
              </a:graphicData>
            </a:graphic>
            <wp14:sizeRelH relativeFrom="page">
              <wp14:pctWidth>0</wp14:pctWidth>
            </wp14:sizeRelH>
            <wp14:sizeRelV relativeFrom="page">
              <wp14:pctHeight>0</wp14:pctHeight>
            </wp14:sizeRelV>
          </wp:anchor>
        </w:drawing>
      </w:r>
    </w:p>
    <w:p w14:paraId="3E744749" w14:textId="77777777" w:rsidR="00195E8D" w:rsidRDefault="00195E8D" w:rsidP="00195E8D">
      <w:pPr>
        <w:pStyle w:val="Corpsdetexte"/>
        <w:rPr>
          <w:sz w:val="28"/>
        </w:rPr>
      </w:pPr>
    </w:p>
    <w:p w14:paraId="0DDF9B0E" w14:textId="77777777" w:rsidR="00195E8D" w:rsidRDefault="00195E8D" w:rsidP="00195E8D">
      <w:pPr>
        <w:pStyle w:val="Corpsdetexte"/>
        <w:rPr>
          <w:sz w:val="28"/>
        </w:rPr>
      </w:pPr>
    </w:p>
    <w:p w14:paraId="564C3244" w14:textId="77777777" w:rsidR="00195E8D" w:rsidRDefault="00195E8D" w:rsidP="00195E8D">
      <w:pPr>
        <w:pStyle w:val="Corpsdetexte"/>
        <w:rPr>
          <w:sz w:val="28"/>
        </w:rPr>
      </w:pPr>
    </w:p>
    <w:p w14:paraId="44312DCC" w14:textId="77777777" w:rsidR="00195E8D" w:rsidRDefault="00195E8D" w:rsidP="00195E8D">
      <w:pPr>
        <w:pStyle w:val="Corpsdetexte"/>
        <w:rPr>
          <w:sz w:val="28"/>
        </w:rPr>
      </w:pPr>
    </w:p>
    <w:p w14:paraId="2DB6D5CF" w14:textId="77777777" w:rsidR="00195E8D" w:rsidRDefault="00195E8D" w:rsidP="00195E8D">
      <w:pPr>
        <w:pStyle w:val="Corpsdetexte"/>
        <w:rPr>
          <w:sz w:val="28"/>
        </w:rPr>
      </w:pPr>
    </w:p>
    <w:p w14:paraId="5A3532D9" w14:textId="77777777" w:rsidR="00195E8D" w:rsidRDefault="00195E8D" w:rsidP="00195E8D">
      <w:pPr>
        <w:pStyle w:val="Corpsdetexte"/>
        <w:rPr>
          <w:sz w:val="28"/>
        </w:rPr>
      </w:pPr>
    </w:p>
    <w:p w14:paraId="45ECA811" w14:textId="77777777" w:rsidR="00195E8D" w:rsidRDefault="00195E8D" w:rsidP="00195E8D">
      <w:pPr>
        <w:pStyle w:val="Corpsdetexte"/>
        <w:rPr>
          <w:sz w:val="28"/>
        </w:rPr>
      </w:pPr>
    </w:p>
    <w:p w14:paraId="22F869F9" w14:textId="77777777" w:rsidR="00195E8D" w:rsidRDefault="00195E8D" w:rsidP="00195E8D">
      <w:pPr>
        <w:pStyle w:val="Corpsdetexte"/>
        <w:rPr>
          <w:sz w:val="28"/>
        </w:rPr>
      </w:pPr>
    </w:p>
    <w:p w14:paraId="2F06281C" w14:textId="77777777" w:rsidR="00195E8D" w:rsidRDefault="00195E8D" w:rsidP="00195E8D">
      <w:pPr>
        <w:pStyle w:val="Corpsdetexte"/>
        <w:rPr>
          <w:sz w:val="28"/>
        </w:rPr>
      </w:pPr>
    </w:p>
    <w:p w14:paraId="1A3D8BEC" w14:textId="77777777" w:rsidR="00195E8D" w:rsidRDefault="00195E8D" w:rsidP="00195E8D">
      <w:pPr>
        <w:pStyle w:val="Corpsdetexte"/>
        <w:rPr>
          <w:sz w:val="28"/>
        </w:rPr>
      </w:pPr>
    </w:p>
    <w:p w14:paraId="462D96BB" w14:textId="77777777" w:rsidR="00195E8D" w:rsidRDefault="00195E8D" w:rsidP="00195E8D">
      <w:pPr>
        <w:pStyle w:val="Corpsdetexte"/>
        <w:rPr>
          <w:sz w:val="28"/>
        </w:rPr>
      </w:pPr>
    </w:p>
    <w:p w14:paraId="5DFC4E09" w14:textId="77777777" w:rsidR="00195E8D" w:rsidRDefault="00195E8D" w:rsidP="00195E8D">
      <w:pPr>
        <w:pStyle w:val="Corpsdetexte"/>
        <w:rPr>
          <w:sz w:val="28"/>
        </w:rPr>
      </w:pPr>
    </w:p>
    <w:p w14:paraId="334AA1C3" w14:textId="77777777" w:rsidR="00195E8D" w:rsidRDefault="00195E8D" w:rsidP="00195E8D">
      <w:pPr>
        <w:pStyle w:val="Corpsdetexte"/>
        <w:rPr>
          <w:sz w:val="28"/>
        </w:rPr>
      </w:pPr>
    </w:p>
    <w:p w14:paraId="512C7E4B" w14:textId="77777777" w:rsidR="00195E8D" w:rsidRDefault="00195E8D" w:rsidP="00195E8D">
      <w:pPr>
        <w:pStyle w:val="Corpsdetexte"/>
        <w:rPr>
          <w:sz w:val="28"/>
        </w:rPr>
      </w:pPr>
    </w:p>
    <w:p w14:paraId="32F5F5E3" w14:textId="77777777" w:rsidR="00195E8D" w:rsidRDefault="00195E8D" w:rsidP="00195E8D">
      <w:pPr>
        <w:pStyle w:val="Corpsdetexte"/>
        <w:rPr>
          <w:sz w:val="28"/>
        </w:rPr>
      </w:pPr>
    </w:p>
    <w:p w14:paraId="20E6DBDC" w14:textId="77777777" w:rsidR="00195E8D" w:rsidRDefault="00195E8D" w:rsidP="00195E8D">
      <w:pPr>
        <w:pStyle w:val="Corpsdetexte"/>
        <w:rPr>
          <w:sz w:val="28"/>
        </w:rPr>
      </w:pPr>
    </w:p>
    <w:p w14:paraId="538D4AF5" w14:textId="77777777" w:rsidR="00195E8D" w:rsidRDefault="00195E8D" w:rsidP="00195E8D">
      <w:pPr>
        <w:pStyle w:val="Corpsdetexte"/>
        <w:rPr>
          <w:sz w:val="28"/>
        </w:rPr>
      </w:pPr>
    </w:p>
    <w:p w14:paraId="6E817025" w14:textId="77777777" w:rsidR="00195E8D" w:rsidRDefault="00195E8D" w:rsidP="00195E8D">
      <w:pPr>
        <w:pStyle w:val="Corpsdetexte"/>
        <w:rPr>
          <w:sz w:val="28"/>
        </w:rPr>
      </w:pPr>
    </w:p>
    <w:p w14:paraId="76B81ECB" w14:textId="77777777" w:rsidR="00195E8D" w:rsidRDefault="00195E8D" w:rsidP="00195E8D">
      <w:pPr>
        <w:pStyle w:val="Corpsdetexte"/>
        <w:rPr>
          <w:sz w:val="28"/>
        </w:rPr>
      </w:pPr>
    </w:p>
    <w:p w14:paraId="10824C8F" w14:textId="77777777" w:rsidR="00195E8D" w:rsidRDefault="00195E8D" w:rsidP="00195E8D">
      <w:pPr>
        <w:pStyle w:val="Corpsdetexte"/>
        <w:rPr>
          <w:sz w:val="28"/>
        </w:rPr>
      </w:pPr>
    </w:p>
    <w:p w14:paraId="71BFB255" w14:textId="77777777" w:rsidR="00195E8D" w:rsidRDefault="00195E8D" w:rsidP="00195E8D">
      <w:pPr>
        <w:pStyle w:val="Corpsdetexte"/>
        <w:rPr>
          <w:sz w:val="28"/>
        </w:rPr>
      </w:pPr>
    </w:p>
    <w:p w14:paraId="62296368" w14:textId="77777777" w:rsidR="00195E8D" w:rsidRDefault="00195E8D" w:rsidP="00195E8D">
      <w:pPr>
        <w:pStyle w:val="Corpsdetexte"/>
        <w:rPr>
          <w:sz w:val="28"/>
        </w:rPr>
      </w:pPr>
      <w:r w:rsidRPr="00AF2FCA">
        <w:rPr>
          <w:noProof/>
          <w:sz w:val="28"/>
        </w:rPr>
        <w:drawing>
          <wp:anchor distT="0" distB="0" distL="114300" distR="114300" simplePos="0" relativeHeight="251702348" behindDoc="0" locked="0" layoutInCell="1" allowOverlap="1" wp14:anchorId="7C272DA9" wp14:editId="060FB66B">
            <wp:simplePos x="0" y="0"/>
            <wp:positionH relativeFrom="column">
              <wp:posOffset>-137795</wp:posOffset>
            </wp:positionH>
            <wp:positionV relativeFrom="paragraph">
              <wp:posOffset>191291</wp:posOffset>
            </wp:positionV>
            <wp:extent cx="7264400" cy="2312035"/>
            <wp:effectExtent l="0" t="0" r="0" b="0"/>
            <wp:wrapNone/>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23858"/>
                    <a:stretch/>
                  </pic:blipFill>
                  <pic:spPr bwMode="auto">
                    <a:xfrm>
                      <a:off x="0" y="0"/>
                      <a:ext cx="7264400" cy="231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788C9" w14:textId="77777777" w:rsidR="00195E8D" w:rsidRDefault="00195E8D" w:rsidP="00195E8D">
      <w:pPr>
        <w:pStyle w:val="Corpsdetexte"/>
        <w:rPr>
          <w:sz w:val="28"/>
        </w:rPr>
      </w:pPr>
    </w:p>
    <w:p w14:paraId="2FA77876" w14:textId="77777777" w:rsidR="00195E8D" w:rsidRDefault="00195E8D" w:rsidP="00195E8D">
      <w:pPr>
        <w:pStyle w:val="Corpsdetexte"/>
        <w:rPr>
          <w:sz w:val="28"/>
        </w:rPr>
      </w:pPr>
    </w:p>
    <w:p w14:paraId="46C520DB" w14:textId="77777777" w:rsidR="00195E8D" w:rsidRDefault="00195E8D" w:rsidP="00195E8D">
      <w:pPr>
        <w:pStyle w:val="Corpsdetexte"/>
        <w:rPr>
          <w:sz w:val="28"/>
        </w:rPr>
      </w:pPr>
    </w:p>
    <w:p w14:paraId="138A512C" w14:textId="77777777" w:rsidR="00195E8D" w:rsidRDefault="00195E8D" w:rsidP="00195E8D">
      <w:pPr>
        <w:pStyle w:val="Corpsdetexte"/>
        <w:rPr>
          <w:sz w:val="28"/>
        </w:rPr>
      </w:pPr>
    </w:p>
    <w:p w14:paraId="3C58AFC5" w14:textId="77777777" w:rsidR="00195E8D" w:rsidRDefault="00195E8D" w:rsidP="00195E8D">
      <w:pPr>
        <w:pStyle w:val="Corpsdetexte"/>
        <w:rPr>
          <w:sz w:val="28"/>
        </w:rPr>
      </w:pPr>
    </w:p>
    <w:p w14:paraId="315BE78B" w14:textId="77777777" w:rsidR="00195E8D" w:rsidRDefault="00195E8D" w:rsidP="00195E8D">
      <w:pPr>
        <w:pStyle w:val="Corpsdetexte"/>
        <w:rPr>
          <w:sz w:val="28"/>
        </w:rPr>
      </w:pPr>
    </w:p>
    <w:p w14:paraId="2DCE8435" w14:textId="77777777" w:rsidR="00195E8D" w:rsidRDefault="00195E8D" w:rsidP="00195E8D">
      <w:pPr>
        <w:pStyle w:val="Corpsdetexte"/>
        <w:rPr>
          <w:sz w:val="28"/>
        </w:rPr>
      </w:pPr>
    </w:p>
    <w:p w14:paraId="66B2AE62" w14:textId="77777777" w:rsidR="00195E8D" w:rsidRDefault="00195E8D" w:rsidP="00195E8D">
      <w:pPr>
        <w:pStyle w:val="Corpsdetexte"/>
        <w:rPr>
          <w:sz w:val="28"/>
        </w:rPr>
      </w:pPr>
    </w:p>
    <w:p w14:paraId="6FD8CA3A" w14:textId="77777777" w:rsidR="00195E8D" w:rsidRDefault="00195E8D" w:rsidP="00195E8D">
      <w:pPr>
        <w:pStyle w:val="Corpsdetexte"/>
        <w:rPr>
          <w:sz w:val="28"/>
        </w:rPr>
      </w:pPr>
    </w:p>
    <w:p w14:paraId="6AD31119" w14:textId="77777777" w:rsidR="00195E8D" w:rsidRDefault="00195E8D" w:rsidP="00195E8D">
      <w:pPr>
        <w:pStyle w:val="Corpsdetexte"/>
        <w:rPr>
          <w:sz w:val="28"/>
        </w:rPr>
      </w:pPr>
    </w:p>
    <w:p w14:paraId="3E43DA01" w14:textId="77777777" w:rsidR="00195E8D" w:rsidRDefault="00195E8D" w:rsidP="00195E8D">
      <w:pPr>
        <w:pStyle w:val="Corpsdetexte"/>
        <w:rPr>
          <w:sz w:val="28"/>
        </w:rPr>
      </w:pPr>
    </w:p>
    <w:p w14:paraId="4C0F1DD2" w14:textId="77777777" w:rsidR="00195E8D" w:rsidRDefault="00195E8D" w:rsidP="00195E8D">
      <w:pPr>
        <w:pStyle w:val="Corpsdetexte"/>
        <w:spacing w:line="316" w:lineRule="exact"/>
        <w:rPr>
          <w:sz w:val="28"/>
        </w:rPr>
      </w:pPr>
    </w:p>
    <w:p w14:paraId="7AF7E9BC" w14:textId="77777777" w:rsidR="00195E8D" w:rsidRDefault="00195E8D" w:rsidP="00195E8D">
      <w:pPr>
        <w:pStyle w:val="Corpsdetexte"/>
        <w:spacing w:line="316" w:lineRule="exact"/>
        <w:rPr>
          <w:sz w:val="28"/>
        </w:rPr>
      </w:pPr>
    </w:p>
    <w:p w14:paraId="13CED972" w14:textId="77777777" w:rsidR="00195E8D" w:rsidRDefault="00195E8D" w:rsidP="00195E8D">
      <w:pPr>
        <w:pStyle w:val="Corpsdetexte"/>
        <w:spacing w:line="316" w:lineRule="exact"/>
        <w:ind w:left="340" w:firstLine="720"/>
      </w:pPr>
      <w:r>
        <w:t>Dans</w:t>
      </w:r>
      <w:r>
        <w:rPr>
          <w:spacing w:val="41"/>
        </w:rPr>
        <w:t xml:space="preserve"> </w:t>
      </w:r>
      <w:r>
        <w:t>cette</w:t>
      </w:r>
      <w:r>
        <w:rPr>
          <w:spacing w:val="44"/>
        </w:rPr>
        <w:t xml:space="preserve"> </w:t>
      </w:r>
      <w:r>
        <w:t>page</w:t>
      </w:r>
      <w:r>
        <w:rPr>
          <w:spacing w:val="38"/>
        </w:rPr>
        <w:t xml:space="preserve"> </w:t>
      </w:r>
      <w:r>
        <w:t>l’utilisateur</w:t>
      </w:r>
      <w:r>
        <w:rPr>
          <w:spacing w:val="38"/>
        </w:rPr>
        <w:t xml:space="preserve"> </w:t>
      </w:r>
      <w:r>
        <w:t>aura</w:t>
      </w:r>
      <w:r>
        <w:rPr>
          <w:spacing w:val="41"/>
        </w:rPr>
        <w:t xml:space="preserve"> </w:t>
      </w:r>
      <w:r>
        <w:t>la</w:t>
      </w:r>
      <w:r>
        <w:rPr>
          <w:spacing w:val="45"/>
        </w:rPr>
        <w:t xml:space="preserve"> </w:t>
      </w:r>
      <w:r>
        <w:t>possibilité</w:t>
      </w:r>
      <w:r>
        <w:rPr>
          <w:spacing w:val="39"/>
        </w:rPr>
        <w:t xml:space="preserve"> </w:t>
      </w:r>
      <w:r>
        <w:t>de</w:t>
      </w:r>
      <w:r>
        <w:rPr>
          <w:spacing w:val="39"/>
        </w:rPr>
        <w:t xml:space="preserve"> </w:t>
      </w:r>
      <w:r>
        <w:t>contacter</w:t>
      </w:r>
      <w:r>
        <w:rPr>
          <w:spacing w:val="38"/>
        </w:rPr>
        <w:t xml:space="preserve"> </w:t>
      </w:r>
      <w:r>
        <w:t>l’entreprise</w:t>
      </w:r>
      <w:r>
        <w:rPr>
          <w:spacing w:val="38"/>
        </w:rPr>
        <w:t xml:space="preserve"> </w:t>
      </w:r>
      <w:r>
        <w:t>en</w:t>
      </w:r>
      <w:r>
        <w:rPr>
          <w:spacing w:val="43"/>
        </w:rPr>
        <w:t xml:space="preserve"> </w:t>
      </w:r>
      <w:r>
        <w:t>cas</w:t>
      </w:r>
      <w:r>
        <w:rPr>
          <w:spacing w:val="41"/>
        </w:rPr>
        <w:t xml:space="preserve"> </w:t>
      </w:r>
      <w:r>
        <w:t>de</w:t>
      </w:r>
    </w:p>
    <w:p w14:paraId="01789F8B" w14:textId="77777777" w:rsidR="00195E8D" w:rsidRDefault="00195E8D" w:rsidP="00195E8D">
      <w:pPr>
        <w:pStyle w:val="Corpsdetexte"/>
        <w:spacing w:line="316" w:lineRule="exact"/>
        <w:ind w:left="1060"/>
      </w:pPr>
      <w:r>
        <w:t>Problème, ou</w:t>
      </w:r>
      <w:r>
        <w:rPr>
          <w:spacing w:val="-6"/>
        </w:rPr>
        <w:t xml:space="preserve"> </w:t>
      </w:r>
      <w:r>
        <w:t>pour un</w:t>
      </w:r>
      <w:r>
        <w:rPr>
          <w:spacing w:val="-2"/>
        </w:rPr>
        <w:t xml:space="preserve"> </w:t>
      </w:r>
      <w:r>
        <w:t>partenariat.</w:t>
      </w:r>
    </w:p>
    <w:p w14:paraId="0B8D42A9" w14:textId="77777777" w:rsidR="00195E8D" w:rsidRDefault="00195E8D" w:rsidP="00195E8D">
      <w:pPr>
        <w:pStyle w:val="Corpsdetexte"/>
      </w:pPr>
    </w:p>
    <w:p w14:paraId="4542F27C" w14:textId="77777777" w:rsidR="00195E8D" w:rsidRDefault="00195E8D" w:rsidP="00195E8D">
      <w:pPr>
        <w:pStyle w:val="Corpsdetexte"/>
        <w:ind w:left="1060"/>
      </w:pPr>
      <w:r>
        <w:t>Pour</w:t>
      </w:r>
      <w:r>
        <w:rPr>
          <w:spacing w:val="-2"/>
        </w:rPr>
        <w:t xml:space="preserve"> </w:t>
      </w:r>
      <w:r>
        <w:t>nous</w:t>
      </w:r>
      <w:r>
        <w:rPr>
          <w:spacing w:val="-2"/>
        </w:rPr>
        <w:t xml:space="preserve"> </w:t>
      </w:r>
      <w:r>
        <w:t>contacter l’utilisateur</w:t>
      </w:r>
      <w:r>
        <w:rPr>
          <w:spacing w:val="-1"/>
        </w:rPr>
        <w:t xml:space="preserve"> </w:t>
      </w:r>
      <w:r>
        <w:t>doit</w:t>
      </w:r>
      <w:r>
        <w:rPr>
          <w:spacing w:val="-1"/>
        </w:rPr>
        <w:t xml:space="preserve"> </w:t>
      </w:r>
      <w:r>
        <w:t>remplir</w:t>
      </w:r>
      <w:r>
        <w:rPr>
          <w:spacing w:val="-6"/>
        </w:rPr>
        <w:t xml:space="preserve"> </w:t>
      </w:r>
      <w:r>
        <w:t>le</w:t>
      </w:r>
      <w:r>
        <w:rPr>
          <w:spacing w:val="-4"/>
        </w:rPr>
        <w:t xml:space="preserve"> </w:t>
      </w:r>
      <w:r>
        <w:t>formulaire en</w:t>
      </w:r>
      <w:r>
        <w:rPr>
          <w:spacing w:val="-5"/>
        </w:rPr>
        <w:t xml:space="preserve"> </w:t>
      </w:r>
      <w:r>
        <w:t>renseignant</w:t>
      </w:r>
      <w:r>
        <w:rPr>
          <w:spacing w:val="-2"/>
        </w:rPr>
        <w:t xml:space="preserve"> </w:t>
      </w:r>
      <w:r>
        <w:t>son</w:t>
      </w:r>
      <w:r>
        <w:rPr>
          <w:spacing w:val="-2"/>
        </w:rPr>
        <w:t xml:space="preserve"> </w:t>
      </w:r>
      <w:r>
        <w:t>nom,</w:t>
      </w:r>
      <w:r>
        <w:rPr>
          <w:spacing w:val="1"/>
        </w:rPr>
        <w:t xml:space="preserve"> </w:t>
      </w:r>
      <w:r>
        <w:t>sa</w:t>
      </w:r>
    </w:p>
    <w:p w14:paraId="345D6104" w14:textId="77777777" w:rsidR="00195E8D" w:rsidRDefault="00195E8D" w:rsidP="00195E8D">
      <w:pPr>
        <w:pStyle w:val="Corpsdetexte"/>
        <w:spacing w:before="3"/>
        <w:ind w:left="1060"/>
      </w:pPr>
      <w:r>
        <w:t>Profession,</w:t>
      </w:r>
      <w:r>
        <w:rPr>
          <w:spacing w:val="-3"/>
        </w:rPr>
        <w:t xml:space="preserve"> </w:t>
      </w:r>
      <w:r>
        <w:t>adresse</w:t>
      </w:r>
      <w:r>
        <w:rPr>
          <w:spacing w:val="-3"/>
        </w:rPr>
        <w:t xml:space="preserve"> </w:t>
      </w:r>
      <w:r>
        <w:t>électronique,</w:t>
      </w:r>
      <w:r>
        <w:rPr>
          <w:spacing w:val="-2"/>
        </w:rPr>
        <w:t xml:space="preserve"> </w:t>
      </w:r>
      <w:r>
        <w:t>téléphone,</w:t>
      </w:r>
      <w:r>
        <w:rPr>
          <w:spacing w:val="-3"/>
        </w:rPr>
        <w:t xml:space="preserve"> </w:t>
      </w:r>
      <w:r>
        <w:t>et enfin</w:t>
      </w:r>
      <w:r>
        <w:rPr>
          <w:spacing w:val="-3"/>
        </w:rPr>
        <w:t xml:space="preserve"> </w:t>
      </w:r>
      <w:r>
        <w:t>le</w:t>
      </w:r>
      <w:r>
        <w:rPr>
          <w:spacing w:val="-3"/>
        </w:rPr>
        <w:t xml:space="preserve"> </w:t>
      </w:r>
      <w:r>
        <w:t>message.</w:t>
      </w:r>
    </w:p>
    <w:p w14:paraId="7D5FB010" w14:textId="77777777" w:rsidR="00195E8D" w:rsidRDefault="00195E8D" w:rsidP="00195E8D">
      <w:pPr>
        <w:pStyle w:val="Corpsdetexte"/>
      </w:pPr>
    </w:p>
    <w:p w14:paraId="5AF25F4E" w14:textId="77777777" w:rsidR="00195E8D" w:rsidRDefault="00195E8D" w:rsidP="00195E8D">
      <w:pPr>
        <w:pStyle w:val="Corpsdetexte"/>
        <w:ind w:left="1060"/>
      </w:pPr>
      <w:r>
        <w:t>Le nom,</w:t>
      </w:r>
      <w:r>
        <w:rPr>
          <w:spacing w:val="-5"/>
        </w:rPr>
        <w:t xml:space="preserve"> </w:t>
      </w:r>
      <w:r>
        <w:t>l’adresse</w:t>
      </w:r>
      <w:r>
        <w:rPr>
          <w:spacing w:val="1"/>
        </w:rPr>
        <w:t xml:space="preserve"> </w:t>
      </w:r>
      <w:r>
        <w:t>électronique, et</w:t>
      </w:r>
      <w:r>
        <w:rPr>
          <w:spacing w:val="-1"/>
        </w:rPr>
        <w:t xml:space="preserve"> </w:t>
      </w:r>
      <w:r>
        <w:t>le</w:t>
      </w:r>
      <w:r>
        <w:rPr>
          <w:spacing w:val="-5"/>
        </w:rPr>
        <w:t xml:space="preserve"> </w:t>
      </w:r>
      <w:r>
        <w:t>message sont</w:t>
      </w:r>
      <w:r>
        <w:rPr>
          <w:spacing w:val="-6"/>
        </w:rPr>
        <w:t xml:space="preserve"> </w:t>
      </w:r>
      <w:r>
        <w:t>à</w:t>
      </w:r>
      <w:r>
        <w:rPr>
          <w:spacing w:val="1"/>
        </w:rPr>
        <w:t xml:space="preserve"> </w:t>
      </w:r>
      <w:r>
        <w:t>renseigner obligatoirement.</w:t>
      </w:r>
    </w:p>
    <w:p w14:paraId="1F3F192A" w14:textId="77777777" w:rsidR="00195E8D" w:rsidRDefault="00195E8D" w:rsidP="00195E8D"/>
    <w:p w14:paraId="52B53454" w14:textId="77777777" w:rsidR="00195E8D" w:rsidRDefault="00195E8D" w:rsidP="00195E8D"/>
    <w:p w14:paraId="0CA54CB7" w14:textId="77777777" w:rsidR="00195E8D" w:rsidRDefault="00195E8D" w:rsidP="00195E8D"/>
    <w:p w14:paraId="3C7CC5EC" w14:textId="77777777" w:rsidR="00195E8D" w:rsidRDefault="00195E8D" w:rsidP="00195E8D">
      <w:pPr>
        <w:pStyle w:val="Corpsdetexte"/>
        <w:spacing w:before="48" w:line="276" w:lineRule="auto"/>
        <w:ind w:right="1394"/>
        <w:jc w:val="both"/>
      </w:pPr>
      <w:r>
        <w:t>Lorsque l’utilisateur appuie sur le bouton envoyer, il va automatiquement recevoir un</w:t>
      </w:r>
      <w:r>
        <w:rPr>
          <w:spacing w:val="-56"/>
        </w:rPr>
        <w:t xml:space="preserve"> </w:t>
      </w:r>
      <w:r>
        <w:t>mail</w:t>
      </w:r>
      <w:r>
        <w:rPr>
          <w:spacing w:val="-3"/>
        </w:rPr>
        <w:t xml:space="preserve"> </w:t>
      </w:r>
      <w:r>
        <w:t>de</w:t>
      </w:r>
      <w:r>
        <w:rPr>
          <w:spacing w:val="-3"/>
        </w:rPr>
        <w:t xml:space="preserve"> </w:t>
      </w:r>
      <w:r>
        <w:t>la</w:t>
      </w:r>
      <w:r>
        <w:rPr>
          <w:spacing w:val="-2"/>
        </w:rPr>
        <w:t xml:space="preserve"> </w:t>
      </w:r>
      <w:r>
        <w:t>part de</w:t>
      </w:r>
      <w:r>
        <w:rPr>
          <w:spacing w:val="2"/>
        </w:rPr>
        <w:t xml:space="preserve"> </w:t>
      </w:r>
      <w:r>
        <w:t>l’équipe</w:t>
      </w:r>
      <w:r>
        <w:rPr>
          <w:spacing w:val="1"/>
        </w:rPr>
        <w:t xml:space="preserve"> </w:t>
      </w:r>
      <w:r>
        <w:t>support S&amp;S</w:t>
      </w:r>
      <w:r>
        <w:rPr>
          <w:spacing w:val="3"/>
        </w:rPr>
        <w:t xml:space="preserve"> </w:t>
      </w:r>
      <w:r>
        <w:t>Cloud.</w:t>
      </w:r>
    </w:p>
    <w:p w14:paraId="19C1C67A" w14:textId="77777777" w:rsidR="00195E8D" w:rsidRDefault="00195E8D" w:rsidP="00195E8D">
      <w:pPr>
        <w:pStyle w:val="Corpsdetexte"/>
        <w:spacing w:before="11"/>
        <w:rPr>
          <w:sz w:val="29"/>
        </w:rPr>
      </w:pPr>
    </w:p>
    <w:p w14:paraId="39E804B2" w14:textId="77777777" w:rsidR="00195E8D" w:rsidRDefault="00195E8D" w:rsidP="00195E8D">
      <w:pPr>
        <w:pStyle w:val="Corpsdetexte"/>
        <w:ind w:left="1060"/>
        <w:jc w:val="both"/>
      </w:pPr>
      <w:r>
        <w:t>Réponse automatique</w:t>
      </w:r>
      <w:r>
        <w:rPr>
          <w:spacing w:val="3"/>
        </w:rPr>
        <w:t xml:space="preserve"> </w:t>
      </w:r>
      <w:r>
        <w:t>sur</w:t>
      </w:r>
      <w:r>
        <w:rPr>
          <w:spacing w:val="-5"/>
        </w:rPr>
        <w:t xml:space="preserve"> </w:t>
      </w:r>
      <w:r>
        <w:t>la</w:t>
      </w:r>
      <w:r>
        <w:rPr>
          <w:spacing w:val="2"/>
        </w:rPr>
        <w:t xml:space="preserve"> </w:t>
      </w:r>
      <w:r>
        <w:t>boite mail</w:t>
      </w:r>
      <w:r>
        <w:rPr>
          <w:spacing w:val="-3"/>
        </w:rPr>
        <w:t xml:space="preserve"> </w:t>
      </w:r>
      <w:r>
        <w:t>du</w:t>
      </w:r>
      <w:r>
        <w:rPr>
          <w:spacing w:val="-1"/>
        </w:rPr>
        <w:t xml:space="preserve"> </w:t>
      </w:r>
      <w:r>
        <w:t>client.</w:t>
      </w:r>
    </w:p>
    <w:p w14:paraId="1508FA5B" w14:textId="77777777" w:rsidR="00195E8D" w:rsidRDefault="00195E8D" w:rsidP="00195E8D">
      <w:pPr>
        <w:pStyle w:val="Corpsdetexte"/>
        <w:spacing w:before="10"/>
        <w:rPr>
          <w:sz w:val="33"/>
        </w:rPr>
      </w:pPr>
    </w:p>
    <w:p w14:paraId="147938CC" w14:textId="77777777" w:rsidR="00195E8D" w:rsidRDefault="00195E8D" w:rsidP="00195E8D">
      <w:pPr>
        <w:pStyle w:val="Corpsdetexte"/>
        <w:spacing w:line="276" w:lineRule="auto"/>
        <w:ind w:left="1060" w:right="1392"/>
        <w:jc w:val="both"/>
      </w:pPr>
      <w:r w:rsidRPr="00CB7F43">
        <w:rPr>
          <w:b/>
          <w:bCs/>
        </w:rPr>
        <w:t>Exemple</w:t>
      </w:r>
      <w:r>
        <w:t xml:space="preserve"> :</w:t>
      </w:r>
      <w:r>
        <w:rPr>
          <w:spacing w:val="1"/>
        </w:rPr>
        <w:t xml:space="preserve"> </w:t>
      </w:r>
      <w:r>
        <w:t>« Nous</w:t>
      </w:r>
      <w:r>
        <w:rPr>
          <w:spacing w:val="1"/>
        </w:rPr>
        <w:t xml:space="preserve"> </w:t>
      </w:r>
      <w:r>
        <w:t>avons</w:t>
      </w:r>
      <w:r>
        <w:rPr>
          <w:spacing w:val="1"/>
        </w:rPr>
        <w:t xml:space="preserve"> </w:t>
      </w:r>
      <w:r>
        <w:t>reçu</w:t>
      </w:r>
      <w:r>
        <w:rPr>
          <w:spacing w:val="1"/>
        </w:rPr>
        <w:t xml:space="preserve"> </w:t>
      </w:r>
      <w:r>
        <w:t>votre</w:t>
      </w:r>
      <w:r>
        <w:rPr>
          <w:spacing w:val="1"/>
        </w:rPr>
        <w:t xml:space="preserve"> </w:t>
      </w:r>
      <w:r>
        <w:t>mail</w:t>
      </w:r>
      <w:r>
        <w:rPr>
          <w:spacing w:val="1"/>
        </w:rPr>
        <w:t xml:space="preserve"> </w:t>
      </w:r>
      <w:r>
        <w:t>et</w:t>
      </w:r>
      <w:r>
        <w:rPr>
          <w:spacing w:val="1"/>
        </w:rPr>
        <w:t xml:space="preserve"> </w:t>
      </w:r>
      <w:r>
        <w:t>votre</w:t>
      </w:r>
      <w:r>
        <w:rPr>
          <w:spacing w:val="1"/>
        </w:rPr>
        <w:t xml:space="preserve"> </w:t>
      </w:r>
      <w:r>
        <w:t>demande</w:t>
      </w:r>
      <w:r>
        <w:rPr>
          <w:spacing w:val="1"/>
        </w:rPr>
        <w:t xml:space="preserve"> </w:t>
      </w:r>
      <w:r>
        <w:t>sera</w:t>
      </w:r>
      <w:r>
        <w:rPr>
          <w:spacing w:val="1"/>
        </w:rPr>
        <w:t xml:space="preserve"> </w:t>
      </w:r>
      <w:r>
        <w:t>traitée</w:t>
      </w:r>
      <w:r>
        <w:rPr>
          <w:spacing w:val="1"/>
        </w:rPr>
        <w:t xml:space="preserve"> </w:t>
      </w:r>
      <w:r>
        <w:t>dans</w:t>
      </w:r>
      <w:r>
        <w:rPr>
          <w:spacing w:val="1"/>
        </w:rPr>
        <w:t xml:space="preserve"> </w:t>
      </w:r>
      <w:r>
        <w:t>les</w:t>
      </w:r>
      <w:r>
        <w:rPr>
          <w:spacing w:val="1"/>
        </w:rPr>
        <w:t xml:space="preserve"> </w:t>
      </w:r>
      <w:r>
        <w:t>meilleurs délais.</w:t>
      </w:r>
      <w:r>
        <w:rPr>
          <w:spacing w:val="-2"/>
        </w:rPr>
        <w:t xml:space="preserve"> </w:t>
      </w:r>
      <w:r>
        <w:t>»</w:t>
      </w:r>
    </w:p>
    <w:p w14:paraId="0984A562" w14:textId="77777777" w:rsidR="00195E8D" w:rsidRDefault="00195E8D" w:rsidP="00195E8D">
      <w:pPr>
        <w:pStyle w:val="Corpsdetexte"/>
        <w:spacing w:before="11"/>
        <w:rPr>
          <w:sz w:val="29"/>
        </w:rPr>
      </w:pPr>
    </w:p>
    <w:p w14:paraId="40C947B7" w14:textId="77777777" w:rsidR="00195E8D" w:rsidRDefault="00195E8D" w:rsidP="00195E8D">
      <w:pPr>
        <w:pStyle w:val="Corpsdetexte"/>
        <w:ind w:left="1060"/>
        <w:jc w:val="both"/>
      </w:pPr>
      <w:r>
        <w:t>En</w:t>
      </w:r>
      <w:r>
        <w:rPr>
          <w:spacing w:val="-1"/>
        </w:rPr>
        <w:t xml:space="preserve"> </w:t>
      </w:r>
      <w:r>
        <w:t>rappelant</w:t>
      </w:r>
      <w:r>
        <w:rPr>
          <w:spacing w:val="-2"/>
        </w:rPr>
        <w:t xml:space="preserve"> </w:t>
      </w:r>
      <w:r>
        <w:t>à</w:t>
      </w:r>
      <w:r>
        <w:rPr>
          <w:spacing w:val="-2"/>
        </w:rPr>
        <w:t xml:space="preserve"> </w:t>
      </w:r>
      <w:r>
        <w:t>l’utilisateur</w:t>
      </w:r>
      <w:r>
        <w:rPr>
          <w:spacing w:val="-1"/>
        </w:rPr>
        <w:t xml:space="preserve"> </w:t>
      </w:r>
      <w:r>
        <w:t>son</w:t>
      </w:r>
      <w:r>
        <w:rPr>
          <w:spacing w:val="-1"/>
        </w:rPr>
        <w:t xml:space="preserve"> </w:t>
      </w:r>
      <w:r>
        <w:t>message</w:t>
      </w:r>
      <w:r>
        <w:rPr>
          <w:spacing w:val="-4"/>
        </w:rPr>
        <w:t xml:space="preserve"> </w:t>
      </w:r>
      <w:r>
        <w:t>et</w:t>
      </w:r>
      <w:r>
        <w:rPr>
          <w:spacing w:val="-2"/>
        </w:rPr>
        <w:t xml:space="preserve"> </w:t>
      </w:r>
      <w:r>
        <w:t>les</w:t>
      </w:r>
      <w:r>
        <w:rPr>
          <w:spacing w:val="-2"/>
        </w:rPr>
        <w:t xml:space="preserve"> </w:t>
      </w:r>
      <w:r>
        <w:t>informations</w:t>
      </w:r>
      <w:r>
        <w:rPr>
          <w:spacing w:val="-2"/>
        </w:rPr>
        <w:t xml:space="preserve"> </w:t>
      </w:r>
      <w:r>
        <w:t>personnelles</w:t>
      </w:r>
      <w:r>
        <w:rPr>
          <w:spacing w:val="-2"/>
        </w:rPr>
        <w:t xml:space="preserve"> </w:t>
      </w:r>
      <w:r>
        <w:t>renseignés.</w:t>
      </w:r>
    </w:p>
    <w:p w14:paraId="04D10A48" w14:textId="77777777" w:rsidR="00195E8D" w:rsidRDefault="00195E8D" w:rsidP="00195E8D">
      <w:pPr>
        <w:pStyle w:val="Corpsdetexte"/>
      </w:pPr>
    </w:p>
    <w:p w14:paraId="6284149E" w14:textId="77777777" w:rsidR="00195E8D" w:rsidRDefault="00195E8D" w:rsidP="00195E8D">
      <w:pPr>
        <w:pStyle w:val="Corpsdetexte"/>
        <w:spacing w:before="9"/>
        <w:rPr>
          <w:sz w:val="37"/>
        </w:rPr>
      </w:pPr>
    </w:p>
    <w:p w14:paraId="0017CE8A" w14:textId="77777777" w:rsidR="00195E8D" w:rsidRDefault="00195E8D" w:rsidP="00195E8D">
      <w:pPr>
        <w:pStyle w:val="Corpsdetexte"/>
        <w:spacing w:line="276" w:lineRule="auto"/>
        <w:ind w:left="1060" w:right="1384"/>
        <w:jc w:val="both"/>
      </w:pPr>
      <w:r>
        <w:t>Lorsque</w:t>
      </w:r>
      <w:r>
        <w:rPr>
          <w:spacing w:val="-9"/>
        </w:rPr>
        <w:t xml:space="preserve"> </w:t>
      </w:r>
      <w:r>
        <w:t>l’utilisateur</w:t>
      </w:r>
      <w:r>
        <w:rPr>
          <w:spacing w:val="-15"/>
        </w:rPr>
        <w:t xml:space="preserve"> </w:t>
      </w:r>
      <w:r>
        <w:t>appuie</w:t>
      </w:r>
      <w:r>
        <w:rPr>
          <w:spacing w:val="-9"/>
        </w:rPr>
        <w:t xml:space="preserve"> </w:t>
      </w:r>
      <w:r>
        <w:t>sur</w:t>
      </w:r>
      <w:r>
        <w:rPr>
          <w:spacing w:val="-14"/>
        </w:rPr>
        <w:t xml:space="preserve"> </w:t>
      </w:r>
      <w:r>
        <w:t>le</w:t>
      </w:r>
      <w:r>
        <w:rPr>
          <w:spacing w:val="-9"/>
        </w:rPr>
        <w:t xml:space="preserve"> </w:t>
      </w:r>
      <w:r>
        <w:t>bouton</w:t>
      </w:r>
      <w:r>
        <w:rPr>
          <w:spacing w:val="-10"/>
        </w:rPr>
        <w:t xml:space="preserve"> </w:t>
      </w:r>
      <w:r>
        <w:t>envoyer,</w:t>
      </w:r>
      <w:r>
        <w:rPr>
          <w:spacing w:val="-8"/>
        </w:rPr>
        <w:t xml:space="preserve"> </w:t>
      </w:r>
      <w:r>
        <w:t>une</w:t>
      </w:r>
      <w:r>
        <w:rPr>
          <w:spacing w:val="-9"/>
        </w:rPr>
        <w:t xml:space="preserve"> </w:t>
      </w:r>
      <w:r>
        <w:t>personne</w:t>
      </w:r>
      <w:r>
        <w:rPr>
          <w:spacing w:val="-9"/>
        </w:rPr>
        <w:t xml:space="preserve"> </w:t>
      </w:r>
      <w:r>
        <w:t>de</w:t>
      </w:r>
      <w:r>
        <w:rPr>
          <w:spacing w:val="-14"/>
        </w:rPr>
        <w:t xml:space="preserve"> </w:t>
      </w:r>
      <w:r>
        <w:t>l’équipe</w:t>
      </w:r>
      <w:r>
        <w:rPr>
          <w:spacing w:val="-8"/>
        </w:rPr>
        <w:t xml:space="preserve"> </w:t>
      </w:r>
      <w:r>
        <w:t>S&amp;S cloud</w:t>
      </w:r>
      <w:r>
        <w:rPr>
          <w:spacing w:val="-56"/>
        </w:rPr>
        <w:t xml:space="preserve"> </w:t>
      </w:r>
      <w:r>
        <w:t>recevra</w:t>
      </w:r>
      <w:r>
        <w:rPr>
          <w:spacing w:val="-3"/>
        </w:rPr>
        <w:t xml:space="preserve"> </w:t>
      </w:r>
      <w:r>
        <w:t>également</w:t>
      </w:r>
      <w:r>
        <w:rPr>
          <w:spacing w:val="-5"/>
        </w:rPr>
        <w:t xml:space="preserve"> </w:t>
      </w:r>
      <w:r>
        <w:t>le</w:t>
      </w:r>
      <w:r>
        <w:rPr>
          <w:spacing w:val="2"/>
        </w:rPr>
        <w:t xml:space="preserve"> </w:t>
      </w:r>
      <w:r>
        <w:t>mail</w:t>
      </w:r>
      <w:r>
        <w:rPr>
          <w:spacing w:val="3"/>
        </w:rPr>
        <w:t xml:space="preserve"> </w:t>
      </w:r>
      <w:r>
        <w:t>afin</w:t>
      </w:r>
      <w:r>
        <w:rPr>
          <w:spacing w:val="-5"/>
        </w:rPr>
        <w:t xml:space="preserve"> </w:t>
      </w:r>
      <w:r>
        <w:t>de</w:t>
      </w:r>
      <w:r>
        <w:rPr>
          <w:spacing w:val="-4"/>
        </w:rPr>
        <w:t xml:space="preserve"> </w:t>
      </w:r>
      <w:r>
        <w:t>le</w:t>
      </w:r>
      <w:r>
        <w:rPr>
          <w:spacing w:val="2"/>
        </w:rPr>
        <w:t xml:space="preserve"> </w:t>
      </w:r>
      <w:r>
        <w:t>traité</w:t>
      </w:r>
      <w:r>
        <w:rPr>
          <w:spacing w:val="-3"/>
        </w:rPr>
        <w:t xml:space="preserve"> </w:t>
      </w:r>
      <w:r>
        <w:t>et de</w:t>
      </w:r>
      <w:r>
        <w:rPr>
          <w:spacing w:val="-2"/>
        </w:rPr>
        <w:t xml:space="preserve"> </w:t>
      </w:r>
      <w:r>
        <w:t>lui</w:t>
      </w:r>
      <w:r>
        <w:rPr>
          <w:spacing w:val="2"/>
        </w:rPr>
        <w:t xml:space="preserve"> </w:t>
      </w:r>
      <w:r>
        <w:t>répondre.</w:t>
      </w:r>
    </w:p>
    <w:p w14:paraId="2C5B2F25" w14:textId="77777777" w:rsidR="00195E8D" w:rsidRDefault="00195E8D" w:rsidP="00195E8D">
      <w:pPr>
        <w:pStyle w:val="Corpsdetexte"/>
      </w:pPr>
    </w:p>
    <w:p w14:paraId="412C5BF6" w14:textId="77777777" w:rsidR="00195E8D" w:rsidRDefault="00195E8D" w:rsidP="00195E8D">
      <w:pPr>
        <w:pStyle w:val="Corpsdetexte"/>
      </w:pPr>
    </w:p>
    <w:p w14:paraId="5DD0B259" w14:textId="77777777" w:rsidR="00195E8D" w:rsidRDefault="00195E8D" w:rsidP="00195E8D">
      <w:pPr>
        <w:pStyle w:val="Corpsdetexte"/>
      </w:pPr>
      <w:r>
        <w:tab/>
        <w:t xml:space="preserve">      Pour cela nous avons utilisé EmailJS.</w:t>
      </w:r>
    </w:p>
    <w:p w14:paraId="2A56F333" w14:textId="77777777" w:rsidR="00195E8D" w:rsidRDefault="00195E8D" w:rsidP="00195E8D">
      <w:pPr>
        <w:pStyle w:val="Corpsdetexte"/>
      </w:pPr>
    </w:p>
    <w:p w14:paraId="64BCB076" w14:textId="77777777" w:rsidR="00195E8D" w:rsidRDefault="00195E8D" w:rsidP="00195E8D">
      <w:pPr>
        <w:spacing w:line="276" w:lineRule="auto"/>
        <w:jc w:val="both"/>
        <w:rPr>
          <w:color w:val="C00000"/>
        </w:rPr>
      </w:pPr>
      <w:r w:rsidRPr="007A71B9">
        <w:rPr>
          <w:color w:val="C00000"/>
        </w:rPr>
        <w:tab/>
      </w:r>
      <w:r>
        <w:rPr>
          <w:color w:val="C00000"/>
        </w:rPr>
        <w:t xml:space="preserve">     </w:t>
      </w:r>
    </w:p>
    <w:p w14:paraId="35CA7CE7" w14:textId="77777777" w:rsidR="00195E8D" w:rsidRDefault="00195E8D" w:rsidP="00195E8D">
      <w:pPr>
        <w:spacing w:line="276" w:lineRule="auto"/>
        <w:jc w:val="both"/>
        <w:rPr>
          <w:color w:val="C00000"/>
        </w:rPr>
      </w:pPr>
    </w:p>
    <w:p w14:paraId="3426822F" w14:textId="77777777" w:rsidR="00195E8D" w:rsidRDefault="00195E8D" w:rsidP="00195E8D">
      <w:pPr>
        <w:spacing w:line="276" w:lineRule="auto"/>
        <w:jc w:val="both"/>
        <w:rPr>
          <w:b/>
          <w:bCs/>
          <w:color w:val="C00000"/>
          <w:sz w:val="24"/>
          <w:szCs w:val="24"/>
        </w:rPr>
      </w:pPr>
      <w:r w:rsidRPr="007A71B9">
        <w:rPr>
          <w:b/>
          <w:bCs/>
          <w:color w:val="C00000"/>
          <w:sz w:val="24"/>
          <w:szCs w:val="24"/>
        </w:rPr>
        <w:t>EmailJS c’est quoi ?</w:t>
      </w:r>
    </w:p>
    <w:p w14:paraId="445D1DDD" w14:textId="77777777" w:rsidR="00195E8D" w:rsidRDefault="00195E8D" w:rsidP="00195E8D">
      <w:pPr>
        <w:spacing w:line="276" w:lineRule="auto"/>
        <w:jc w:val="both"/>
        <w:rPr>
          <w:b/>
          <w:bCs/>
          <w:color w:val="C00000"/>
          <w:sz w:val="24"/>
          <w:szCs w:val="24"/>
        </w:rPr>
      </w:pPr>
    </w:p>
    <w:p w14:paraId="434F8A7E" w14:textId="77777777" w:rsidR="00195E8D" w:rsidRDefault="00195E8D" w:rsidP="00195E8D">
      <w:pPr>
        <w:spacing w:line="276" w:lineRule="auto"/>
        <w:jc w:val="both"/>
        <w:rPr>
          <w:b/>
          <w:bCs/>
          <w:color w:val="C00000"/>
          <w:sz w:val="24"/>
          <w:szCs w:val="24"/>
        </w:rPr>
      </w:pPr>
      <w:r>
        <w:rPr>
          <w:rFonts w:ascii="Avenir Next" w:eastAsia="Times New Roman" w:hAnsi="Avenir Next" w:cstheme="minorHAnsi"/>
          <w:noProof/>
          <w:color w:val="292929"/>
          <w:spacing w:val="-1"/>
          <w:sz w:val="30"/>
          <w:szCs w:val="30"/>
          <w:lang w:eastAsia="fr-FR"/>
        </w:rPr>
        <mc:AlternateContent>
          <mc:Choice Requires="wps">
            <w:drawing>
              <wp:anchor distT="0" distB="0" distL="114300" distR="114300" simplePos="0" relativeHeight="251703372" behindDoc="0" locked="0" layoutInCell="1" allowOverlap="1" wp14:anchorId="23D5CA77" wp14:editId="5BC4F56B">
                <wp:simplePos x="0" y="0"/>
                <wp:positionH relativeFrom="column">
                  <wp:posOffset>531586</wp:posOffset>
                </wp:positionH>
                <wp:positionV relativeFrom="paragraph">
                  <wp:posOffset>54338</wp:posOffset>
                </wp:positionV>
                <wp:extent cx="6008914" cy="783771"/>
                <wp:effectExtent l="0" t="0" r="11430" b="16510"/>
                <wp:wrapNone/>
                <wp:docPr id="479" name="Zone de texte 479"/>
                <wp:cNvGraphicFramePr/>
                <a:graphic xmlns:a="http://schemas.openxmlformats.org/drawingml/2006/main">
                  <a:graphicData uri="http://schemas.microsoft.com/office/word/2010/wordprocessingShape">
                    <wps:wsp>
                      <wps:cNvSpPr txBox="1"/>
                      <wps:spPr>
                        <a:xfrm>
                          <a:off x="0" y="0"/>
                          <a:ext cx="6008914" cy="783771"/>
                        </a:xfrm>
                        <a:prstGeom prst="rect">
                          <a:avLst/>
                        </a:prstGeom>
                        <a:solidFill>
                          <a:schemeClr val="lt1"/>
                        </a:solidFill>
                        <a:ln w="6350">
                          <a:solidFill>
                            <a:prstClr val="black"/>
                          </a:solidFill>
                        </a:ln>
                      </wps:spPr>
                      <wps:txbx>
                        <w:txbxContent>
                          <w:p w14:paraId="53CFF29C" w14:textId="77777777" w:rsidR="00195E8D" w:rsidRPr="005240F8" w:rsidRDefault="00195E8D" w:rsidP="00195E8D">
                            <w:pPr>
                              <w:widowControl/>
                              <w:autoSpaceDE/>
                              <w:autoSpaceDN/>
                              <w:rPr>
                                <w:rFonts w:ascii="Avenir Next" w:eastAsia="Times New Roman" w:hAnsi="Avenir Next" w:cs="Times New Roman"/>
                                <w:sz w:val="24"/>
                                <w:szCs w:val="24"/>
                                <w:lang w:eastAsia="fr-FR"/>
                              </w:rPr>
                            </w:pPr>
                            <w:r w:rsidRPr="005240F8">
                              <w:rPr>
                                <w:rFonts w:ascii="Avenir Next" w:eastAsia="Times New Roman" w:hAnsi="Avenir Next" w:cs="Times New Roman"/>
                                <w:color w:val="292929"/>
                                <w:spacing w:val="-1"/>
                                <w:sz w:val="30"/>
                                <w:szCs w:val="30"/>
                                <w:shd w:val="clear" w:color="auto" w:fill="FFFFFF"/>
                                <w:lang w:eastAsia="fr-FR"/>
                              </w:rPr>
                              <w:t>EmailJS est une bibliothèque JavaScript qui permet de déclencher un e-mail sans avoir besoin d'une technologie côté serveu</w:t>
                            </w:r>
                            <w:r>
                              <w:rPr>
                                <w:rFonts w:ascii="Avenir Next" w:eastAsia="Times New Roman" w:hAnsi="Avenir Next" w:cs="Times New Roman"/>
                                <w:color w:val="292929"/>
                                <w:spacing w:val="-1"/>
                                <w:sz w:val="30"/>
                                <w:szCs w:val="30"/>
                                <w:shd w:val="clear" w:color="auto" w:fill="FFFFFF"/>
                                <w:lang w:eastAsia="fr-FR"/>
                              </w:rPr>
                              <w:t>r.</w:t>
                            </w:r>
                          </w:p>
                          <w:p w14:paraId="6B9B1E24" w14:textId="77777777" w:rsidR="00195E8D" w:rsidRPr="005240F8" w:rsidRDefault="00195E8D" w:rsidP="00195E8D">
                            <w:pPr>
                              <w:rPr>
                                <w:rFonts w:ascii="Avenir Next" w:hAnsi="Avenir Nex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5CA77" id="Zone de texte 479" o:spid="_x0000_s1055" type="#_x0000_t202" style="position:absolute;left:0;text-align:left;margin-left:41.85pt;margin-top:4.3pt;width:473.15pt;height:61.7pt;z-index:251703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" fillcolor="white [3201]" strokeweight=".5pt">
                <v:textbox>
                  <w:txbxContent>
                    <w:p w14:paraId="53CFF29C" w14:textId="77777777" w:rsidR="00195E8D" w:rsidRPr="005240F8" w:rsidRDefault="00195E8D" w:rsidP="00195E8D">
                      <w:pPr>
                        <w:widowControl/>
                        <w:autoSpaceDE/>
                        <w:autoSpaceDN/>
                        <w:rPr>
                          <w:rFonts w:ascii="Avenir Next" w:eastAsia="Times New Roman" w:hAnsi="Avenir Next" w:cs="Times New Roman"/>
                          <w:sz w:val="24"/>
                          <w:szCs w:val="24"/>
                          <w:lang w:eastAsia="fr-FR"/>
                        </w:rPr>
                      </w:pPr>
                      <w:proofErr w:type="spellStart"/>
                      <w:r w:rsidRPr="005240F8">
                        <w:rPr>
                          <w:rFonts w:ascii="Avenir Next" w:eastAsia="Times New Roman" w:hAnsi="Avenir Next" w:cs="Times New Roman"/>
                          <w:color w:val="292929"/>
                          <w:spacing w:val="-1"/>
                          <w:sz w:val="30"/>
                          <w:szCs w:val="30"/>
                          <w:shd w:val="clear" w:color="auto" w:fill="FFFFFF"/>
                          <w:lang w:eastAsia="fr-FR"/>
                        </w:rPr>
                        <w:t>EmailJS</w:t>
                      </w:r>
                      <w:proofErr w:type="spellEnd"/>
                      <w:r w:rsidRPr="005240F8">
                        <w:rPr>
                          <w:rFonts w:ascii="Avenir Next" w:eastAsia="Times New Roman" w:hAnsi="Avenir Next" w:cs="Times New Roman"/>
                          <w:color w:val="292929"/>
                          <w:spacing w:val="-1"/>
                          <w:sz w:val="30"/>
                          <w:szCs w:val="30"/>
                          <w:shd w:val="clear" w:color="auto" w:fill="FFFFFF"/>
                          <w:lang w:eastAsia="fr-FR"/>
                        </w:rPr>
                        <w:t xml:space="preserve"> est une bibliothèque JavaScript qui permet de déclencher un </w:t>
                      </w:r>
                      <w:proofErr w:type="gramStart"/>
                      <w:r w:rsidRPr="005240F8">
                        <w:rPr>
                          <w:rFonts w:ascii="Avenir Next" w:eastAsia="Times New Roman" w:hAnsi="Avenir Next" w:cs="Times New Roman"/>
                          <w:color w:val="292929"/>
                          <w:spacing w:val="-1"/>
                          <w:sz w:val="30"/>
                          <w:szCs w:val="30"/>
                          <w:shd w:val="clear" w:color="auto" w:fill="FFFFFF"/>
                          <w:lang w:eastAsia="fr-FR"/>
                        </w:rPr>
                        <w:t>e-mail</w:t>
                      </w:r>
                      <w:proofErr w:type="gramEnd"/>
                      <w:r w:rsidRPr="005240F8">
                        <w:rPr>
                          <w:rFonts w:ascii="Avenir Next" w:eastAsia="Times New Roman" w:hAnsi="Avenir Next" w:cs="Times New Roman"/>
                          <w:color w:val="292929"/>
                          <w:spacing w:val="-1"/>
                          <w:sz w:val="30"/>
                          <w:szCs w:val="30"/>
                          <w:shd w:val="clear" w:color="auto" w:fill="FFFFFF"/>
                          <w:lang w:eastAsia="fr-FR"/>
                        </w:rPr>
                        <w:t xml:space="preserve"> sans avoir besoin d'une technologie côté serveu</w:t>
                      </w:r>
                      <w:r>
                        <w:rPr>
                          <w:rFonts w:ascii="Avenir Next" w:eastAsia="Times New Roman" w:hAnsi="Avenir Next" w:cs="Times New Roman"/>
                          <w:color w:val="292929"/>
                          <w:spacing w:val="-1"/>
                          <w:sz w:val="30"/>
                          <w:szCs w:val="30"/>
                          <w:shd w:val="clear" w:color="auto" w:fill="FFFFFF"/>
                          <w:lang w:eastAsia="fr-FR"/>
                        </w:rPr>
                        <w:t>r.</w:t>
                      </w:r>
                    </w:p>
                    <w:p w14:paraId="6B9B1E24" w14:textId="77777777" w:rsidR="00195E8D" w:rsidRPr="005240F8" w:rsidRDefault="00195E8D" w:rsidP="00195E8D">
                      <w:pPr>
                        <w:rPr>
                          <w:rFonts w:ascii="Avenir Next" w:hAnsi="Avenir Next"/>
                        </w:rPr>
                      </w:pPr>
                    </w:p>
                  </w:txbxContent>
                </v:textbox>
              </v:shape>
            </w:pict>
          </mc:Fallback>
        </mc:AlternateContent>
      </w:r>
    </w:p>
    <w:p w14:paraId="5D80CA21" w14:textId="77777777" w:rsidR="00195E8D" w:rsidRDefault="00195E8D" w:rsidP="00195E8D">
      <w:pPr>
        <w:spacing w:line="276" w:lineRule="auto"/>
        <w:jc w:val="both"/>
        <w:rPr>
          <w:b/>
          <w:bCs/>
          <w:color w:val="C00000"/>
          <w:sz w:val="24"/>
          <w:szCs w:val="24"/>
        </w:rPr>
      </w:pPr>
    </w:p>
    <w:p w14:paraId="30D74355" w14:textId="77777777" w:rsidR="00195E8D" w:rsidRPr="007A71B9" w:rsidRDefault="00195E8D" w:rsidP="00195E8D">
      <w:pPr>
        <w:widowControl/>
        <w:autoSpaceDE/>
        <w:autoSpaceDN/>
        <w:jc w:val="both"/>
        <w:rPr>
          <w:rFonts w:ascii="Avenir Next" w:eastAsia="Times New Roman" w:hAnsi="Avenir Next" w:cstheme="minorHAnsi"/>
          <w:sz w:val="24"/>
          <w:szCs w:val="24"/>
          <w:lang w:eastAsia="fr-FR"/>
        </w:rPr>
      </w:pPr>
    </w:p>
    <w:p w14:paraId="4D3EEA92" w14:textId="77777777" w:rsidR="00195E8D" w:rsidRDefault="00195E8D" w:rsidP="00195E8D">
      <w:pPr>
        <w:pStyle w:val="Corpsdetexte"/>
      </w:pPr>
    </w:p>
    <w:p w14:paraId="01B9C2F4" w14:textId="77777777" w:rsidR="00195E8D" w:rsidRDefault="00195E8D" w:rsidP="00195E8D">
      <w:pPr>
        <w:pStyle w:val="Corpsdetexte"/>
      </w:pPr>
    </w:p>
    <w:p w14:paraId="4E78AAEF" w14:textId="77777777" w:rsidR="00195E8D" w:rsidRDefault="00195E8D" w:rsidP="00195E8D">
      <w:pPr>
        <w:pStyle w:val="Corpsdetexte"/>
      </w:pPr>
    </w:p>
    <w:p w14:paraId="064277AF" w14:textId="77777777" w:rsidR="00195E8D" w:rsidRDefault="00195E8D" w:rsidP="00195E8D">
      <w:pPr>
        <w:sectPr w:rsidR="00195E8D">
          <w:headerReference w:type="default" r:id="rId71"/>
          <w:footerReference w:type="default" r:id="rId72"/>
          <w:pgSz w:w="11900" w:h="16840"/>
          <w:pgMar w:top="1420" w:right="80" w:bottom="1520" w:left="380" w:header="0" w:footer="1329" w:gutter="0"/>
          <w:cols w:space="720"/>
        </w:sectPr>
      </w:pPr>
    </w:p>
    <w:p w14:paraId="3EF62B6C" w14:textId="77777777" w:rsidR="00195E8D" w:rsidRDefault="00195E8D" w:rsidP="00195E8D">
      <w:pPr>
        <w:pStyle w:val="Corpsdetexte"/>
        <w:rPr>
          <w:sz w:val="20"/>
        </w:rPr>
      </w:pPr>
    </w:p>
    <w:p w14:paraId="04ECA694" w14:textId="77777777" w:rsidR="00195E8D" w:rsidRDefault="00195E8D" w:rsidP="00195E8D">
      <w:pPr>
        <w:pStyle w:val="Corpsdetexte"/>
      </w:pPr>
    </w:p>
    <w:p w14:paraId="05BF352A" w14:textId="77777777" w:rsidR="00195E8D" w:rsidRDefault="00195E8D" w:rsidP="00195E8D">
      <w:pPr>
        <w:pStyle w:val="Corpsdetexte"/>
      </w:pPr>
    </w:p>
    <w:p w14:paraId="136744FB" w14:textId="77777777" w:rsidR="00195E8D" w:rsidRDefault="00195E8D" w:rsidP="00195E8D">
      <w:pPr>
        <w:pStyle w:val="Corpsdetexte"/>
      </w:pPr>
      <w:r>
        <w:rPr>
          <w:noProof/>
        </w:rPr>
        <w:drawing>
          <wp:anchor distT="0" distB="0" distL="114300" distR="114300" simplePos="0" relativeHeight="251676748" behindDoc="0" locked="0" layoutInCell="1" allowOverlap="1" wp14:anchorId="2E0800EF" wp14:editId="04189C5B">
            <wp:simplePos x="0" y="0"/>
            <wp:positionH relativeFrom="column">
              <wp:posOffset>727530</wp:posOffset>
            </wp:positionH>
            <wp:positionV relativeFrom="paragraph">
              <wp:posOffset>108405</wp:posOffset>
            </wp:positionV>
            <wp:extent cx="3701142" cy="3746760"/>
            <wp:effectExtent l="0" t="0" r="0" b="0"/>
            <wp:wrapNone/>
            <wp:docPr id="452" name="Image 4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 452" descr="Une image contenant texte&#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12342" cy="3758098"/>
                    </a:xfrm>
                    <a:prstGeom prst="rect">
                      <a:avLst/>
                    </a:prstGeom>
                  </pic:spPr>
                </pic:pic>
              </a:graphicData>
            </a:graphic>
            <wp14:sizeRelH relativeFrom="page">
              <wp14:pctWidth>0</wp14:pctWidth>
            </wp14:sizeRelH>
            <wp14:sizeRelV relativeFrom="page">
              <wp14:pctHeight>0</wp14:pctHeight>
            </wp14:sizeRelV>
          </wp:anchor>
        </w:drawing>
      </w:r>
    </w:p>
    <w:p w14:paraId="7BCE17EA" w14:textId="77777777" w:rsidR="00195E8D" w:rsidRDefault="00195E8D" w:rsidP="00195E8D">
      <w:pPr>
        <w:pStyle w:val="Corpsdetexte"/>
      </w:pPr>
      <w:r>
        <w:tab/>
      </w:r>
    </w:p>
    <w:p w14:paraId="2C7857D5" w14:textId="77777777" w:rsidR="00195E8D" w:rsidRDefault="00195E8D" w:rsidP="00195E8D">
      <w:pPr>
        <w:pStyle w:val="Corpsdetexte"/>
      </w:pPr>
    </w:p>
    <w:p w14:paraId="1FCE488B" w14:textId="77777777" w:rsidR="00195E8D" w:rsidRDefault="00195E8D" w:rsidP="00195E8D">
      <w:pPr>
        <w:pStyle w:val="Corpsdetexte"/>
      </w:pPr>
    </w:p>
    <w:p w14:paraId="47C1BEE2" w14:textId="77777777" w:rsidR="00195E8D" w:rsidRDefault="00195E8D" w:rsidP="00195E8D">
      <w:pPr>
        <w:pStyle w:val="Corpsdetexte"/>
      </w:pPr>
    </w:p>
    <w:p w14:paraId="6EC4BB64" w14:textId="77777777" w:rsidR="00195E8D" w:rsidRDefault="00195E8D" w:rsidP="00195E8D">
      <w:pPr>
        <w:pStyle w:val="Corpsdetexte"/>
      </w:pPr>
    </w:p>
    <w:p w14:paraId="0C55DCA0" w14:textId="77777777" w:rsidR="00195E8D" w:rsidRDefault="00195E8D" w:rsidP="00195E8D">
      <w:pPr>
        <w:pStyle w:val="Corpsdetexte"/>
      </w:pPr>
    </w:p>
    <w:p w14:paraId="54FD8BD0" w14:textId="77777777" w:rsidR="00195E8D" w:rsidRDefault="00195E8D" w:rsidP="00195E8D">
      <w:pPr>
        <w:pStyle w:val="Corpsdetexte"/>
      </w:pPr>
    </w:p>
    <w:p w14:paraId="1DE9926A" w14:textId="77777777" w:rsidR="00195E8D" w:rsidRDefault="00195E8D" w:rsidP="00195E8D">
      <w:pPr>
        <w:pStyle w:val="Corpsdetexte"/>
      </w:pPr>
    </w:p>
    <w:p w14:paraId="24A2BCE8" w14:textId="77777777" w:rsidR="00195E8D" w:rsidRDefault="00195E8D" w:rsidP="00195E8D">
      <w:pPr>
        <w:pStyle w:val="Corpsdetexte"/>
      </w:pPr>
    </w:p>
    <w:p w14:paraId="1235E64D" w14:textId="77777777" w:rsidR="00195E8D" w:rsidRDefault="00195E8D" w:rsidP="00195E8D">
      <w:pPr>
        <w:pStyle w:val="Corpsdetexte"/>
      </w:pPr>
    </w:p>
    <w:p w14:paraId="38D0DF88" w14:textId="77777777" w:rsidR="00195E8D" w:rsidRDefault="00195E8D" w:rsidP="00195E8D">
      <w:pPr>
        <w:pStyle w:val="Corpsdetexte"/>
      </w:pPr>
    </w:p>
    <w:p w14:paraId="401C29CA" w14:textId="77777777" w:rsidR="00195E8D" w:rsidRDefault="00195E8D" w:rsidP="00195E8D">
      <w:pPr>
        <w:pStyle w:val="Corpsdetexte"/>
      </w:pPr>
    </w:p>
    <w:p w14:paraId="137C0BDE" w14:textId="77777777" w:rsidR="00195E8D" w:rsidRDefault="00195E8D" w:rsidP="00195E8D">
      <w:pPr>
        <w:pStyle w:val="Corpsdetexte"/>
      </w:pPr>
    </w:p>
    <w:p w14:paraId="18E00331" w14:textId="77777777" w:rsidR="00195E8D" w:rsidRDefault="00195E8D" w:rsidP="00195E8D">
      <w:pPr>
        <w:pStyle w:val="Corpsdetexte"/>
      </w:pPr>
    </w:p>
    <w:p w14:paraId="64E72379" w14:textId="77777777" w:rsidR="00195E8D" w:rsidRDefault="00195E8D" w:rsidP="00195E8D">
      <w:pPr>
        <w:pStyle w:val="Corpsdetexte"/>
      </w:pPr>
    </w:p>
    <w:p w14:paraId="1248CD66" w14:textId="77777777" w:rsidR="00195E8D" w:rsidRDefault="00195E8D" w:rsidP="00195E8D">
      <w:pPr>
        <w:pStyle w:val="Corpsdetexte"/>
      </w:pPr>
    </w:p>
    <w:p w14:paraId="0DFC7FE0" w14:textId="77777777" w:rsidR="00195E8D" w:rsidRDefault="00195E8D" w:rsidP="00195E8D">
      <w:pPr>
        <w:pStyle w:val="Corpsdetexte"/>
      </w:pPr>
    </w:p>
    <w:p w14:paraId="2AC2623C" w14:textId="77777777" w:rsidR="00195E8D" w:rsidRDefault="00195E8D" w:rsidP="00195E8D">
      <w:pPr>
        <w:pStyle w:val="Corpsdetexte"/>
      </w:pPr>
      <w:r>
        <w:rPr>
          <w:noProof/>
        </w:rPr>
        <mc:AlternateContent>
          <mc:Choice Requires="wps">
            <w:drawing>
              <wp:anchor distT="0" distB="0" distL="114300" distR="114300" simplePos="0" relativeHeight="251667532" behindDoc="0" locked="0" layoutInCell="1" allowOverlap="1" wp14:anchorId="3F330622" wp14:editId="237F0D3C">
                <wp:simplePos x="0" y="0"/>
                <wp:positionH relativeFrom="column">
                  <wp:posOffset>724717</wp:posOffset>
                </wp:positionH>
                <wp:positionV relativeFrom="paragraph">
                  <wp:posOffset>164465</wp:posOffset>
                </wp:positionV>
                <wp:extent cx="4422140" cy="635"/>
                <wp:effectExtent l="0" t="0" r="0" b="12065"/>
                <wp:wrapNone/>
                <wp:docPr id="707" name="Zone de texte 707"/>
                <wp:cNvGraphicFramePr/>
                <a:graphic xmlns:a="http://schemas.openxmlformats.org/drawingml/2006/main">
                  <a:graphicData uri="http://schemas.microsoft.com/office/word/2010/wordprocessingShape">
                    <wps:wsp>
                      <wps:cNvSpPr txBox="1"/>
                      <wps:spPr>
                        <a:xfrm>
                          <a:off x="0" y="0"/>
                          <a:ext cx="4422140" cy="635"/>
                        </a:xfrm>
                        <a:prstGeom prst="rect">
                          <a:avLst/>
                        </a:prstGeom>
                        <a:solidFill>
                          <a:prstClr val="white"/>
                        </a:solidFill>
                        <a:ln>
                          <a:noFill/>
                        </a:ln>
                      </wps:spPr>
                      <wps:txbx>
                        <w:txbxContent>
                          <w:p w14:paraId="38E03241" w14:textId="19220F08" w:rsidR="00195E8D" w:rsidRPr="00490B5D" w:rsidRDefault="00195E8D" w:rsidP="00195E8D">
                            <w:pPr>
                              <w:pStyle w:val="Lgende"/>
                              <w:rPr>
                                <w:sz w:val="32"/>
                                <w:szCs w:val="32"/>
                              </w:rPr>
                            </w:pPr>
                            <w:r w:rsidRPr="00490B5D">
                              <w:rPr>
                                <w:sz w:val="21"/>
                                <w:szCs w:val="21"/>
                              </w:rPr>
                              <w:t xml:space="preserve">Figure </w:t>
                            </w:r>
                            <w:r w:rsidRPr="00490B5D">
                              <w:rPr>
                                <w:sz w:val="21"/>
                                <w:szCs w:val="21"/>
                              </w:rPr>
                              <w:fldChar w:fldCharType="begin"/>
                            </w:r>
                            <w:r w:rsidRPr="00490B5D">
                              <w:rPr>
                                <w:sz w:val="21"/>
                                <w:szCs w:val="21"/>
                              </w:rPr>
                              <w:instrText xml:space="preserve"> SEQ Figure \* ARABIC </w:instrText>
                            </w:r>
                            <w:r w:rsidRPr="00490B5D">
                              <w:rPr>
                                <w:sz w:val="21"/>
                                <w:szCs w:val="21"/>
                              </w:rPr>
                              <w:fldChar w:fldCharType="separate"/>
                            </w:r>
                            <w:r w:rsidR="0061167A">
                              <w:rPr>
                                <w:noProof/>
                                <w:sz w:val="21"/>
                                <w:szCs w:val="21"/>
                              </w:rPr>
                              <w:t>1</w:t>
                            </w:r>
                            <w:r w:rsidRPr="00490B5D">
                              <w:rPr>
                                <w:sz w:val="21"/>
                                <w:szCs w:val="21"/>
                              </w:rPr>
                              <w:fldChar w:fldCharType="end"/>
                            </w:r>
                            <w:r w:rsidRPr="00490B5D">
                              <w:rPr>
                                <w:sz w:val="21"/>
                                <w:szCs w:val="21"/>
                              </w:rPr>
                              <w:t xml:space="preserve">: exemple de mail (renvois) </w:t>
                            </w:r>
                            <w:r w:rsidRPr="00490B5D">
                              <w:rPr>
                                <w:rFonts w:ascii="Wingdings" w:eastAsia="Wingdings" w:hAnsi="Wingdings" w:cs="Wingdings"/>
                                <w:sz w:val="21"/>
                                <w:szCs w:val="21"/>
                              </w:rPr>
                              <w:t>è</w:t>
                            </w:r>
                            <w:r w:rsidRPr="00490B5D">
                              <w:rPr>
                                <w:sz w:val="21"/>
                                <w:szCs w:val="21"/>
                              </w:rPr>
                              <w:t xml:space="preserve"> ce mail est reçu par l’utilisateur.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30622" id="Zone de texte 707" o:spid="_x0000_s1056" type="#_x0000_t202" style="position:absolute;margin-left:57.05pt;margin-top:12.95pt;width:348.2pt;height:.05pt;z-index:2516675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" stroked="f">
                <v:textbox style="mso-fit-shape-to-text:t" inset="0,0,0,0">
                  <w:txbxContent>
                    <w:p w14:paraId="38E03241" w14:textId="19220F08" w:rsidR="00195E8D" w:rsidRPr="00490B5D" w:rsidRDefault="00195E8D" w:rsidP="00195E8D">
                      <w:pPr>
                        <w:pStyle w:val="Lgende"/>
                        <w:rPr>
                          <w:sz w:val="32"/>
                          <w:szCs w:val="32"/>
                        </w:rPr>
                      </w:pPr>
                      <w:r w:rsidRPr="00490B5D">
                        <w:rPr>
                          <w:sz w:val="21"/>
                          <w:szCs w:val="21"/>
                        </w:rPr>
                        <w:t xml:space="preserve">Figure </w:t>
                      </w:r>
                      <w:r w:rsidRPr="00490B5D">
                        <w:rPr>
                          <w:sz w:val="21"/>
                          <w:szCs w:val="21"/>
                        </w:rPr>
                        <w:fldChar w:fldCharType="begin"/>
                      </w:r>
                      <w:r w:rsidRPr="00490B5D">
                        <w:rPr>
                          <w:sz w:val="21"/>
                          <w:szCs w:val="21"/>
                        </w:rPr>
                        <w:instrText xml:space="preserve"> SEQ Figure \* ARABIC </w:instrText>
                      </w:r>
                      <w:r w:rsidRPr="00490B5D">
                        <w:rPr>
                          <w:sz w:val="21"/>
                          <w:szCs w:val="21"/>
                        </w:rPr>
                        <w:fldChar w:fldCharType="separate"/>
                      </w:r>
                      <w:r w:rsidR="0061167A">
                        <w:rPr>
                          <w:noProof/>
                          <w:sz w:val="21"/>
                          <w:szCs w:val="21"/>
                        </w:rPr>
                        <w:t>1</w:t>
                      </w:r>
                      <w:r w:rsidRPr="00490B5D">
                        <w:rPr>
                          <w:sz w:val="21"/>
                          <w:szCs w:val="21"/>
                        </w:rPr>
                        <w:fldChar w:fldCharType="end"/>
                      </w:r>
                      <w:r w:rsidRPr="00490B5D">
                        <w:rPr>
                          <w:sz w:val="21"/>
                          <w:szCs w:val="21"/>
                        </w:rPr>
                        <w:t xml:space="preserve">: exemple de mail (renvois) </w:t>
                      </w:r>
                      <w:r w:rsidRPr="00490B5D">
                        <w:rPr>
                          <w:rFonts w:ascii="Wingdings" w:eastAsia="Wingdings" w:hAnsi="Wingdings" w:cs="Wingdings"/>
                          <w:sz w:val="21"/>
                          <w:szCs w:val="21"/>
                        </w:rPr>
                        <w:t>è</w:t>
                      </w:r>
                      <w:r w:rsidRPr="00490B5D">
                        <w:rPr>
                          <w:sz w:val="21"/>
                          <w:szCs w:val="21"/>
                        </w:rPr>
                        <w:t xml:space="preserve"> ce mail est reçu par l’utilisateur.</w:t>
                      </w:r>
                    </w:p>
                  </w:txbxContent>
                </v:textbox>
              </v:shape>
            </w:pict>
          </mc:Fallback>
        </mc:AlternateContent>
      </w:r>
    </w:p>
    <w:p w14:paraId="7E3F5190" w14:textId="77777777" w:rsidR="00195E8D" w:rsidRDefault="00195E8D" w:rsidP="00195E8D">
      <w:pPr>
        <w:pStyle w:val="Corpsdetexte"/>
      </w:pPr>
    </w:p>
    <w:p w14:paraId="5E29033D" w14:textId="77777777" w:rsidR="00195E8D" w:rsidRDefault="00195E8D" w:rsidP="00195E8D">
      <w:pPr>
        <w:pStyle w:val="Corpsdetexte"/>
      </w:pPr>
    </w:p>
    <w:p w14:paraId="666E13CC" w14:textId="77777777" w:rsidR="00195E8D" w:rsidRDefault="00195E8D" w:rsidP="00195E8D">
      <w:pPr>
        <w:pStyle w:val="Corpsdetexte"/>
        <w:spacing w:before="10"/>
        <w:rPr>
          <w:sz w:val="33"/>
        </w:rPr>
      </w:pPr>
    </w:p>
    <w:p w14:paraId="27FA74BE" w14:textId="77777777" w:rsidR="00195E8D" w:rsidRDefault="00195E8D" w:rsidP="00195E8D">
      <w:pPr>
        <w:pStyle w:val="Corpsdetexte"/>
        <w:tabs>
          <w:tab w:val="left" w:pos="949"/>
        </w:tabs>
        <w:spacing w:before="10"/>
        <w:rPr>
          <w:b/>
          <w:bCs/>
          <w:sz w:val="33"/>
        </w:rPr>
      </w:pPr>
      <w:r w:rsidRPr="00AE4026">
        <w:rPr>
          <w:b/>
          <w:bCs/>
          <w:sz w:val="33"/>
        </w:rPr>
        <w:t>Exemple Template :</w:t>
      </w:r>
    </w:p>
    <w:p w14:paraId="4E5D6B9F" w14:textId="77777777" w:rsidR="00195E8D" w:rsidRDefault="00195E8D" w:rsidP="00195E8D">
      <w:pPr>
        <w:pStyle w:val="Corpsdetexte"/>
        <w:tabs>
          <w:tab w:val="left" w:pos="949"/>
        </w:tabs>
        <w:spacing w:before="10"/>
        <w:rPr>
          <w:b/>
          <w:bCs/>
          <w:sz w:val="33"/>
        </w:rPr>
      </w:pPr>
    </w:p>
    <w:p w14:paraId="70F6A15A" w14:textId="77777777" w:rsidR="00195E8D" w:rsidRPr="004E6F7A" w:rsidRDefault="00195E8D" w:rsidP="00195E8D">
      <w:pPr>
        <w:pStyle w:val="Corpsdetexte"/>
        <w:tabs>
          <w:tab w:val="left" w:pos="949"/>
        </w:tabs>
        <w:spacing w:before="10"/>
        <w:rPr>
          <w:b/>
          <w:bCs/>
          <w:sz w:val="33"/>
        </w:rPr>
      </w:pPr>
      <w:r>
        <w:rPr>
          <w:noProof/>
          <w:sz w:val="33"/>
        </w:rPr>
        <w:drawing>
          <wp:anchor distT="0" distB="0" distL="114300" distR="114300" simplePos="0" relativeHeight="251677772" behindDoc="0" locked="0" layoutInCell="1" allowOverlap="1" wp14:anchorId="5C2B8A31" wp14:editId="0D615A03">
            <wp:simplePos x="0" y="0"/>
            <wp:positionH relativeFrom="column">
              <wp:posOffset>417331</wp:posOffset>
            </wp:positionH>
            <wp:positionV relativeFrom="paragraph">
              <wp:posOffset>101872</wp:posOffset>
            </wp:positionV>
            <wp:extent cx="4125191" cy="3605216"/>
            <wp:effectExtent l="0" t="0" r="2540" b="1905"/>
            <wp:wrapNone/>
            <wp:docPr id="782" name="Image 7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 782" descr="Une image contenant texte&#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25191" cy="3605216"/>
                    </a:xfrm>
                    <a:prstGeom prst="rect">
                      <a:avLst/>
                    </a:prstGeom>
                  </pic:spPr>
                </pic:pic>
              </a:graphicData>
            </a:graphic>
            <wp14:sizeRelH relativeFrom="page">
              <wp14:pctWidth>0</wp14:pctWidth>
            </wp14:sizeRelH>
            <wp14:sizeRelV relativeFrom="page">
              <wp14:pctHeight>0</wp14:pctHeight>
            </wp14:sizeRelV>
          </wp:anchor>
        </w:drawing>
      </w:r>
    </w:p>
    <w:p w14:paraId="4098FDCB" w14:textId="77777777" w:rsidR="00195E8D" w:rsidRDefault="00195E8D" w:rsidP="00195E8D">
      <w:pPr>
        <w:pStyle w:val="Corpsdetexte"/>
        <w:spacing w:before="10"/>
        <w:rPr>
          <w:sz w:val="33"/>
        </w:rPr>
      </w:pPr>
    </w:p>
    <w:p w14:paraId="484D3794" w14:textId="77777777" w:rsidR="00195E8D" w:rsidRDefault="00195E8D" w:rsidP="00195E8D">
      <w:pPr>
        <w:pStyle w:val="Corpsdetexte"/>
        <w:spacing w:before="10"/>
        <w:rPr>
          <w:sz w:val="33"/>
        </w:rPr>
      </w:pPr>
    </w:p>
    <w:p w14:paraId="5559F2A5" w14:textId="77777777" w:rsidR="00195E8D" w:rsidRDefault="00195E8D" w:rsidP="00195E8D">
      <w:pPr>
        <w:pStyle w:val="Corpsdetexte"/>
        <w:spacing w:before="10"/>
        <w:rPr>
          <w:sz w:val="33"/>
        </w:rPr>
      </w:pPr>
    </w:p>
    <w:p w14:paraId="76BE8186" w14:textId="77777777" w:rsidR="00195E8D" w:rsidRDefault="00195E8D" w:rsidP="00195E8D">
      <w:pPr>
        <w:pStyle w:val="Corpsdetexte"/>
        <w:spacing w:before="10"/>
        <w:rPr>
          <w:sz w:val="33"/>
        </w:rPr>
      </w:pPr>
    </w:p>
    <w:p w14:paraId="057BECDE" w14:textId="77777777" w:rsidR="00195E8D" w:rsidRDefault="00195E8D" w:rsidP="00195E8D">
      <w:pPr>
        <w:pStyle w:val="Corpsdetexte"/>
        <w:spacing w:before="10"/>
        <w:rPr>
          <w:sz w:val="33"/>
        </w:rPr>
      </w:pPr>
    </w:p>
    <w:p w14:paraId="7E3AA56F" w14:textId="77777777" w:rsidR="00195E8D" w:rsidRDefault="00195E8D" w:rsidP="00195E8D">
      <w:pPr>
        <w:pStyle w:val="Corpsdetexte"/>
        <w:spacing w:before="10"/>
        <w:rPr>
          <w:sz w:val="33"/>
        </w:rPr>
      </w:pPr>
    </w:p>
    <w:p w14:paraId="2AE99AA5" w14:textId="77777777" w:rsidR="00195E8D" w:rsidRDefault="00195E8D" w:rsidP="00195E8D">
      <w:pPr>
        <w:pStyle w:val="Corpsdetexte"/>
        <w:spacing w:before="10"/>
        <w:rPr>
          <w:sz w:val="33"/>
        </w:rPr>
      </w:pPr>
    </w:p>
    <w:p w14:paraId="5EDE8794" w14:textId="77777777" w:rsidR="00195E8D" w:rsidRDefault="00195E8D" w:rsidP="00195E8D">
      <w:pPr>
        <w:pStyle w:val="Corpsdetexte"/>
        <w:spacing w:before="10"/>
        <w:rPr>
          <w:sz w:val="33"/>
        </w:rPr>
      </w:pPr>
    </w:p>
    <w:p w14:paraId="1A04183A" w14:textId="77777777" w:rsidR="00195E8D" w:rsidRDefault="00195E8D" w:rsidP="00195E8D">
      <w:pPr>
        <w:pStyle w:val="Corpsdetexte"/>
        <w:spacing w:before="10"/>
        <w:rPr>
          <w:sz w:val="33"/>
        </w:rPr>
      </w:pPr>
    </w:p>
    <w:p w14:paraId="2A222C48" w14:textId="77777777" w:rsidR="00195E8D" w:rsidRDefault="00195E8D" w:rsidP="00195E8D">
      <w:pPr>
        <w:pStyle w:val="Corpsdetexte"/>
        <w:spacing w:before="10"/>
        <w:rPr>
          <w:sz w:val="33"/>
        </w:rPr>
      </w:pPr>
    </w:p>
    <w:p w14:paraId="7C099D5F" w14:textId="77777777" w:rsidR="00195E8D" w:rsidRDefault="00195E8D" w:rsidP="00195E8D">
      <w:pPr>
        <w:pStyle w:val="Corpsdetexte"/>
        <w:spacing w:before="10"/>
        <w:rPr>
          <w:sz w:val="33"/>
        </w:rPr>
      </w:pPr>
    </w:p>
    <w:p w14:paraId="17E72FD6" w14:textId="77777777" w:rsidR="00195E8D" w:rsidRDefault="00195E8D" w:rsidP="00195E8D">
      <w:pPr>
        <w:pStyle w:val="Corpsdetexte"/>
        <w:spacing w:before="10"/>
        <w:rPr>
          <w:sz w:val="33"/>
        </w:rPr>
      </w:pPr>
      <w:r>
        <w:rPr>
          <w:noProof/>
        </w:rPr>
        <w:lastRenderedPageBreak/>
        <mc:AlternateContent>
          <mc:Choice Requires="wps">
            <w:drawing>
              <wp:anchor distT="0" distB="0" distL="114300" distR="114300" simplePos="0" relativeHeight="251668556" behindDoc="0" locked="0" layoutInCell="1" allowOverlap="1" wp14:anchorId="6AC6E141" wp14:editId="6ABC7558">
                <wp:simplePos x="0" y="0"/>
                <wp:positionH relativeFrom="column">
                  <wp:posOffset>504825</wp:posOffset>
                </wp:positionH>
                <wp:positionV relativeFrom="paragraph">
                  <wp:posOffset>683623</wp:posOffset>
                </wp:positionV>
                <wp:extent cx="4124960" cy="635"/>
                <wp:effectExtent l="0" t="0" r="2540" b="12065"/>
                <wp:wrapNone/>
                <wp:docPr id="858" name="Zone de texte 858"/>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0BF4C61A" w14:textId="4CB61930" w:rsidR="00195E8D" w:rsidRPr="00601035" w:rsidRDefault="00195E8D" w:rsidP="00195E8D">
                            <w:pPr>
                              <w:pStyle w:val="Lgende"/>
                              <w:rPr>
                                <w:noProof/>
                                <w:sz w:val="33"/>
                                <w:szCs w:val="26"/>
                              </w:rPr>
                            </w:pPr>
                            <w:r>
                              <w:t xml:space="preserve">Figure </w:t>
                            </w:r>
                            <w:r>
                              <w:fldChar w:fldCharType="begin"/>
                            </w:r>
                            <w:r>
                              <w:instrText xml:space="preserve"> SEQ Figure \* ARABIC </w:instrText>
                            </w:r>
                            <w:r>
                              <w:fldChar w:fldCharType="separate"/>
                            </w:r>
                            <w:r w:rsidR="0061167A">
                              <w:rPr>
                                <w:noProof/>
                              </w:rPr>
                              <w:t>2</w:t>
                            </w:r>
                            <w:r>
                              <w:fldChar w:fldCharType="end"/>
                            </w:r>
                            <w:r>
                              <w:t xml:space="preserve"> : Template du mail que l'admin va recevoir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6E141" id="Zone de texte 858" o:spid="_x0000_s1057" type="#_x0000_t202" style="position:absolute;margin-left:39.75pt;margin-top:53.85pt;width:324.8pt;height:.05pt;z-index:2516685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" stroked="f">
                <v:textbox style="mso-fit-shape-to-text:t" inset="0,0,0,0">
                  <w:txbxContent>
                    <w:p w14:paraId="0BF4C61A" w14:textId="4CB61930" w:rsidR="00195E8D" w:rsidRPr="00601035" w:rsidRDefault="00195E8D" w:rsidP="00195E8D">
                      <w:pPr>
                        <w:pStyle w:val="Lgende"/>
                        <w:rPr>
                          <w:noProof/>
                          <w:sz w:val="33"/>
                          <w:szCs w:val="26"/>
                        </w:rPr>
                      </w:pPr>
                      <w:r>
                        <w:t xml:space="preserve">Figure </w:t>
                      </w:r>
                      <w:r>
                        <w:fldChar w:fldCharType="begin"/>
                      </w:r>
                      <w:r>
                        <w:instrText xml:space="preserve"> SEQ Figure \* ARABIC </w:instrText>
                      </w:r>
                      <w:r>
                        <w:fldChar w:fldCharType="separate"/>
                      </w:r>
                      <w:r w:rsidR="0061167A">
                        <w:rPr>
                          <w:noProof/>
                        </w:rPr>
                        <w:t>2</w:t>
                      </w:r>
                      <w:r>
                        <w:fldChar w:fldCharType="end"/>
                      </w:r>
                      <w:r>
                        <w:t xml:space="preserve"> : Template du mail que l'admin va recevoir</w:t>
                      </w:r>
                    </w:p>
                  </w:txbxContent>
                </v:textbox>
              </v:shape>
            </w:pict>
          </mc:Fallback>
        </mc:AlternateContent>
      </w:r>
    </w:p>
    <w:p w14:paraId="1B22F4FE" w14:textId="77777777" w:rsidR="00195E8D" w:rsidRDefault="00195E8D" w:rsidP="00195E8D">
      <w:pPr>
        <w:pStyle w:val="Corpsdetexte"/>
        <w:spacing w:before="10"/>
        <w:rPr>
          <w:sz w:val="33"/>
        </w:rPr>
      </w:pPr>
    </w:p>
    <w:p w14:paraId="271D7C5B" w14:textId="77777777" w:rsidR="00195E8D" w:rsidRDefault="00195E8D" w:rsidP="00195E8D">
      <w:pPr>
        <w:pStyle w:val="Corpsdetexte"/>
        <w:spacing w:before="10"/>
        <w:rPr>
          <w:sz w:val="33"/>
        </w:rPr>
      </w:pPr>
    </w:p>
    <w:p w14:paraId="31387EDC" w14:textId="77777777" w:rsidR="00195E8D" w:rsidRDefault="00195E8D" w:rsidP="00195E8D">
      <w:pPr>
        <w:pStyle w:val="Corpsdetexte"/>
        <w:spacing w:before="10"/>
        <w:rPr>
          <w:sz w:val="33"/>
        </w:rPr>
      </w:pPr>
      <w:r>
        <w:rPr>
          <w:noProof/>
          <w:sz w:val="33"/>
        </w:rPr>
        <w:drawing>
          <wp:anchor distT="0" distB="0" distL="114300" distR="114300" simplePos="0" relativeHeight="251670604" behindDoc="0" locked="0" layoutInCell="1" allowOverlap="1" wp14:anchorId="5AEE9F30" wp14:editId="0F5DD5B3">
            <wp:simplePos x="0" y="0"/>
            <wp:positionH relativeFrom="column">
              <wp:posOffset>509451</wp:posOffset>
            </wp:positionH>
            <wp:positionV relativeFrom="paragraph">
              <wp:posOffset>51798</wp:posOffset>
            </wp:positionV>
            <wp:extent cx="3927475" cy="3997510"/>
            <wp:effectExtent l="0" t="0" r="0" b="3175"/>
            <wp:wrapNone/>
            <wp:docPr id="457" name="Image 4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 457" descr="Une image contenant texte&#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27475" cy="399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80" behindDoc="0" locked="0" layoutInCell="1" allowOverlap="1" wp14:anchorId="1DDBDEAA" wp14:editId="16F9E0CC">
                <wp:simplePos x="0" y="0"/>
                <wp:positionH relativeFrom="column">
                  <wp:posOffset>568325</wp:posOffset>
                </wp:positionH>
                <wp:positionV relativeFrom="paragraph">
                  <wp:posOffset>4080510</wp:posOffset>
                </wp:positionV>
                <wp:extent cx="3927475" cy="635"/>
                <wp:effectExtent l="0" t="0" r="0" b="12065"/>
                <wp:wrapNone/>
                <wp:docPr id="859" name="Zone de texte 859"/>
                <wp:cNvGraphicFramePr/>
                <a:graphic xmlns:a="http://schemas.openxmlformats.org/drawingml/2006/main">
                  <a:graphicData uri="http://schemas.microsoft.com/office/word/2010/wordprocessingShape">
                    <wps:wsp>
                      <wps:cNvSpPr txBox="1"/>
                      <wps:spPr>
                        <a:xfrm>
                          <a:off x="0" y="0"/>
                          <a:ext cx="3927475" cy="635"/>
                        </a:xfrm>
                        <a:prstGeom prst="rect">
                          <a:avLst/>
                        </a:prstGeom>
                        <a:solidFill>
                          <a:prstClr val="white"/>
                        </a:solidFill>
                        <a:ln>
                          <a:noFill/>
                        </a:ln>
                      </wps:spPr>
                      <wps:txbx>
                        <w:txbxContent>
                          <w:p w14:paraId="486088CB" w14:textId="4501E213" w:rsidR="00195E8D" w:rsidRPr="005375FC" w:rsidRDefault="00195E8D" w:rsidP="00195E8D">
                            <w:pPr>
                              <w:pStyle w:val="Lgende"/>
                              <w:rPr>
                                <w:noProof/>
                                <w:sz w:val="40"/>
                                <w:szCs w:val="32"/>
                              </w:rPr>
                            </w:pPr>
                            <w:r w:rsidRPr="005375FC">
                              <w:rPr>
                                <w:sz w:val="21"/>
                                <w:szCs w:val="21"/>
                              </w:rPr>
                              <w:t xml:space="preserve">Figure </w:t>
                            </w:r>
                            <w:r w:rsidRPr="005375FC">
                              <w:rPr>
                                <w:sz w:val="21"/>
                                <w:szCs w:val="21"/>
                              </w:rPr>
                              <w:fldChar w:fldCharType="begin"/>
                            </w:r>
                            <w:r w:rsidRPr="005375FC">
                              <w:rPr>
                                <w:sz w:val="21"/>
                                <w:szCs w:val="21"/>
                              </w:rPr>
                              <w:instrText xml:space="preserve"> SEQ Figure \* ARABIC </w:instrText>
                            </w:r>
                            <w:r w:rsidRPr="005375FC">
                              <w:rPr>
                                <w:sz w:val="21"/>
                                <w:szCs w:val="21"/>
                              </w:rPr>
                              <w:fldChar w:fldCharType="separate"/>
                            </w:r>
                            <w:r w:rsidR="0061167A">
                              <w:rPr>
                                <w:noProof/>
                                <w:sz w:val="21"/>
                                <w:szCs w:val="21"/>
                              </w:rPr>
                              <w:t>3</w:t>
                            </w:r>
                            <w:r w:rsidRPr="005375FC">
                              <w:rPr>
                                <w:sz w:val="21"/>
                                <w:szCs w:val="21"/>
                              </w:rPr>
                              <w:fldChar w:fldCharType="end"/>
                            </w:r>
                            <w:r w:rsidRPr="005375FC">
                              <w:rPr>
                                <w:sz w:val="21"/>
                                <w:szCs w:val="21"/>
                              </w:rPr>
                              <w:t>: Template du mail que l'utilisateur reçois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BDEAA" id="Zone de texte 859" o:spid="_x0000_s1058" type="#_x0000_t202" style="position:absolute;margin-left:44.75pt;margin-top:321.3pt;width:309.25pt;height:.05pt;z-index:2516695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" stroked="f">
                <v:textbox style="mso-fit-shape-to-text:t" inset="0,0,0,0">
                  <w:txbxContent>
                    <w:p w14:paraId="486088CB" w14:textId="4501E213" w:rsidR="00195E8D" w:rsidRPr="005375FC" w:rsidRDefault="00195E8D" w:rsidP="00195E8D">
                      <w:pPr>
                        <w:pStyle w:val="Lgende"/>
                        <w:rPr>
                          <w:noProof/>
                          <w:sz w:val="40"/>
                          <w:szCs w:val="32"/>
                        </w:rPr>
                      </w:pPr>
                      <w:r w:rsidRPr="005375FC">
                        <w:rPr>
                          <w:sz w:val="21"/>
                          <w:szCs w:val="21"/>
                        </w:rPr>
                        <w:t xml:space="preserve">Figure </w:t>
                      </w:r>
                      <w:r w:rsidRPr="005375FC">
                        <w:rPr>
                          <w:sz w:val="21"/>
                          <w:szCs w:val="21"/>
                        </w:rPr>
                        <w:fldChar w:fldCharType="begin"/>
                      </w:r>
                      <w:r w:rsidRPr="005375FC">
                        <w:rPr>
                          <w:sz w:val="21"/>
                          <w:szCs w:val="21"/>
                        </w:rPr>
                        <w:instrText xml:space="preserve"> SEQ Figure \* ARABIC </w:instrText>
                      </w:r>
                      <w:r w:rsidRPr="005375FC">
                        <w:rPr>
                          <w:sz w:val="21"/>
                          <w:szCs w:val="21"/>
                        </w:rPr>
                        <w:fldChar w:fldCharType="separate"/>
                      </w:r>
                      <w:r w:rsidR="0061167A">
                        <w:rPr>
                          <w:noProof/>
                          <w:sz w:val="21"/>
                          <w:szCs w:val="21"/>
                        </w:rPr>
                        <w:t>3</w:t>
                      </w:r>
                      <w:r w:rsidRPr="005375FC">
                        <w:rPr>
                          <w:sz w:val="21"/>
                          <w:szCs w:val="21"/>
                        </w:rPr>
                        <w:fldChar w:fldCharType="end"/>
                      </w:r>
                      <w:r w:rsidRPr="005375FC">
                        <w:rPr>
                          <w:sz w:val="21"/>
                          <w:szCs w:val="21"/>
                        </w:rPr>
                        <w:t>: Template du mail que l'utilisateur reçois</w:t>
                      </w:r>
                    </w:p>
                  </w:txbxContent>
                </v:textbox>
              </v:shape>
            </w:pict>
          </mc:Fallback>
        </mc:AlternateContent>
      </w:r>
    </w:p>
    <w:p w14:paraId="5F67828E" w14:textId="77777777" w:rsidR="00195E8D" w:rsidRDefault="00195E8D" w:rsidP="00195E8D">
      <w:pPr>
        <w:pStyle w:val="Corpsdetexte"/>
        <w:spacing w:before="10"/>
        <w:rPr>
          <w:sz w:val="33"/>
        </w:rPr>
      </w:pPr>
    </w:p>
    <w:p w14:paraId="21086A1D" w14:textId="77777777" w:rsidR="00195E8D" w:rsidRDefault="00195E8D" w:rsidP="00195E8D">
      <w:pPr>
        <w:pStyle w:val="Corpsdetexte"/>
        <w:spacing w:before="10"/>
        <w:rPr>
          <w:sz w:val="33"/>
        </w:rPr>
      </w:pPr>
    </w:p>
    <w:p w14:paraId="5ADB9CEC" w14:textId="77777777" w:rsidR="00195E8D" w:rsidRDefault="00195E8D" w:rsidP="00195E8D">
      <w:pPr>
        <w:pStyle w:val="Corpsdetexte"/>
        <w:spacing w:before="10"/>
        <w:rPr>
          <w:sz w:val="33"/>
        </w:rPr>
      </w:pPr>
    </w:p>
    <w:p w14:paraId="361FE107" w14:textId="77777777" w:rsidR="00195E8D" w:rsidRDefault="00195E8D" w:rsidP="00195E8D">
      <w:pPr>
        <w:pStyle w:val="Corpsdetexte"/>
        <w:spacing w:before="10"/>
        <w:rPr>
          <w:sz w:val="33"/>
        </w:rPr>
      </w:pPr>
    </w:p>
    <w:p w14:paraId="0008947A" w14:textId="77777777" w:rsidR="00195E8D" w:rsidRDefault="00195E8D" w:rsidP="00195E8D">
      <w:pPr>
        <w:pStyle w:val="Corpsdetexte"/>
        <w:spacing w:before="10"/>
        <w:rPr>
          <w:sz w:val="33"/>
        </w:rPr>
      </w:pPr>
    </w:p>
    <w:p w14:paraId="6434B202" w14:textId="77777777" w:rsidR="00195E8D" w:rsidRDefault="00195E8D" w:rsidP="00195E8D">
      <w:pPr>
        <w:pStyle w:val="Corpsdetexte"/>
        <w:spacing w:before="10"/>
        <w:rPr>
          <w:sz w:val="33"/>
        </w:rPr>
      </w:pPr>
    </w:p>
    <w:p w14:paraId="549DDE94" w14:textId="77777777" w:rsidR="00195E8D" w:rsidRDefault="00195E8D" w:rsidP="00195E8D">
      <w:pPr>
        <w:pStyle w:val="Corpsdetexte"/>
        <w:spacing w:before="10"/>
        <w:rPr>
          <w:sz w:val="33"/>
        </w:rPr>
      </w:pPr>
    </w:p>
    <w:p w14:paraId="4770B1CD" w14:textId="77777777" w:rsidR="00195E8D" w:rsidRDefault="00195E8D" w:rsidP="00195E8D">
      <w:pPr>
        <w:pStyle w:val="Corpsdetexte"/>
        <w:spacing w:before="10"/>
        <w:rPr>
          <w:sz w:val="33"/>
        </w:rPr>
      </w:pPr>
    </w:p>
    <w:p w14:paraId="4961DDBD" w14:textId="77777777" w:rsidR="00195E8D" w:rsidRDefault="00195E8D" w:rsidP="00195E8D">
      <w:pPr>
        <w:pStyle w:val="Corpsdetexte"/>
        <w:spacing w:before="10"/>
        <w:rPr>
          <w:sz w:val="33"/>
        </w:rPr>
      </w:pPr>
    </w:p>
    <w:p w14:paraId="4A847473" w14:textId="77777777" w:rsidR="00195E8D" w:rsidRDefault="00195E8D" w:rsidP="00195E8D">
      <w:pPr>
        <w:pStyle w:val="Corpsdetexte"/>
        <w:spacing w:before="10"/>
        <w:rPr>
          <w:sz w:val="33"/>
        </w:rPr>
      </w:pPr>
    </w:p>
    <w:p w14:paraId="567442FB" w14:textId="77777777" w:rsidR="00195E8D" w:rsidRDefault="00195E8D" w:rsidP="00195E8D">
      <w:pPr>
        <w:pStyle w:val="Corpsdetexte"/>
        <w:spacing w:before="10"/>
        <w:rPr>
          <w:sz w:val="33"/>
        </w:rPr>
      </w:pPr>
    </w:p>
    <w:p w14:paraId="453A83E8" w14:textId="77777777" w:rsidR="00195E8D" w:rsidRDefault="00195E8D" w:rsidP="00195E8D">
      <w:pPr>
        <w:pStyle w:val="Corpsdetexte"/>
        <w:spacing w:before="10"/>
        <w:rPr>
          <w:sz w:val="33"/>
        </w:rPr>
      </w:pPr>
    </w:p>
    <w:p w14:paraId="70E32442" w14:textId="77777777" w:rsidR="00195E8D" w:rsidRDefault="00195E8D" w:rsidP="00195E8D">
      <w:pPr>
        <w:pStyle w:val="Corpsdetexte"/>
        <w:spacing w:before="10"/>
        <w:rPr>
          <w:sz w:val="33"/>
        </w:rPr>
      </w:pPr>
    </w:p>
    <w:p w14:paraId="54F2F508" w14:textId="77777777" w:rsidR="00195E8D" w:rsidRDefault="00195E8D" w:rsidP="00195E8D">
      <w:pPr>
        <w:pStyle w:val="Corpsdetexte"/>
        <w:spacing w:before="10"/>
        <w:rPr>
          <w:sz w:val="33"/>
        </w:rPr>
      </w:pPr>
    </w:p>
    <w:p w14:paraId="07AF13E5" w14:textId="77777777" w:rsidR="00195E8D" w:rsidRDefault="00195E8D" w:rsidP="00195E8D">
      <w:pPr>
        <w:pStyle w:val="Corpsdetexte"/>
        <w:spacing w:before="10"/>
        <w:rPr>
          <w:sz w:val="33"/>
        </w:rPr>
      </w:pPr>
    </w:p>
    <w:p w14:paraId="629ADF74" w14:textId="77777777" w:rsidR="00195E8D" w:rsidRDefault="00195E8D" w:rsidP="00195E8D">
      <w:pPr>
        <w:pStyle w:val="Corpsdetexte"/>
        <w:spacing w:before="10"/>
        <w:rPr>
          <w:sz w:val="33"/>
        </w:rPr>
      </w:pPr>
    </w:p>
    <w:p w14:paraId="6A7B45DF" w14:textId="77777777" w:rsidR="00195E8D" w:rsidRDefault="00195E8D" w:rsidP="00195E8D">
      <w:pPr>
        <w:pStyle w:val="Corpsdetexte"/>
        <w:spacing w:before="10"/>
        <w:rPr>
          <w:sz w:val="33"/>
        </w:rPr>
      </w:pPr>
    </w:p>
    <w:p w14:paraId="163468F6" w14:textId="77777777" w:rsidR="00195E8D" w:rsidRDefault="00195E8D" w:rsidP="00195E8D">
      <w:pPr>
        <w:pStyle w:val="Corpsdetexte"/>
        <w:spacing w:before="1" w:line="276" w:lineRule="auto"/>
        <w:ind w:left="1060" w:right="1391"/>
        <w:jc w:val="both"/>
      </w:pPr>
      <w:r>
        <w:rPr>
          <w:spacing w:val="-1"/>
        </w:rPr>
        <w:t>Dans</w:t>
      </w:r>
      <w:r>
        <w:rPr>
          <w:spacing w:val="-15"/>
        </w:rPr>
        <w:t xml:space="preserve"> </w:t>
      </w:r>
      <w:r>
        <w:rPr>
          <w:spacing w:val="-1"/>
        </w:rPr>
        <w:t>cette</w:t>
      </w:r>
      <w:r>
        <w:rPr>
          <w:spacing w:val="-18"/>
        </w:rPr>
        <w:t xml:space="preserve"> </w:t>
      </w:r>
      <w:r>
        <w:rPr>
          <w:spacing w:val="-1"/>
        </w:rPr>
        <w:t>page</w:t>
      </w:r>
      <w:r>
        <w:rPr>
          <w:spacing w:val="-18"/>
        </w:rPr>
        <w:t xml:space="preserve"> </w:t>
      </w:r>
      <w:r>
        <w:rPr>
          <w:spacing w:val="-1"/>
        </w:rPr>
        <w:t>le</w:t>
      </w:r>
      <w:r>
        <w:rPr>
          <w:spacing w:val="-13"/>
        </w:rPr>
        <w:t xml:space="preserve"> </w:t>
      </w:r>
      <w:r>
        <w:t>client</w:t>
      </w:r>
      <w:r>
        <w:rPr>
          <w:spacing w:val="-20"/>
        </w:rPr>
        <w:t xml:space="preserve"> </w:t>
      </w:r>
      <w:r>
        <w:t>aura</w:t>
      </w:r>
      <w:r>
        <w:rPr>
          <w:spacing w:val="-12"/>
        </w:rPr>
        <w:t xml:space="preserve"> </w:t>
      </w:r>
      <w:r>
        <w:t>accès</w:t>
      </w:r>
      <w:r>
        <w:rPr>
          <w:spacing w:val="-16"/>
        </w:rPr>
        <w:t xml:space="preserve"> </w:t>
      </w:r>
      <w:r>
        <w:t>à</w:t>
      </w:r>
      <w:r>
        <w:rPr>
          <w:spacing w:val="-12"/>
        </w:rPr>
        <w:t xml:space="preserve"> </w:t>
      </w:r>
      <w:r>
        <w:t>notre</w:t>
      </w:r>
      <w:r>
        <w:rPr>
          <w:spacing w:val="-18"/>
        </w:rPr>
        <w:t xml:space="preserve"> </w:t>
      </w:r>
      <w:r>
        <w:t>localisation,</w:t>
      </w:r>
      <w:r>
        <w:rPr>
          <w:spacing w:val="-19"/>
        </w:rPr>
        <w:t xml:space="preserve"> </w:t>
      </w:r>
      <w:r>
        <w:t>en</w:t>
      </w:r>
      <w:r>
        <w:rPr>
          <w:spacing w:val="-14"/>
        </w:rPr>
        <w:t xml:space="preserve"> </w:t>
      </w:r>
      <w:r>
        <w:t>se</w:t>
      </w:r>
      <w:r>
        <w:rPr>
          <w:spacing w:val="-13"/>
        </w:rPr>
        <w:t xml:space="preserve"> </w:t>
      </w:r>
      <w:r>
        <w:t>basant</w:t>
      </w:r>
      <w:r>
        <w:rPr>
          <w:spacing w:val="-15"/>
        </w:rPr>
        <w:t xml:space="preserve"> </w:t>
      </w:r>
      <w:r>
        <w:t>sur</w:t>
      </w:r>
      <w:r>
        <w:rPr>
          <w:spacing w:val="-19"/>
        </w:rPr>
        <w:t xml:space="preserve"> </w:t>
      </w:r>
      <w:r>
        <w:t>la</w:t>
      </w:r>
      <w:r>
        <w:rPr>
          <w:spacing w:val="-12"/>
        </w:rPr>
        <w:t xml:space="preserve"> </w:t>
      </w:r>
      <w:r>
        <w:t>carte</w:t>
      </w:r>
      <w:r>
        <w:rPr>
          <w:spacing w:val="-18"/>
        </w:rPr>
        <w:t xml:space="preserve"> </w:t>
      </w:r>
      <w:r>
        <w:t>Google</w:t>
      </w:r>
      <w:r>
        <w:rPr>
          <w:spacing w:val="-57"/>
        </w:rPr>
        <w:t xml:space="preserve"> </w:t>
      </w:r>
      <w:r>
        <w:t>Map, l’utilisateur pourra se déplacer à l’aide de sa souris, il pourra également changer</w:t>
      </w:r>
      <w:r>
        <w:rPr>
          <w:spacing w:val="-56"/>
        </w:rPr>
        <w:t xml:space="preserve"> </w:t>
      </w:r>
      <w:r>
        <w:t>la</w:t>
      </w:r>
      <w:r>
        <w:rPr>
          <w:spacing w:val="1"/>
        </w:rPr>
        <w:t xml:space="preserve"> </w:t>
      </w:r>
      <w:r>
        <w:t>vue</w:t>
      </w:r>
      <w:r>
        <w:rPr>
          <w:spacing w:val="1"/>
        </w:rPr>
        <w:t xml:space="preserve"> </w:t>
      </w:r>
      <w:r>
        <w:t>(satellite</w:t>
      </w:r>
      <w:r>
        <w:rPr>
          <w:spacing w:val="1"/>
        </w:rPr>
        <w:t xml:space="preserve"> </w:t>
      </w:r>
      <w:r>
        <w:t>ou</w:t>
      </w:r>
      <w:r>
        <w:rPr>
          <w:spacing w:val="1"/>
        </w:rPr>
        <w:t xml:space="preserve"> </w:t>
      </w:r>
      <w:r>
        <w:t>plan),</w:t>
      </w:r>
      <w:r>
        <w:rPr>
          <w:spacing w:val="1"/>
        </w:rPr>
        <w:t xml:space="preserve"> </w:t>
      </w:r>
      <w:r>
        <w:t>afin</w:t>
      </w:r>
      <w:r>
        <w:rPr>
          <w:spacing w:val="1"/>
        </w:rPr>
        <w:t xml:space="preserve"> </w:t>
      </w:r>
      <w:r>
        <w:t>de</w:t>
      </w:r>
      <w:r>
        <w:rPr>
          <w:spacing w:val="1"/>
        </w:rPr>
        <w:t xml:space="preserve"> </w:t>
      </w:r>
      <w:r>
        <w:t>bien</w:t>
      </w:r>
      <w:r>
        <w:rPr>
          <w:spacing w:val="1"/>
        </w:rPr>
        <w:t xml:space="preserve"> </w:t>
      </w:r>
      <w:r>
        <w:t>visualiser</w:t>
      </w:r>
      <w:r>
        <w:rPr>
          <w:spacing w:val="1"/>
        </w:rPr>
        <w:t xml:space="preserve"> </w:t>
      </w:r>
      <w:r>
        <w:t>le</w:t>
      </w:r>
      <w:r>
        <w:rPr>
          <w:spacing w:val="1"/>
        </w:rPr>
        <w:t xml:space="preserve"> </w:t>
      </w:r>
      <w:r>
        <w:t>lieu,</w:t>
      </w:r>
      <w:r>
        <w:rPr>
          <w:spacing w:val="1"/>
        </w:rPr>
        <w:t xml:space="preserve"> </w:t>
      </w:r>
      <w:r>
        <w:t>les</w:t>
      </w:r>
      <w:r>
        <w:rPr>
          <w:spacing w:val="1"/>
        </w:rPr>
        <w:t xml:space="preserve"> </w:t>
      </w:r>
      <w:r>
        <w:t>gares</w:t>
      </w:r>
      <w:r>
        <w:rPr>
          <w:spacing w:val="1"/>
        </w:rPr>
        <w:t xml:space="preserve"> </w:t>
      </w:r>
      <w:r>
        <w:t>autours</w:t>
      </w:r>
      <w:r>
        <w:rPr>
          <w:spacing w:val="1"/>
        </w:rPr>
        <w:t xml:space="preserve"> </w:t>
      </w:r>
      <w:r>
        <w:t>etc.,</w:t>
      </w:r>
      <w:r>
        <w:rPr>
          <w:spacing w:val="1"/>
        </w:rPr>
        <w:t xml:space="preserve"> </w:t>
      </w:r>
      <w:r>
        <w:t>directement</w:t>
      </w:r>
      <w:r>
        <w:rPr>
          <w:spacing w:val="-1"/>
        </w:rPr>
        <w:t xml:space="preserve"> </w:t>
      </w:r>
      <w:r>
        <w:t>sur</w:t>
      </w:r>
      <w:r>
        <w:rPr>
          <w:spacing w:val="1"/>
        </w:rPr>
        <w:t xml:space="preserve"> </w:t>
      </w:r>
      <w:r>
        <w:t>notre</w:t>
      </w:r>
      <w:r>
        <w:rPr>
          <w:spacing w:val="2"/>
        </w:rPr>
        <w:t xml:space="preserve"> </w:t>
      </w:r>
      <w:r>
        <w:t>site.</w:t>
      </w:r>
    </w:p>
    <w:p w14:paraId="73AB5CE3" w14:textId="77777777" w:rsidR="00195E8D" w:rsidRDefault="00195E8D" w:rsidP="00195E8D">
      <w:pPr>
        <w:pStyle w:val="Corpsdetexte"/>
        <w:spacing w:before="11"/>
        <w:rPr>
          <w:sz w:val="29"/>
        </w:rPr>
      </w:pPr>
    </w:p>
    <w:p w14:paraId="10176129" w14:textId="77777777" w:rsidR="00195E8D" w:rsidRDefault="00195E8D" w:rsidP="00195E8D">
      <w:pPr>
        <w:pStyle w:val="Corpsdetexte"/>
        <w:spacing w:line="276" w:lineRule="auto"/>
        <w:ind w:left="1060" w:right="1390"/>
        <w:jc w:val="both"/>
      </w:pPr>
      <w:r>
        <w:t>L’utilisateur aura donc la possibilité de visiter nos locaux, et pourquoi pas rejoindre</w:t>
      </w:r>
      <w:r>
        <w:rPr>
          <w:spacing w:val="1"/>
        </w:rPr>
        <w:t xml:space="preserve"> </w:t>
      </w:r>
      <w:r>
        <w:t>notre</w:t>
      </w:r>
      <w:r>
        <w:rPr>
          <w:spacing w:val="1"/>
        </w:rPr>
        <w:t xml:space="preserve"> </w:t>
      </w:r>
      <w:r>
        <w:t>petite</w:t>
      </w:r>
      <w:r>
        <w:rPr>
          <w:spacing w:val="-3"/>
        </w:rPr>
        <w:t xml:space="preserve"> </w:t>
      </w:r>
      <w:r>
        <w:t>équipe</w:t>
      </w:r>
      <w:r>
        <w:rPr>
          <w:spacing w:val="4"/>
        </w:rPr>
        <w:t xml:space="preserve"> </w:t>
      </w:r>
      <w:r>
        <w:t>?</w:t>
      </w:r>
    </w:p>
    <w:p w14:paraId="6BF71C90" w14:textId="77777777" w:rsidR="00195E8D" w:rsidRDefault="00195E8D" w:rsidP="00195E8D">
      <w:pPr>
        <w:spacing w:line="276" w:lineRule="auto"/>
        <w:jc w:val="both"/>
      </w:pPr>
    </w:p>
    <w:p w14:paraId="020FA2C6" w14:textId="77777777" w:rsidR="00195E8D" w:rsidRDefault="00195E8D" w:rsidP="00195E8D">
      <w:pPr>
        <w:spacing w:line="276" w:lineRule="auto"/>
        <w:jc w:val="both"/>
      </w:pPr>
      <w:r>
        <w:tab/>
      </w:r>
    </w:p>
    <w:p w14:paraId="2CE42D1E" w14:textId="77777777" w:rsidR="00195E8D" w:rsidRPr="007A71B9" w:rsidRDefault="00195E8D" w:rsidP="00195E8D">
      <w:pPr>
        <w:spacing w:line="276" w:lineRule="auto"/>
        <w:jc w:val="both"/>
        <w:rPr>
          <w:b/>
          <w:bCs/>
          <w:color w:val="C00000"/>
        </w:rPr>
        <w:sectPr w:rsidR="00195E8D" w:rsidRPr="007A71B9">
          <w:pgSz w:w="11900" w:h="16840"/>
          <w:pgMar w:top="1440" w:right="80" w:bottom="1520" w:left="380" w:header="0" w:footer="1329" w:gutter="0"/>
          <w:cols w:space="720"/>
        </w:sectPr>
      </w:pPr>
    </w:p>
    <w:p w14:paraId="48A3B1AA" w14:textId="77777777" w:rsidR="00195E8D" w:rsidRDefault="00195E8D" w:rsidP="00195E8D">
      <w:pPr>
        <w:pStyle w:val="Corpsdetexte"/>
        <w:spacing w:before="3"/>
        <w:rPr>
          <w:sz w:val="25"/>
        </w:rPr>
      </w:pPr>
    </w:p>
    <w:p w14:paraId="4AE3A877" w14:textId="77777777" w:rsidR="00195E8D" w:rsidRPr="00295423" w:rsidRDefault="00195E8D" w:rsidP="00195E8D">
      <w:pPr>
        <w:tabs>
          <w:tab w:val="left" w:pos="1780"/>
        </w:tabs>
        <w:spacing w:before="44"/>
        <w:ind w:left="1421"/>
        <w:rPr>
          <w:b/>
          <w:bCs/>
          <w:sz w:val="28"/>
        </w:rPr>
      </w:pPr>
      <w:r>
        <w:rPr>
          <w:noProof/>
        </w:rPr>
        <w:drawing>
          <wp:anchor distT="0" distB="0" distL="0" distR="0" simplePos="0" relativeHeight="251666508" behindDoc="1" locked="0" layoutInCell="1" allowOverlap="1" wp14:anchorId="0B31BF10" wp14:editId="0E7B9132">
            <wp:simplePos x="0" y="0"/>
            <wp:positionH relativeFrom="page">
              <wp:posOffset>1143635</wp:posOffset>
            </wp:positionH>
            <wp:positionV relativeFrom="paragraph">
              <wp:posOffset>38481</wp:posOffset>
            </wp:positionV>
            <wp:extent cx="165100" cy="196850"/>
            <wp:effectExtent l="0" t="0" r="0" b="0"/>
            <wp:wrapNone/>
            <wp:docPr id="7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png"/>
                    <pic:cNvPicPr/>
                  </pic:nvPicPr>
                  <pic:blipFill>
                    <a:blip r:embed="rId66" cstate="print"/>
                    <a:stretch>
                      <a:fillRect/>
                    </a:stretch>
                  </pic:blipFill>
                  <pic:spPr>
                    <a:xfrm>
                      <a:off x="0" y="0"/>
                      <a:ext cx="165100" cy="196850"/>
                    </a:xfrm>
                    <a:prstGeom prst="rect">
                      <a:avLst/>
                    </a:prstGeom>
                  </pic:spPr>
                </pic:pic>
              </a:graphicData>
            </a:graphic>
          </wp:anchor>
        </w:drawing>
      </w:r>
      <w:r>
        <w:rPr>
          <w:color w:val="006FC0"/>
          <w:sz w:val="28"/>
          <w:shd w:val="clear" w:color="auto" w:fill="FFFF00"/>
        </w:rPr>
        <w:t xml:space="preserve"> </w:t>
      </w:r>
      <w:r w:rsidRPr="00295423">
        <w:rPr>
          <w:b/>
          <w:bCs/>
          <w:color w:val="006FC0"/>
          <w:sz w:val="28"/>
          <w:shd w:val="clear" w:color="auto" w:fill="FFFF00"/>
        </w:rPr>
        <w:tab/>
      </w:r>
      <w:r w:rsidRPr="00F360C6">
        <w:rPr>
          <w:b/>
          <w:bCs/>
          <w:color w:val="006FC0"/>
          <w:sz w:val="32"/>
          <w:szCs w:val="24"/>
          <w:shd w:val="clear" w:color="auto" w:fill="FFFF00"/>
        </w:rPr>
        <w:t>Page</w:t>
      </w:r>
      <w:r w:rsidRPr="00F360C6">
        <w:rPr>
          <w:b/>
          <w:bCs/>
          <w:color w:val="006FC0"/>
          <w:spacing w:val="-1"/>
          <w:sz w:val="32"/>
          <w:szCs w:val="24"/>
          <w:shd w:val="clear" w:color="auto" w:fill="FFFF00"/>
        </w:rPr>
        <w:t xml:space="preserve"> </w:t>
      </w:r>
      <w:r w:rsidRPr="00F360C6">
        <w:rPr>
          <w:b/>
          <w:bCs/>
          <w:color w:val="006FC0"/>
          <w:sz w:val="32"/>
          <w:szCs w:val="24"/>
          <w:shd w:val="clear" w:color="auto" w:fill="FFFF00"/>
        </w:rPr>
        <w:t>de</w:t>
      </w:r>
      <w:r w:rsidRPr="00F360C6">
        <w:rPr>
          <w:b/>
          <w:bCs/>
          <w:color w:val="006FC0"/>
          <w:spacing w:val="-1"/>
          <w:sz w:val="32"/>
          <w:szCs w:val="24"/>
          <w:shd w:val="clear" w:color="auto" w:fill="FFFF00"/>
        </w:rPr>
        <w:t xml:space="preserve"> </w:t>
      </w:r>
      <w:r w:rsidRPr="00F360C6">
        <w:rPr>
          <w:b/>
          <w:bCs/>
          <w:color w:val="006FC0"/>
          <w:sz w:val="32"/>
          <w:szCs w:val="24"/>
          <w:shd w:val="clear" w:color="auto" w:fill="FFFF00"/>
        </w:rPr>
        <w:t>connexion</w:t>
      </w:r>
    </w:p>
    <w:p w14:paraId="1AC2B1AD" w14:textId="77777777" w:rsidR="00195E8D" w:rsidRDefault="00195E8D" w:rsidP="00195E8D">
      <w:pPr>
        <w:pStyle w:val="Corpsdetexte"/>
        <w:rPr>
          <w:sz w:val="20"/>
          <w:szCs w:val="20"/>
        </w:rPr>
      </w:pPr>
    </w:p>
    <w:p w14:paraId="3A270886" w14:textId="77777777" w:rsidR="00195E8D" w:rsidRDefault="00195E8D" w:rsidP="00195E8D">
      <w:pPr>
        <w:pStyle w:val="Corpsdetexte"/>
        <w:rPr>
          <w:sz w:val="20"/>
          <w:szCs w:val="20"/>
        </w:rPr>
      </w:pPr>
    </w:p>
    <w:p w14:paraId="067ECBE2" w14:textId="77777777" w:rsidR="00195E8D" w:rsidRDefault="00195E8D" w:rsidP="00195E8D">
      <w:pPr>
        <w:pStyle w:val="Corpsdetexte"/>
        <w:rPr>
          <w:sz w:val="20"/>
          <w:szCs w:val="20"/>
        </w:rPr>
      </w:pPr>
    </w:p>
    <w:p w14:paraId="4960505A" w14:textId="77777777" w:rsidR="00195E8D" w:rsidRPr="004E02CD" w:rsidRDefault="00195E8D" w:rsidP="00195E8D">
      <w:pPr>
        <w:pStyle w:val="Corpsdetexte"/>
        <w:ind w:left="3600" w:firstLine="720"/>
        <w:rPr>
          <w:color w:val="0070C0"/>
          <w:sz w:val="32"/>
          <w:szCs w:val="44"/>
          <w:u w:val="single"/>
        </w:rPr>
      </w:pPr>
      <w:r w:rsidRPr="004E02CD">
        <w:rPr>
          <w:b/>
          <w:color w:val="0070C0"/>
          <w:sz w:val="40"/>
          <w:szCs w:val="52"/>
          <w:u w:val="single"/>
        </w:rPr>
        <w:t xml:space="preserve">Avant : </w:t>
      </w:r>
    </w:p>
    <w:p w14:paraId="0EF76FD4" w14:textId="77777777" w:rsidR="00195E8D" w:rsidRDefault="00195E8D" w:rsidP="00195E8D">
      <w:pPr>
        <w:pStyle w:val="Corpsdetexte"/>
        <w:rPr>
          <w:sz w:val="28"/>
        </w:rPr>
      </w:pPr>
    </w:p>
    <w:p w14:paraId="4589D768" w14:textId="77777777" w:rsidR="00195E8D" w:rsidRDefault="00195E8D" w:rsidP="00195E8D">
      <w:pPr>
        <w:pStyle w:val="Corpsdetexte"/>
        <w:rPr>
          <w:sz w:val="28"/>
        </w:rPr>
      </w:pPr>
      <w:r>
        <w:rPr>
          <w:noProof/>
        </w:rPr>
        <mc:AlternateContent>
          <mc:Choice Requires="wps">
            <w:drawing>
              <wp:anchor distT="0" distB="0" distL="114300" distR="114300" simplePos="0" relativeHeight="251708492" behindDoc="0" locked="0" layoutInCell="1" allowOverlap="1" wp14:anchorId="357DF079" wp14:editId="3B7F2C79">
                <wp:simplePos x="0" y="0"/>
                <wp:positionH relativeFrom="column">
                  <wp:posOffset>-95250</wp:posOffset>
                </wp:positionH>
                <wp:positionV relativeFrom="paragraph">
                  <wp:posOffset>4808855</wp:posOffset>
                </wp:positionV>
                <wp:extent cx="7102475" cy="635"/>
                <wp:effectExtent l="0" t="0" r="0" b="12065"/>
                <wp:wrapTopAndBottom/>
                <wp:docPr id="2207" name="Zone de texte 2207"/>
                <wp:cNvGraphicFramePr/>
                <a:graphic xmlns:a="http://schemas.openxmlformats.org/drawingml/2006/main">
                  <a:graphicData uri="http://schemas.microsoft.com/office/word/2010/wordprocessingShape">
                    <wps:wsp>
                      <wps:cNvSpPr txBox="1"/>
                      <wps:spPr>
                        <a:xfrm>
                          <a:off x="0" y="0"/>
                          <a:ext cx="7102475" cy="635"/>
                        </a:xfrm>
                        <a:prstGeom prst="rect">
                          <a:avLst/>
                        </a:prstGeom>
                        <a:solidFill>
                          <a:prstClr val="white"/>
                        </a:solidFill>
                        <a:ln>
                          <a:noFill/>
                        </a:ln>
                      </wps:spPr>
                      <wps:txbx>
                        <w:txbxContent>
                          <w:p w14:paraId="3A6CBA2C" w14:textId="66429752" w:rsidR="00195E8D" w:rsidRPr="00661669" w:rsidRDefault="00195E8D" w:rsidP="00195E8D">
                            <w:pPr>
                              <w:pStyle w:val="Lgende"/>
                              <w:rPr>
                                <w:noProof/>
                                <w:sz w:val="26"/>
                                <w:szCs w:val="26"/>
                              </w:rPr>
                            </w:pPr>
                            <w:r>
                              <w:t xml:space="preserve">Figure </w:t>
                            </w:r>
                            <w:r>
                              <w:fldChar w:fldCharType="begin"/>
                            </w:r>
                            <w:r>
                              <w:instrText xml:space="preserve"> SEQ Figure \* ARABIC </w:instrText>
                            </w:r>
                            <w:r>
                              <w:fldChar w:fldCharType="separate"/>
                            </w:r>
                            <w:r w:rsidR="0061167A">
                              <w:rPr>
                                <w:noProof/>
                              </w:rPr>
                              <w:t>4</w:t>
                            </w:r>
                            <w:r>
                              <w:fldChar w:fldCharType="end"/>
                            </w:r>
                            <w:r>
                              <w:t>: image montrant l'ancien design de la page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DF079" id="Zone de texte 2207" o:spid="_x0000_s1059" type="#_x0000_t202" style="position:absolute;margin-left:-7.5pt;margin-top:378.65pt;width:559.25pt;height:.05pt;z-index:2517084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" stroked="f">
                <v:textbox style="mso-fit-shape-to-text:t" inset="0,0,0,0">
                  <w:txbxContent>
                    <w:p w14:paraId="3A6CBA2C" w14:textId="66429752" w:rsidR="00195E8D" w:rsidRPr="00661669" w:rsidRDefault="00195E8D" w:rsidP="00195E8D">
                      <w:pPr>
                        <w:pStyle w:val="Lgende"/>
                        <w:rPr>
                          <w:noProof/>
                          <w:sz w:val="26"/>
                          <w:szCs w:val="26"/>
                        </w:rPr>
                      </w:pPr>
                      <w:r>
                        <w:t xml:space="preserve">Figure </w:t>
                      </w:r>
                      <w:r>
                        <w:fldChar w:fldCharType="begin"/>
                      </w:r>
                      <w:r>
                        <w:instrText xml:space="preserve"> SEQ Figure \* ARABIC </w:instrText>
                      </w:r>
                      <w:r>
                        <w:fldChar w:fldCharType="separate"/>
                      </w:r>
                      <w:r w:rsidR="0061167A">
                        <w:rPr>
                          <w:noProof/>
                        </w:rPr>
                        <w:t>4</w:t>
                      </w:r>
                      <w:r>
                        <w:fldChar w:fldCharType="end"/>
                      </w:r>
                      <w:r>
                        <w:t>: image montrant l'ancien design de la page connexion</w:t>
                      </w:r>
                    </w:p>
                  </w:txbxContent>
                </v:textbox>
                <w10:wrap type="topAndBottom"/>
              </v:shape>
            </w:pict>
          </mc:Fallback>
        </mc:AlternateContent>
      </w:r>
      <w:r>
        <w:rPr>
          <w:noProof/>
        </w:rPr>
        <w:drawing>
          <wp:anchor distT="0" distB="0" distL="0" distR="0" simplePos="0" relativeHeight="251660364" behindDoc="0" locked="0" layoutInCell="1" allowOverlap="1" wp14:anchorId="18D9E19F" wp14:editId="79B1450F">
            <wp:simplePos x="0" y="0"/>
            <wp:positionH relativeFrom="page">
              <wp:posOffset>146050</wp:posOffset>
            </wp:positionH>
            <wp:positionV relativeFrom="paragraph">
              <wp:posOffset>332105</wp:posOffset>
            </wp:positionV>
            <wp:extent cx="7102475" cy="4419600"/>
            <wp:effectExtent l="0" t="0" r="0" b="0"/>
            <wp:wrapTopAndBottom/>
            <wp:docPr id="79" name="image39.jpeg" descr="Une image contenant texte, capture d’écran, portabl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jpeg"/>
                    <pic:cNvPicPr/>
                  </pic:nvPicPr>
                  <pic:blipFill>
                    <a:blip r:embed="rId76" cstate="print"/>
                    <a:stretch>
                      <a:fillRect/>
                    </a:stretch>
                  </pic:blipFill>
                  <pic:spPr>
                    <a:xfrm>
                      <a:off x="0" y="0"/>
                      <a:ext cx="7102475" cy="4419600"/>
                    </a:xfrm>
                    <a:prstGeom prst="rect">
                      <a:avLst/>
                    </a:prstGeom>
                  </pic:spPr>
                </pic:pic>
              </a:graphicData>
            </a:graphic>
            <wp14:sizeRelH relativeFrom="margin">
              <wp14:pctWidth>0</wp14:pctWidth>
            </wp14:sizeRelH>
            <wp14:sizeRelV relativeFrom="margin">
              <wp14:pctHeight>0</wp14:pctHeight>
            </wp14:sizeRelV>
          </wp:anchor>
        </w:drawing>
      </w:r>
    </w:p>
    <w:p w14:paraId="54197DE2" w14:textId="77777777" w:rsidR="00195E8D" w:rsidRDefault="00195E8D" w:rsidP="00195E8D">
      <w:pPr>
        <w:pStyle w:val="Corpsdetexte"/>
        <w:rPr>
          <w:sz w:val="28"/>
        </w:rPr>
      </w:pPr>
    </w:p>
    <w:p w14:paraId="70FF1D6B" w14:textId="77777777" w:rsidR="00195E8D" w:rsidRDefault="00195E8D" w:rsidP="00195E8D">
      <w:pPr>
        <w:pStyle w:val="Corpsdetexte"/>
        <w:rPr>
          <w:sz w:val="28"/>
        </w:rPr>
      </w:pPr>
    </w:p>
    <w:p w14:paraId="0618754E" w14:textId="77777777" w:rsidR="00195E8D" w:rsidRDefault="00195E8D" w:rsidP="00195E8D">
      <w:pPr>
        <w:pStyle w:val="Corpsdetexte"/>
        <w:rPr>
          <w:sz w:val="28"/>
        </w:rPr>
      </w:pPr>
    </w:p>
    <w:p w14:paraId="7358E64F" w14:textId="77777777" w:rsidR="00195E8D" w:rsidRDefault="00195E8D" w:rsidP="00195E8D">
      <w:pPr>
        <w:pStyle w:val="Corpsdetexte"/>
        <w:rPr>
          <w:sz w:val="28"/>
        </w:rPr>
      </w:pPr>
    </w:p>
    <w:p w14:paraId="34884EA6" w14:textId="77777777" w:rsidR="00195E8D" w:rsidRDefault="00195E8D" w:rsidP="00195E8D">
      <w:pPr>
        <w:pStyle w:val="Corpsdetexte"/>
        <w:rPr>
          <w:sz w:val="28"/>
        </w:rPr>
      </w:pPr>
    </w:p>
    <w:p w14:paraId="6C3E0A26" w14:textId="77777777" w:rsidR="00195E8D" w:rsidRDefault="00195E8D" w:rsidP="00195E8D">
      <w:pPr>
        <w:pStyle w:val="Corpsdetexte"/>
        <w:rPr>
          <w:sz w:val="28"/>
        </w:rPr>
      </w:pPr>
    </w:p>
    <w:p w14:paraId="23183776" w14:textId="77777777" w:rsidR="00195E8D" w:rsidRDefault="00195E8D" w:rsidP="00195E8D">
      <w:pPr>
        <w:pStyle w:val="Corpsdetexte"/>
        <w:rPr>
          <w:sz w:val="28"/>
        </w:rPr>
      </w:pPr>
    </w:p>
    <w:p w14:paraId="731473D2" w14:textId="77777777" w:rsidR="00195E8D" w:rsidRDefault="00195E8D" w:rsidP="00195E8D">
      <w:pPr>
        <w:pStyle w:val="Corpsdetexte"/>
        <w:rPr>
          <w:sz w:val="28"/>
        </w:rPr>
      </w:pPr>
    </w:p>
    <w:p w14:paraId="72AC23D7" w14:textId="77777777" w:rsidR="00195E8D" w:rsidRDefault="00195E8D" w:rsidP="00195E8D">
      <w:pPr>
        <w:pStyle w:val="Corpsdetexte"/>
        <w:rPr>
          <w:sz w:val="28"/>
        </w:rPr>
      </w:pPr>
    </w:p>
    <w:p w14:paraId="50E7E651" w14:textId="77777777" w:rsidR="00195E8D" w:rsidRDefault="00195E8D" w:rsidP="00195E8D">
      <w:pPr>
        <w:pStyle w:val="Corpsdetexte"/>
        <w:rPr>
          <w:sz w:val="28"/>
        </w:rPr>
      </w:pPr>
    </w:p>
    <w:p w14:paraId="6B7B8AF6" w14:textId="77777777" w:rsidR="00195E8D" w:rsidRDefault="00195E8D" w:rsidP="00195E8D">
      <w:pPr>
        <w:pStyle w:val="Corpsdetexte"/>
        <w:rPr>
          <w:sz w:val="28"/>
        </w:rPr>
      </w:pPr>
    </w:p>
    <w:p w14:paraId="7D8F01E4" w14:textId="77777777" w:rsidR="00195E8D" w:rsidRDefault="00195E8D" w:rsidP="00195E8D">
      <w:pPr>
        <w:pStyle w:val="Corpsdetexte"/>
        <w:rPr>
          <w:sz w:val="28"/>
        </w:rPr>
      </w:pPr>
    </w:p>
    <w:p w14:paraId="724871D9" w14:textId="77777777" w:rsidR="00195E8D" w:rsidRDefault="00195E8D" w:rsidP="00195E8D">
      <w:pPr>
        <w:pStyle w:val="Corpsdetexte"/>
        <w:rPr>
          <w:sz w:val="28"/>
        </w:rPr>
      </w:pPr>
    </w:p>
    <w:p w14:paraId="604492EF" w14:textId="77777777" w:rsidR="00195E8D" w:rsidRPr="00B71510" w:rsidRDefault="00195E8D" w:rsidP="00195E8D">
      <w:pPr>
        <w:pStyle w:val="Corpsdetexte"/>
        <w:ind w:left="4320" w:firstLine="720"/>
        <w:rPr>
          <w:b/>
          <w:color w:val="00B0F0"/>
          <w:sz w:val="28"/>
          <w:u w:val="single"/>
        </w:rPr>
      </w:pPr>
      <w:r w:rsidRPr="00B71510">
        <w:rPr>
          <w:b/>
          <w:color w:val="0070C0"/>
          <w:sz w:val="44"/>
          <w:szCs w:val="40"/>
          <w:u w:val="single"/>
        </w:rPr>
        <w:t>Après :</w:t>
      </w:r>
      <w:r w:rsidRPr="00B71510">
        <w:rPr>
          <w:b/>
          <w:color w:val="00B0F0"/>
          <w:sz w:val="28"/>
          <w:u w:val="single"/>
        </w:rPr>
        <w:t xml:space="preserve"> </w:t>
      </w:r>
    </w:p>
    <w:p w14:paraId="41C5B377" w14:textId="77777777" w:rsidR="00195E8D" w:rsidRPr="004A2B9D" w:rsidRDefault="00195E8D" w:rsidP="00195E8D">
      <w:pPr>
        <w:pStyle w:val="Corpsdetexte"/>
        <w:rPr>
          <w:b/>
          <w:bCs/>
          <w:color w:val="00B0F0"/>
          <w:sz w:val="28"/>
        </w:rPr>
      </w:pPr>
    </w:p>
    <w:p w14:paraId="5882B17F" w14:textId="77777777" w:rsidR="00195E8D" w:rsidRDefault="00195E8D" w:rsidP="00195E8D">
      <w:pPr>
        <w:pStyle w:val="Corpsdetexte"/>
        <w:rPr>
          <w:sz w:val="28"/>
        </w:rPr>
      </w:pPr>
      <w:r w:rsidRPr="004A2B9D">
        <w:rPr>
          <w:noProof/>
          <w:sz w:val="28"/>
        </w:rPr>
        <w:drawing>
          <wp:anchor distT="0" distB="0" distL="114300" distR="114300" simplePos="0" relativeHeight="251671628" behindDoc="0" locked="0" layoutInCell="1" allowOverlap="1" wp14:anchorId="20B34869" wp14:editId="18EDB6A5">
            <wp:simplePos x="0" y="0"/>
            <wp:positionH relativeFrom="column">
              <wp:posOffset>-129630</wp:posOffset>
            </wp:positionH>
            <wp:positionV relativeFrom="paragraph">
              <wp:posOffset>127635</wp:posOffset>
            </wp:positionV>
            <wp:extent cx="7264400" cy="4146550"/>
            <wp:effectExtent l="0" t="0" r="0" b="6350"/>
            <wp:wrapNone/>
            <wp:docPr id="47" name="Image 47" descr="Une image contenant texte, capture d’écran, intéri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intérieur, ordinateur&#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264400" cy="4146550"/>
                    </a:xfrm>
                    <a:prstGeom prst="rect">
                      <a:avLst/>
                    </a:prstGeom>
                  </pic:spPr>
                </pic:pic>
              </a:graphicData>
            </a:graphic>
            <wp14:sizeRelH relativeFrom="page">
              <wp14:pctWidth>0</wp14:pctWidth>
            </wp14:sizeRelH>
            <wp14:sizeRelV relativeFrom="page">
              <wp14:pctHeight>0</wp14:pctHeight>
            </wp14:sizeRelV>
          </wp:anchor>
        </w:drawing>
      </w:r>
    </w:p>
    <w:p w14:paraId="28E04A1A" w14:textId="77777777" w:rsidR="00195E8D" w:rsidRDefault="00195E8D" w:rsidP="00195E8D">
      <w:pPr>
        <w:pStyle w:val="Corpsdetexte"/>
        <w:rPr>
          <w:sz w:val="28"/>
        </w:rPr>
      </w:pPr>
    </w:p>
    <w:p w14:paraId="3F878FAD" w14:textId="77777777" w:rsidR="00195E8D" w:rsidRDefault="00195E8D" w:rsidP="00195E8D">
      <w:pPr>
        <w:pStyle w:val="Corpsdetexte"/>
        <w:rPr>
          <w:sz w:val="28"/>
        </w:rPr>
      </w:pPr>
    </w:p>
    <w:p w14:paraId="4E9FBD95" w14:textId="77777777" w:rsidR="00195E8D" w:rsidRDefault="00195E8D" w:rsidP="00195E8D">
      <w:pPr>
        <w:pStyle w:val="Corpsdetexte"/>
        <w:rPr>
          <w:sz w:val="28"/>
        </w:rPr>
      </w:pPr>
    </w:p>
    <w:p w14:paraId="6138DFE2" w14:textId="77777777" w:rsidR="00195E8D" w:rsidRDefault="00195E8D" w:rsidP="00195E8D">
      <w:pPr>
        <w:pStyle w:val="Corpsdetexte"/>
        <w:rPr>
          <w:sz w:val="28"/>
        </w:rPr>
      </w:pPr>
    </w:p>
    <w:p w14:paraId="5DF1CA60" w14:textId="77777777" w:rsidR="00195E8D" w:rsidRDefault="00195E8D" w:rsidP="00195E8D">
      <w:pPr>
        <w:pStyle w:val="Corpsdetexte"/>
        <w:rPr>
          <w:sz w:val="28"/>
        </w:rPr>
      </w:pPr>
    </w:p>
    <w:p w14:paraId="1FEDA695" w14:textId="77777777" w:rsidR="00195E8D" w:rsidRDefault="00195E8D" w:rsidP="00195E8D">
      <w:pPr>
        <w:pStyle w:val="Corpsdetexte"/>
        <w:rPr>
          <w:sz w:val="28"/>
        </w:rPr>
      </w:pPr>
    </w:p>
    <w:p w14:paraId="7B1C7692" w14:textId="77777777" w:rsidR="00195E8D" w:rsidRDefault="00195E8D" w:rsidP="00195E8D">
      <w:pPr>
        <w:pStyle w:val="Corpsdetexte"/>
        <w:rPr>
          <w:sz w:val="28"/>
        </w:rPr>
      </w:pPr>
    </w:p>
    <w:p w14:paraId="0DFDB415" w14:textId="77777777" w:rsidR="00195E8D" w:rsidRDefault="00195E8D" w:rsidP="00195E8D">
      <w:pPr>
        <w:pStyle w:val="Corpsdetexte"/>
        <w:rPr>
          <w:sz w:val="28"/>
        </w:rPr>
      </w:pPr>
    </w:p>
    <w:p w14:paraId="58F2329D" w14:textId="77777777" w:rsidR="00195E8D" w:rsidRDefault="00195E8D" w:rsidP="00195E8D">
      <w:pPr>
        <w:pStyle w:val="Corpsdetexte"/>
        <w:rPr>
          <w:sz w:val="28"/>
        </w:rPr>
      </w:pPr>
    </w:p>
    <w:p w14:paraId="5E8C9896" w14:textId="77777777" w:rsidR="00195E8D" w:rsidRDefault="00195E8D" w:rsidP="00195E8D">
      <w:pPr>
        <w:pStyle w:val="Corpsdetexte"/>
        <w:rPr>
          <w:sz w:val="28"/>
        </w:rPr>
      </w:pPr>
    </w:p>
    <w:p w14:paraId="52C68D61" w14:textId="77777777" w:rsidR="00195E8D" w:rsidRDefault="00195E8D" w:rsidP="00195E8D">
      <w:pPr>
        <w:pStyle w:val="Corpsdetexte"/>
        <w:rPr>
          <w:sz w:val="28"/>
        </w:rPr>
      </w:pPr>
    </w:p>
    <w:p w14:paraId="262AA8BE" w14:textId="77777777" w:rsidR="00195E8D" w:rsidRDefault="00195E8D" w:rsidP="00195E8D">
      <w:pPr>
        <w:pStyle w:val="Corpsdetexte"/>
        <w:rPr>
          <w:sz w:val="28"/>
        </w:rPr>
      </w:pPr>
    </w:p>
    <w:p w14:paraId="4D984715" w14:textId="77777777" w:rsidR="00195E8D" w:rsidRDefault="00195E8D" w:rsidP="00195E8D">
      <w:pPr>
        <w:pStyle w:val="Corpsdetexte"/>
        <w:rPr>
          <w:sz w:val="28"/>
        </w:rPr>
      </w:pPr>
    </w:p>
    <w:p w14:paraId="65EBC419" w14:textId="77777777" w:rsidR="00195E8D" w:rsidRDefault="00195E8D" w:rsidP="00195E8D">
      <w:pPr>
        <w:pStyle w:val="Corpsdetexte"/>
        <w:rPr>
          <w:sz w:val="28"/>
        </w:rPr>
      </w:pPr>
    </w:p>
    <w:p w14:paraId="20CEDA43" w14:textId="77777777" w:rsidR="00195E8D" w:rsidRDefault="00195E8D" w:rsidP="00195E8D">
      <w:pPr>
        <w:pStyle w:val="Corpsdetexte"/>
        <w:rPr>
          <w:sz w:val="28"/>
        </w:rPr>
      </w:pPr>
    </w:p>
    <w:p w14:paraId="3A97F463" w14:textId="77777777" w:rsidR="00195E8D" w:rsidRDefault="00195E8D" w:rsidP="00195E8D">
      <w:pPr>
        <w:pStyle w:val="Corpsdetexte"/>
        <w:rPr>
          <w:sz w:val="28"/>
        </w:rPr>
      </w:pPr>
    </w:p>
    <w:p w14:paraId="72874EB5" w14:textId="77777777" w:rsidR="00195E8D" w:rsidRDefault="00195E8D" w:rsidP="00195E8D">
      <w:pPr>
        <w:pStyle w:val="Corpsdetexte"/>
        <w:rPr>
          <w:sz w:val="28"/>
        </w:rPr>
      </w:pPr>
    </w:p>
    <w:p w14:paraId="4BE3604D" w14:textId="77777777" w:rsidR="00195E8D" w:rsidRDefault="00195E8D" w:rsidP="00195E8D">
      <w:pPr>
        <w:pStyle w:val="Corpsdetexte"/>
        <w:rPr>
          <w:sz w:val="28"/>
        </w:rPr>
      </w:pPr>
    </w:p>
    <w:p w14:paraId="6CF24F33" w14:textId="77777777" w:rsidR="00195E8D" w:rsidRDefault="00195E8D" w:rsidP="00195E8D">
      <w:pPr>
        <w:pStyle w:val="Corpsdetexte"/>
        <w:spacing w:before="250"/>
        <w:ind w:left="1060"/>
        <w:jc w:val="both"/>
        <w:rPr>
          <w:sz w:val="28"/>
        </w:rPr>
      </w:pPr>
    </w:p>
    <w:p w14:paraId="26D54094" w14:textId="77777777" w:rsidR="00195E8D" w:rsidRDefault="00195E8D" w:rsidP="00195E8D">
      <w:pPr>
        <w:pStyle w:val="Corpsdetexte"/>
        <w:spacing w:before="250"/>
        <w:ind w:firstLine="720"/>
        <w:jc w:val="both"/>
      </w:pPr>
      <w:r>
        <w:t xml:space="preserve">     Afin</w:t>
      </w:r>
      <w:r>
        <w:rPr>
          <w:spacing w:val="-1"/>
        </w:rPr>
        <w:t xml:space="preserve"> </w:t>
      </w:r>
      <w:r>
        <w:t>d’accéder</w:t>
      </w:r>
      <w:r>
        <w:rPr>
          <w:spacing w:val="-6"/>
        </w:rPr>
        <w:t xml:space="preserve"> </w:t>
      </w:r>
      <w:r>
        <w:t>aux</w:t>
      </w:r>
      <w:r>
        <w:rPr>
          <w:spacing w:val="-1"/>
        </w:rPr>
        <w:t xml:space="preserve"> </w:t>
      </w:r>
      <w:r>
        <w:t>ressources</w:t>
      </w:r>
      <w:r>
        <w:rPr>
          <w:spacing w:val="-1"/>
        </w:rPr>
        <w:t xml:space="preserve"> </w:t>
      </w:r>
      <w:r>
        <w:t>stockées,</w:t>
      </w:r>
      <w:r>
        <w:rPr>
          <w:spacing w:val="-5"/>
        </w:rPr>
        <w:t xml:space="preserve"> </w:t>
      </w:r>
      <w:r>
        <w:t>l’utilisateur</w:t>
      </w:r>
      <w:r>
        <w:rPr>
          <w:spacing w:val="-1"/>
        </w:rPr>
        <w:t xml:space="preserve"> </w:t>
      </w:r>
      <w:r>
        <w:t>doit</w:t>
      </w:r>
      <w:r>
        <w:rPr>
          <w:spacing w:val="-1"/>
        </w:rPr>
        <w:t xml:space="preserve"> </w:t>
      </w:r>
      <w:r>
        <w:t>renseigner</w:t>
      </w:r>
      <w:r>
        <w:rPr>
          <w:spacing w:val="-1"/>
        </w:rPr>
        <w:t xml:space="preserve"> </w:t>
      </w:r>
      <w:r>
        <w:t>son</w:t>
      </w:r>
      <w:r>
        <w:rPr>
          <w:spacing w:val="1"/>
        </w:rPr>
        <w:t xml:space="preserve"> </w:t>
      </w:r>
      <w:r>
        <w:t>:</w:t>
      </w:r>
    </w:p>
    <w:p w14:paraId="5E1B3AB7" w14:textId="77777777" w:rsidR="00195E8D" w:rsidRDefault="00195E8D" w:rsidP="00195E8D">
      <w:pPr>
        <w:pStyle w:val="Paragraphedeliste"/>
        <w:numPr>
          <w:ilvl w:val="0"/>
          <w:numId w:val="8"/>
        </w:numPr>
        <w:tabs>
          <w:tab w:val="left" w:pos="1780"/>
          <w:tab w:val="left" w:pos="1781"/>
        </w:tabs>
        <w:spacing w:before="4" w:line="331" w:lineRule="exact"/>
        <w:rPr>
          <w:sz w:val="26"/>
        </w:rPr>
      </w:pPr>
      <w:r>
        <w:rPr>
          <w:sz w:val="26"/>
        </w:rPr>
        <w:t>Login</w:t>
      </w:r>
    </w:p>
    <w:p w14:paraId="55A86D39" w14:textId="77777777" w:rsidR="00195E8D" w:rsidRDefault="00195E8D" w:rsidP="00195E8D">
      <w:pPr>
        <w:pStyle w:val="Paragraphedeliste"/>
        <w:numPr>
          <w:ilvl w:val="0"/>
          <w:numId w:val="8"/>
        </w:numPr>
        <w:tabs>
          <w:tab w:val="left" w:pos="1780"/>
          <w:tab w:val="left" w:pos="1781"/>
        </w:tabs>
        <w:spacing w:line="329" w:lineRule="exact"/>
        <w:rPr>
          <w:sz w:val="26"/>
        </w:rPr>
      </w:pPr>
      <w:r>
        <w:rPr>
          <w:sz w:val="26"/>
        </w:rPr>
        <w:t>Mot de</w:t>
      </w:r>
      <w:r>
        <w:rPr>
          <w:spacing w:val="2"/>
          <w:sz w:val="26"/>
        </w:rPr>
        <w:t xml:space="preserve"> </w:t>
      </w:r>
      <w:r>
        <w:rPr>
          <w:sz w:val="26"/>
        </w:rPr>
        <w:t>passe</w:t>
      </w:r>
    </w:p>
    <w:p w14:paraId="39730F61" w14:textId="77777777" w:rsidR="00195E8D" w:rsidRDefault="00195E8D" w:rsidP="00195E8D">
      <w:pPr>
        <w:pStyle w:val="Corpsdetexte"/>
        <w:ind w:left="1060" w:right="1384"/>
        <w:jc w:val="both"/>
      </w:pPr>
      <w:r>
        <w:t>Si les identifiants sont corrects il pourra accéder à son compte S&amp;S.</w:t>
      </w:r>
      <w:r>
        <w:rPr>
          <w:spacing w:val="1"/>
        </w:rPr>
        <w:t xml:space="preserve"> </w:t>
      </w:r>
      <w:r>
        <w:t>En</w:t>
      </w:r>
      <w:r>
        <w:rPr>
          <w:spacing w:val="-2"/>
        </w:rPr>
        <w:t xml:space="preserve"> </w:t>
      </w:r>
      <w:r>
        <w:t>cas</w:t>
      </w:r>
      <w:r>
        <w:rPr>
          <w:spacing w:val="-2"/>
        </w:rPr>
        <w:t xml:space="preserve"> </w:t>
      </w:r>
      <w:r>
        <w:t>de mot</w:t>
      </w:r>
      <w:r>
        <w:rPr>
          <w:spacing w:val="-7"/>
        </w:rPr>
        <w:t xml:space="preserve"> </w:t>
      </w:r>
      <w:r>
        <w:t>de</w:t>
      </w:r>
      <w:r>
        <w:rPr>
          <w:spacing w:val="-5"/>
        </w:rPr>
        <w:t xml:space="preserve"> </w:t>
      </w:r>
      <w:r>
        <w:t>passe</w:t>
      </w:r>
      <w:r>
        <w:rPr>
          <w:spacing w:val="-4"/>
        </w:rPr>
        <w:t xml:space="preserve"> </w:t>
      </w:r>
      <w:r>
        <w:t>oublié,</w:t>
      </w:r>
      <w:r>
        <w:rPr>
          <w:spacing w:val="-10"/>
        </w:rPr>
        <w:t xml:space="preserve"> </w:t>
      </w:r>
      <w:r>
        <w:t>l’utilisateur</w:t>
      </w:r>
      <w:r>
        <w:rPr>
          <w:spacing w:val="-6"/>
        </w:rPr>
        <w:t xml:space="preserve"> </w:t>
      </w:r>
      <w:r>
        <w:t>aura</w:t>
      </w:r>
      <w:r>
        <w:rPr>
          <w:spacing w:val="-4"/>
        </w:rPr>
        <w:t xml:space="preserve"> </w:t>
      </w:r>
      <w:r>
        <w:t>la</w:t>
      </w:r>
      <w:r>
        <w:rPr>
          <w:spacing w:val="1"/>
        </w:rPr>
        <w:t xml:space="preserve"> </w:t>
      </w:r>
      <w:r>
        <w:t>possibilité</w:t>
      </w:r>
      <w:r>
        <w:rPr>
          <w:spacing w:val="-5"/>
        </w:rPr>
        <w:t xml:space="preserve"> </w:t>
      </w:r>
      <w:r>
        <w:t>de</w:t>
      </w:r>
      <w:r>
        <w:rPr>
          <w:spacing w:val="-5"/>
        </w:rPr>
        <w:t xml:space="preserve"> </w:t>
      </w:r>
      <w:r>
        <w:t>créer</w:t>
      </w:r>
      <w:r>
        <w:rPr>
          <w:spacing w:val="-1"/>
        </w:rPr>
        <w:t xml:space="preserve"> </w:t>
      </w:r>
      <w:r>
        <w:t>un</w:t>
      </w:r>
      <w:r>
        <w:rPr>
          <w:spacing w:val="-7"/>
        </w:rPr>
        <w:t xml:space="preserve"> </w:t>
      </w:r>
      <w:r>
        <w:t>nouveau</w:t>
      </w:r>
      <w:r>
        <w:rPr>
          <w:spacing w:val="-1"/>
        </w:rPr>
        <w:t xml:space="preserve"> </w:t>
      </w:r>
      <w:r>
        <w:t>mot</w:t>
      </w:r>
      <w:r>
        <w:rPr>
          <w:spacing w:val="-57"/>
        </w:rPr>
        <w:t xml:space="preserve"> </w:t>
      </w:r>
      <w:r>
        <w:t>de passe, uniquement s’il possède déjà un compte S&amp;S, en appuyant sur « mot de</w:t>
      </w:r>
      <w:r>
        <w:rPr>
          <w:spacing w:val="1"/>
        </w:rPr>
        <w:t xml:space="preserve"> </w:t>
      </w:r>
      <w:r>
        <w:t>passe</w:t>
      </w:r>
      <w:r>
        <w:rPr>
          <w:spacing w:val="1"/>
        </w:rPr>
        <w:t xml:space="preserve"> </w:t>
      </w:r>
      <w:r>
        <w:t>oublié</w:t>
      </w:r>
      <w:r>
        <w:rPr>
          <w:spacing w:val="4"/>
        </w:rPr>
        <w:t xml:space="preserve"> </w:t>
      </w:r>
      <w:r>
        <w:t xml:space="preserve">». </w:t>
      </w:r>
    </w:p>
    <w:p w14:paraId="0E21D6C1" w14:textId="77777777" w:rsidR="00195E8D" w:rsidRDefault="00195E8D" w:rsidP="00195E8D">
      <w:pPr>
        <w:pStyle w:val="Corpsdetexte"/>
        <w:ind w:left="1060" w:right="1384"/>
        <w:jc w:val="both"/>
      </w:pPr>
    </w:p>
    <w:p w14:paraId="43386DC6" w14:textId="77777777" w:rsidR="00195E8D" w:rsidRDefault="00195E8D" w:rsidP="00195E8D">
      <w:pPr>
        <w:pStyle w:val="Corpsdetexte"/>
        <w:ind w:left="1060" w:right="1384"/>
        <w:jc w:val="both"/>
      </w:pPr>
      <w:r>
        <w:t>L’utilisateur</w:t>
      </w:r>
      <w:r>
        <w:rPr>
          <w:spacing w:val="-1"/>
        </w:rPr>
        <w:t xml:space="preserve"> </w:t>
      </w:r>
      <w:r>
        <w:t>peut</w:t>
      </w:r>
      <w:r>
        <w:rPr>
          <w:spacing w:val="-1"/>
        </w:rPr>
        <w:t xml:space="preserve"> </w:t>
      </w:r>
      <w:r>
        <w:t>retourner dans</w:t>
      </w:r>
      <w:r>
        <w:rPr>
          <w:spacing w:val="-1"/>
        </w:rPr>
        <w:t xml:space="preserve"> </w:t>
      </w:r>
      <w:r>
        <w:t>la</w:t>
      </w:r>
      <w:r>
        <w:rPr>
          <w:spacing w:val="2"/>
        </w:rPr>
        <w:t xml:space="preserve"> </w:t>
      </w:r>
      <w:r>
        <w:t>page</w:t>
      </w:r>
      <w:r>
        <w:rPr>
          <w:spacing w:val="1"/>
        </w:rPr>
        <w:t xml:space="preserve"> </w:t>
      </w:r>
      <w:r>
        <w:t>d’accueil,</w:t>
      </w:r>
      <w:r>
        <w:rPr>
          <w:spacing w:val="-4"/>
        </w:rPr>
        <w:t xml:space="preserve"> </w:t>
      </w:r>
      <w:r>
        <w:t>en</w:t>
      </w:r>
      <w:r>
        <w:rPr>
          <w:spacing w:val="-5"/>
        </w:rPr>
        <w:t xml:space="preserve"> </w:t>
      </w:r>
      <w:r>
        <w:t>appuyant</w:t>
      </w:r>
      <w:r>
        <w:rPr>
          <w:spacing w:val="-1"/>
        </w:rPr>
        <w:t xml:space="preserve"> </w:t>
      </w:r>
      <w:r>
        <w:t>sur</w:t>
      </w:r>
      <w:r>
        <w:rPr>
          <w:spacing w:val="-6"/>
        </w:rPr>
        <w:t xml:space="preserve"> </w:t>
      </w:r>
      <w:r>
        <w:t>« accueil ».</w:t>
      </w:r>
    </w:p>
    <w:p w14:paraId="66D81F97" w14:textId="77777777" w:rsidR="00195E8D" w:rsidRDefault="00195E8D" w:rsidP="00195E8D">
      <w:pPr>
        <w:jc w:val="both"/>
      </w:pPr>
    </w:p>
    <w:p w14:paraId="0C40DBD2" w14:textId="77777777" w:rsidR="00195E8D" w:rsidRDefault="00195E8D" w:rsidP="00195E8D">
      <w:pPr>
        <w:jc w:val="both"/>
      </w:pPr>
    </w:p>
    <w:p w14:paraId="2F3DB359" w14:textId="77777777" w:rsidR="00195E8D" w:rsidRDefault="00195E8D" w:rsidP="00195E8D">
      <w:pPr>
        <w:pStyle w:val="Corpsdetexte"/>
        <w:numPr>
          <w:ilvl w:val="0"/>
          <w:numId w:val="29"/>
        </w:numPr>
        <w:ind w:right="1384"/>
        <w:jc w:val="both"/>
      </w:pPr>
      <w:r>
        <w:t xml:space="preserve">Meilleure gestion des messages d’erreurs. </w:t>
      </w:r>
      <w:r w:rsidRPr="000737F0">
        <w:rPr>
          <w:color w:val="FF0000"/>
        </w:rPr>
        <w:t>(Nouveau)</w:t>
      </w:r>
    </w:p>
    <w:p w14:paraId="6D162FAD" w14:textId="77777777" w:rsidR="00195E8D" w:rsidRDefault="00195E8D" w:rsidP="00195E8D">
      <w:pPr>
        <w:jc w:val="both"/>
        <w:sectPr w:rsidR="00195E8D">
          <w:pgSz w:w="11900" w:h="16840"/>
          <w:pgMar w:top="1420" w:right="80" w:bottom="1520" w:left="380" w:header="0" w:footer="1329" w:gutter="0"/>
          <w:cols w:space="720"/>
        </w:sectPr>
      </w:pPr>
    </w:p>
    <w:p w14:paraId="072FF198" w14:textId="77777777" w:rsidR="00195E8D" w:rsidRDefault="00195E8D" w:rsidP="00195E8D">
      <w:pPr>
        <w:spacing w:line="341" w:lineRule="exact"/>
        <w:ind w:left="1421"/>
        <w:rPr>
          <w:color w:val="006FC0"/>
          <w:sz w:val="28"/>
          <w:shd w:val="clear" w:color="auto" w:fill="FFFF00"/>
        </w:rPr>
      </w:pPr>
    </w:p>
    <w:p w14:paraId="5553FD81" w14:textId="77777777" w:rsidR="00195E8D" w:rsidRPr="007E331E" w:rsidRDefault="00195E8D" w:rsidP="00195E8D">
      <w:pPr>
        <w:spacing w:line="341" w:lineRule="exact"/>
        <w:ind w:left="1421"/>
        <w:rPr>
          <w:b/>
          <w:bCs/>
          <w:sz w:val="32"/>
          <w:szCs w:val="24"/>
        </w:rPr>
      </w:pPr>
      <w:r w:rsidRPr="007E331E">
        <w:rPr>
          <w:b/>
          <w:bCs/>
          <w:color w:val="006FC0"/>
          <w:sz w:val="32"/>
          <w:szCs w:val="24"/>
          <w:shd w:val="clear" w:color="auto" w:fill="FFFF00"/>
        </w:rPr>
        <w:t>Page principale</w:t>
      </w:r>
    </w:p>
    <w:p w14:paraId="12311AED" w14:textId="77777777" w:rsidR="00195E8D" w:rsidRDefault="00195E8D" w:rsidP="00195E8D">
      <w:pPr>
        <w:pStyle w:val="Corpsdetexte"/>
        <w:spacing w:before="12"/>
        <w:rPr>
          <w:sz w:val="25"/>
        </w:rPr>
      </w:pPr>
    </w:p>
    <w:p w14:paraId="00E2C081" w14:textId="77777777" w:rsidR="00195E8D" w:rsidRDefault="00195E8D" w:rsidP="00195E8D">
      <w:pPr>
        <w:pStyle w:val="Corpsdetexte"/>
        <w:ind w:left="1060" w:right="1339"/>
      </w:pPr>
      <w:r>
        <w:t>2</w:t>
      </w:r>
      <w:r>
        <w:rPr>
          <w:spacing w:val="6"/>
        </w:rPr>
        <w:t xml:space="preserve"> </w:t>
      </w:r>
      <w:r>
        <w:t>profils</w:t>
      </w:r>
      <w:r>
        <w:rPr>
          <w:spacing w:val="7"/>
        </w:rPr>
        <w:t xml:space="preserve"> </w:t>
      </w:r>
      <w:r>
        <w:t>d’utilisateurs</w:t>
      </w:r>
      <w:r>
        <w:rPr>
          <w:spacing w:val="8"/>
        </w:rPr>
        <w:t xml:space="preserve"> </w:t>
      </w:r>
      <w:r>
        <w:t>:</w:t>
      </w:r>
      <w:r>
        <w:rPr>
          <w:spacing w:val="9"/>
        </w:rPr>
        <w:t xml:space="preserve"> </w:t>
      </w:r>
      <w:r>
        <w:t>étudiants ou</w:t>
      </w:r>
      <w:r>
        <w:rPr>
          <w:spacing w:val="7"/>
        </w:rPr>
        <w:t xml:space="preserve"> </w:t>
      </w:r>
      <w:r>
        <w:t>administrateurs</w:t>
      </w:r>
      <w:r>
        <w:rPr>
          <w:spacing w:val="16"/>
        </w:rPr>
        <w:t xml:space="preserve"> </w:t>
      </w:r>
      <w:r>
        <w:t>/</w:t>
      </w:r>
      <w:r>
        <w:rPr>
          <w:spacing w:val="8"/>
        </w:rPr>
        <w:t xml:space="preserve"> </w:t>
      </w:r>
      <w:r>
        <w:t>responsable</w:t>
      </w:r>
      <w:r>
        <w:rPr>
          <w:spacing w:val="-56"/>
        </w:rPr>
        <w:t xml:space="preserve"> </w:t>
      </w:r>
      <w:r>
        <w:t>pédagogique</w:t>
      </w:r>
    </w:p>
    <w:p w14:paraId="15FFD681" w14:textId="77777777" w:rsidR="00195E8D" w:rsidRDefault="00195E8D" w:rsidP="00195E8D">
      <w:pPr>
        <w:pStyle w:val="Corpsdetexte"/>
        <w:spacing w:before="10"/>
        <w:rPr>
          <w:sz w:val="25"/>
        </w:rPr>
      </w:pPr>
    </w:p>
    <w:p w14:paraId="12D4CAD7" w14:textId="77777777" w:rsidR="00195E8D" w:rsidRDefault="00195E8D" w:rsidP="00195E8D">
      <w:pPr>
        <w:pStyle w:val="Corpsdetexte"/>
        <w:rPr>
          <w:sz w:val="20"/>
        </w:rPr>
      </w:pPr>
      <w:r>
        <w:rPr>
          <w:sz w:val="20"/>
        </w:rPr>
        <w:tab/>
      </w:r>
    </w:p>
    <w:p w14:paraId="08764D06" w14:textId="77777777" w:rsidR="00195E8D" w:rsidRPr="00AA7B97" w:rsidRDefault="00195E8D" w:rsidP="00195E8D">
      <w:pPr>
        <w:pStyle w:val="Corpsdetexte"/>
        <w:rPr>
          <w:b/>
          <w:color w:val="00B0F0"/>
          <w:sz w:val="36"/>
          <w:szCs w:val="48"/>
          <w:u w:val="single"/>
        </w:rPr>
      </w:pPr>
      <w:r>
        <w:rPr>
          <w:sz w:val="20"/>
        </w:rPr>
        <w:tab/>
      </w:r>
      <w:r>
        <w:rPr>
          <w:sz w:val="20"/>
        </w:rPr>
        <w:tab/>
      </w:r>
      <w:r>
        <w:rPr>
          <w:sz w:val="20"/>
        </w:rPr>
        <w:tab/>
      </w:r>
      <w:r>
        <w:rPr>
          <w:sz w:val="20"/>
        </w:rPr>
        <w:tab/>
      </w:r>
      <w:r>
        <w:rPr>
          <w:sz w:val="20"/>
        </w:rPr>
        <w:tab/>
      </w:r>
      <w:r>
        <w:rPr>
          <w:sz w:val="20"/>
        </w:rPr>
        <w:tab/>
      </w:r>
      <w:r>
        <w:rPr>
          <w:sz w:val="20"/>
        </w:rPr>
        <w:tab/>
      </w:r>
      <w:r w:rsidRPr="00AA7B97">
        <w:rPr>
          <w:color w:val="0070C0"/>
          <w:sz w:val="21"/>
          <w:szCs w:val="28"/>
          <w:u w:val="single"/>
        </w:rPr>
        <w:t xml:space="preserve">   </w:t>
      </w:r>
      <w:r w:rsidRPr="00AA7B97">
        <w:rPr>
          <w:b/>
          <w:color w:val="0070C0"/>
          <w:sz w:val="36"/>
          <w:szCs w:val="48"/>
          <w:u w:val="single"/>
        </w:rPr>
        <w:t xml:space="preserve">Avant : </w:t>
      </w:r>
    </w:p>
    <w:p w14:paraId="3D758FC5" w14:textId="77777777" w:rsidR="00195E8D" w:rsidRDefault="00195E8D" w:rsidP="00195E8D">
      <w:pPr>
        <w:pStyle w:val="Corpsdetexte"/>
        <w:spacing w:before="10"/>
        <w:rPr>
          <w:sz w:val="27"/>
        </w:rPr>
      </w:pPr>
    </w:p>
    <w:p w14:paraId="62195DAE" w14:textId="77777777" w:rsidR="00195E8D" w:rsidRDefault="00195E8D" w:rsidP="00195E8D">
      <w:pPr>
        <w:pStyle w:val="Corpsdetexte"/>
      </w:pPr>
    </w:p>
    <w:p w14:paraId="022BCDF5" w14:textId="77777777" w:rsidR="00195E8D" w:rsidRDefault="00195E8D" w:rsidP="00195E8D">
      <w:pPr>
        <w:pStyle w:val="Corpsdetexte"/>
        <w:spacing w:before="200"/>
        <w:ind w:left="1060" w:right="1339"/>
      </w:pPr>
      <w:r>
        <w:rPr>
          <w:noProof/>
        </w:rPr>
        <w:drawing>
          <wp:anchor distT="0" distB="0" distL="0" distR="0" simplePos="0" relativeHeight="251678796" behindDoc="0" locked="0" layoutInCell="1" allowOverlap="1" wp14:anchorId="72848AE4" wp14:editId="61D13A72">
            <wp:simplePos x="0" y="0"/>
            <wp:positionH relativeFrom="page">
              <wp:posOffset>535215</wp:posOffset>
            </wp:positionH>
            <wp:positionV relativeFrom="paragraph">
              <wp:posOffset>825591</wp:posOffset>
            </wp:positionV>
            <wp:extent cx="6245351" cy="3895725"/>
            <wp:effectExtent l="0" t="0" r="0" b="0"/>
            <wp:wrapTopAndBottom/>
            <wp:docPr id="1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78" cstate="print"/>
                    <a:stretch>
                      <a:fillRect/>
                    </a:stretch>
                  </pic:blipFill>
                  <pic:spPr>
                    <a:xfrm>
                      <a:off x="0" y="0"/>
                      <a:ext cx="6245351" cy="3895725"/>
                    </a:xfrm>
                    <a:prstGeom prst="rect">
                      <a:avLst/>
                    </a:prstGeom>
                  </pic:spPr>
                </pic:pic>
              </a:graphicData>
            </a:graphic>
          </wp:anchor>
        </w:drawing>
      </w:r>
      <w:r>
        <w:t>Cette</w:t>
      </w:r>
      <w:r>
        <w:rPr>
          <w:spacing w:val="17"/>
        </w:rPr>
        <w:t xml:space="preserve"> </w:t>
      </w:r>
      <w:r>
        <w:t>page</w:t>
      </w:r>
      <w:r>
        <w:rPr>
          <w:spacing w:val="17"/>
        </w:rPr>
        <w:t xml:space="preserve"> </w:t>
      </w:r>
      <w:r>
        <w:t>est</w:t>
      </w:r>
      <w:r>
        <w:rPr>
          <w:spacing w:val="18"/>
        </w:rPr>
        <w:t xml:space="preserve"> </w:t>
      </w:r>
      <w:r>
        <w:t>composée</w:t>
      </w:r>
      <w:r>
        <w:rPr>
          <w:spacing w:val="17"/>
        </w:rPr>
        <w:t xml:space="preserve"> </w:t>
      </w:r>
      <w:r>
        <w:t>de</w:t>
      </w:r>
      <w:r>
        <w:rPr>
          <w:spacing w:val="17"/>
        </w:rPr>
        <w:t xml:space="preserve"> </w:t>
      </w:r>
      <w:r>
        <w:t>différents</w:t>
      </w:r>
      <w:r>
        <w:rPr>
          <w:spacing w:val="14"/>
        </w:rPr>
        <w:t xml:space="preserve"> </w:t>
      </w:r>
      <w:r>
        <w:t>onglets</w:t>
      </w:r>
      <w:r>
        <w:rPr>
          <w:spacing w:val="15"/>
        </w:rPr>
        <w:t xml:space="preserve"> </w:t>
      </w:r>
      <w:r>
        <w:t>(Mes</w:t>
      </w:r>
      <w:r>
        <w:rPr>
          <w:spacing w:val="15"/>
        </w:rPr>
        <w:t xml:space="preserve"> </w:t>
      </w:r>
      <w:r>
        <w:t>documents,</w:t>
      </w:r>
      <w:r>
        <w:rPr>
          <w:spacing w:val="17"/>
        </w:rPr>
        <w:t xml:space="preserve"> </w:t>
      </w:r>
      <w:r>
        <w:t>Mon</w:t>
      </w:r>
      <w:r>
        <w:rPr>
          <w:spacing w:val="16"/>
        </w:rPr>
        <w:t xml:space="preserve"> </w:t>
      </w:r>
      <w:r>
        <w:t>compte,</w:t>
      </w:r>
      <w:r>
        <w:rPr>
          <w:spacing w:val="-56"/>
        </w:rPr>
        <w:t xml:space="preserve"> </w:t>
      </w:r>
      <w:r>
        <w:t>étudiants).</w:t>
      </w:r>
    </w:p>
    <w:p w14:paraId="6588D923" w14:textId="77777777" w:rsidR="00195E8D" w:rsidRPr="00796DB9" w:rsidRDefault="00195E8D" w:rsidP="00195E8D">
      <w:pPr>
        <w:pStyle w:val="Corpsdetexte"/>
        <w:spacing w:before="200"/>
        <w:ind w:right="1339"/>
      </w:pPr>
    </w:p>
    <w:p w14:paraId="4DFF0934" w14:textId="77777777" w:rsidR="00195E8D" w:rsidRDefault="00195E8D" w:rsidP="00195E8D">
      <w:pPr>
        <w:pStyle w:val="Corpsdetexte"/>
        <w:spacing w:before="200"/>
        <w:ind w:left="1060" w:right="1339"/>
        <w:rPr>
          <w:b/>
          <w:bCs/>
          <w:color w:val="00B0F0"/>
          <w:sz w:val="36"/>
          <w:szCs w:val="36"/>
        </w:rPr>
      </w:pPr>
      <w:r>
        <w:rPr>
          <w:noProof/>
        </w:rPr>
        <mc:AlternateContent>
          <mc:Choice Requires="wps">
            <w:drawing>
              <wp:anchor distT="0" distB="0" distL="114300" distR="114300" simplePos="0" relativeHeight="251675724" behindDoc="0" locked="0" layoutInCell="1" allowOverlap="1" wp14:anchorId="32BC1DBA" wp14:editId="75CD3B23">
                <wp:simplePos x="0" y="0"/>
                <wp:positionH relativeFrom="column">
                  <wp:posOffset>595630</wp:posOffset>
                </wp:positionH>
                <wp:positionV relativeFrom="paragraph">
                  <wp:posOffset>9525</wp:posOffset>
                </wp:positionV>
                <wp:extent cx="5594985" cy="635"/>
                <wp:effectExtent l="0" t="0" r="5715" b="12065"/>
                <wp:wrapNone/>
                <wp:docPr id="502" name="Zone de texte 502"/>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wps:spPr>
                      <wps:txbx>
                        <w:txbxContent>
                          <w:p w14:paraId="782F0F6F" w14:textId="58D500D1" w:rsidR="00195E8D" w:rsidRPr="00652ADF" w:rsidRDefault="00195E8D" w:rsidP="00195E8D">
                            <w:pPr>
                              <w:pStyle w:val="Lgende"/>
                              <w:rPr>
                                <w:noProof/>
                                <w:sz w:val="26"/>
                                <w:szCs w:val="26"/>
                              </w:rPr>
                            </w:pPr>
                            <w:r>
                              <w:t xml:space="preserve">Figure </w:t>
                            </w:r>
                            <w:r>
                              <w:fldChar w:fldCharType="begin"/>
                            </w:r>
                            <w:r>
                              <w:instrText xml:space="preserve"> SEQ Figure \* ARABIC </w:instrText>
                            </w:r>
                            <w:r>
                              <w:fldChar w:fldCharType="separate"/>
                            </w:r>
                            <w:r w:rsidR="0061167A">
                              <w:rPr>
                                <w:noProof/>
                              </w:rPr>
                              <w:t>5</w:t>
                            </w:r>
                            <w:r>
                              <w:fldChar w:fldCharType="end"/>
                            </w:r>
                            <w:r>
                              <w:t>: image qui montre l'ancien design de la page principale (ici profil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C1DBA" id="Zone de texte 502" o:spid="_x0000_s1060" type="#_x0000_t202" style="position:absolute;left:0;text-align:left;margin-left:46.9pt;margin-top:.75pt;width:440.55pt;height:.05pt;z-index:2516757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" stroked="f">
                <v:textbox style="mso-fit-shape-to-text:t" inset="0,0,0,0">
                  <w:txbxContent>
                    <w:p w14:paraId="782F0F6F" w14:textId="58D500D1" w:rsidR="00195E8D" w:rsidRPr="00652ADF" w:rsidRDefault="00195E8D" w:rsidP="00195E8D">
                      <w:pPr>
                        <w:pStyle w:val="Lgende"/>
                        <w:rPr>
                          <w:noProof/>
                          <w:sz w:val="26"/>
                          <w:szCs w:val="26"/>
                        </w:rPr>
                      </w:pPr>
                      <w:r>
                        <w:t xml:space="preserve">Figure </w:t>
                      </w:r>
                      <w:r>
                        <w:fldChar w:fldCharType="begin"/>
                      </w:r>
                      <w:r>
                        <w:instrText xml:space="preserve"> SEQ Figure \* ARABIC </w:instrText>
                      </w:r>
                      <w:r>
                        <w:fldChar w:fldCharType="separate"/>
                      </w:r>
                      <w:r w:rsidR="0061167A">
                        <w:rPr>
                          <w:noProof/>
                        </w:rPr>
                        <w:t>5</w:t>
                      </w:r>
                      <w:r>
                        <w:fldChar w:fldCharType="end"/>
                      </w:r>
                      <w:r>
                        <w:t>: image qui montre l'ancien design de la page principale (ici profil admin)</w:t>
                      </w:r>
                    </w:p>
                  </w:txbxContent>
                </v:textbox>
              </v:shape>
            </w:pict>
          </mc:Fallback>
        </mc:AlternateContent>
      </w:r>
    </w:p>
    <w:p w14:paraId="4C10F98A" w14:textId="77777777" w:rsidR="00195E8D" w:rsidRDefault="00195E8D" w:rsidP="00195E8D">
      <w:pPr>
        <w:pStyle w:val="Corpsdetexte"/>
        <w:spacing w:before="200"/>
        <w:ind w:left="1060" w:right="1339"/>
        <w:rPr>
          <w:b/>
          <w:bCs/>
          <w:color w:val="00B0F0"/>
          <w:sz w:val="36"/>
          <w:szCs w:val="36"/>
        </w:rPr>
      </w:pPr>
    </w:p>
    <w:p w14:paraId="42420151" w14:textId="77777777" w:rsidR="00195E8D" w:rsidRDefault="00195E8D" w:rsidP="00195E8D">
      <w:pPr>
        <w:pStyle w:val="Corpsdetexte"/>
        <w:spacing w:before="200"/>
        <w:ind w:right="1339"/>
        <w:rPr>
          <w:b/>
          <w:bCs/>
          <w:color w:val="00B0F0"/>
          <w:sz w:val="36"/>
          <w:szCs w:val="36"/>
        </w:rPr>
      </w:pPr>
    </w:p>
    <w:p w14:paraId="793966A0" w14:textId="77777777" w:rsidR="00195E8D" w:rsidRDefault="00195E8D" w:rsidP="00195E8D">
      <w:pPr>
        <w:pStyle w:val="Corpsdetexte"/>
        <w:spacing w:before="200"/>
        <w:ind w:right="1339"/>
        <w:rPr>
          <w:b/>
          <w:bCs/>
          <w:color w:val="00B0F0"/>
          <w:sz w:val="36"/>
          <w:szCs w:val="36"/>
        </w:rPr>
      </w:pPr>
    </w:p>
    <w:p w14:paraId="2A22FF0A" w14:textId="77777777" w:rsidR="00195E8D" w:rsidRDefault="00195E8D" w:rsidP="00195E8D">
      <w:pPr>
        <w:pStyle w:val="Corpsdetexte"/>
        <w:spacing w:before="200"/>
        <w:ind w:right="1339"/>
        <w:rPr>
          <w:b/>
          <w:bCs/>
          <w:color w:val="00B0F0"/>
          <w:sz w:val="36"/>
          <w:szCs w:val="36"/>
        </w:rPr>
      </w:pPr>
    </w:p>
    <w:p w14:paraId="1B9EE04D" w14:textId="77777777" w:rsidR="00195E8D" w:rsidRPr="00B75D78" w:rsidRDefault="00195E8D" w:rsidP="00195E8D">
      <w:pPr>
        <w:pStyle w:val="Corpsdetexte"/>
        <w:spacing w:before="200"/>
        <w:ind w:left="4320" w:right="1339" w:firstLine="720"/>
        <w:rPr>
          <w:b/>
          <w:color w:val="0070C0"/>
          <w:sz w:val="40"/>
          <w:szCs w:val="40"/>
          <w:u w:val="single"/>
        </w:rPr>
      </w:pPr>
      <w:r w:rsidRPr="00B75D78">
        <w:rPr>
          <w:b/>
          <w:color w:val="0070C0"/>
          <w:sz w:val="40"/>
          <w:szCs w:val="40"/>
          <w:u w:val="single"/>
        </w:rPr>
        <w:t xml:space="preserve">Après </w:t>
      </w:r>
    </w:p>
    <w:p w14:paraId="390FB042" w14:textId="77777777" w:rsidR="00195E8D" w:rsidRDefault="00195E8D" w:rsidP="00195E8D">
      <w:pPr>
        <w:pStyle w:val="Corpsdetexte"/>
        <w:spacing w:before="200"/>
        <w:ind w:left="5380" w:right="1339"/>
        <w:rPr>
          <w:b/>
          <w:bCs/>
          <w:color w:val="00B0F0"/>
          <w:sz w:val="36"/>
          <w:szCs w:val="36"/>
        </w:rPr>
      </w:pPr>
    </w:p>
    <w:p w14:paraId="29E995FD" w14:textId="77777777" w:rsidR="00195E8D" w:rsidRPr="001D6C1B" w:rsidRDefault="00195E8D" w:rsidP="00195E8D">
      <w:pPr>
        <w:pStyle w:val="Corpsdetexte"/>
        <w:spacing w:before="200"/>
        <w:ind w:left="5380" w:right="1339"/>
        <w:rPr>
          <w:b/>
          <w:bCs/>
        </w:rPr>
      </w:pPr>
      <w:r w:rsidRPr="00D0780A">
        <w:rPr>
          <w:b/>
          <w:bCs/>
          <w:noProof/>
        </w:rPr>
        <w:drawing>
          <wp:anchor distT="0" distB="0" distL="114300" distR="114300" simplePos="0" relativeHeight="251707468" behindDoc="0" locked="0" layoutInCell="1" allowOverlap="1" wp14:anchorId="5D62B45C" wp14:editId="2EAE16FF">
            <wp:simplePos x="0" y="0"/>
            <wp:positionH relativeFrom="column">
              <wp:posOffset>-114300</wp:posOffset>
            </wp:positionH>
            <wp:positionV relativeFrom="paragraph">
              <wp:posOffset>59055</wp:posOffset>
            </wp:positionV>
            <wp:extent cx="7264400" cy="3319145"/>
            <wp:effectExtent l="0" t="0" r="0" b="0"/>
            <wp:wrapNone/>
            <wp:docPr id="1966" name="Imag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264400" cy="3319145"/>
                    </a:xfrm>
                    <a:prstGeom prst="rect">
                      <a:avLst/>
                    </a:prstGeom>
                  </pic:spPr>
                </pic:pic>
              </a:graphicData>
            </a:graphic>
            <wp14:sizeRelH relativeFrom="page">
              <wp14:pctWidth>0</wp14:pctWidth>
            </wp14:sizeRelH>
            <wp14:sizeRelV relativeFrom="page">
              <wp14:pctHeight>0</wp14:pctHeight>
            </wp14:sizeRelV>
          </wp:anchor>
        </w:drawing>
      </w:r>
    </w:p>
    <w:p w14:paraId="012BE5BA" w14:textId="77777777" w:rsidR="00195E8D" w:rsidRDefault="00195E8D" w:rsidP="00195E8D">
      <w:pPr>
        <w:pStyle w:val="Corpsdetexte"/>
        <w:spacing w:before="200"/>
        <w:ind w:left="1060" w:right="1339"/>
      </w:pPr>
    </w:p>
    <w:p w14:paraId="0C18C9BE" w14:textId="77777777" w:rsidR="00195E8D" w:rsidRDefault="00195E8D" w:rsidP="00195E8D">
      <w:pPr>
        <w:pStyle w:val="Corpsdetexte"/>
        <w:spacing w:before="200"/>
        <w:ind w:left="1060" w:right="1339"/>
      </w:pPr>
    </w:p>
    <w:p w14:paraId="2E004834" w14:textId="77777777" w:rsidR="00195E8D" w:rsidRDefault="00195E8D" w:rsidP="00195E8D">
      <w:pPr>
        <w:pStyle w:val="Corpsdetexte"/>
        <w:spacing w:before="200"/>
        <w:ind w:left="1060" w:right="1339"/>
      </w:pPr>
    </w:p>
    <w:p w14:paraId="5BDED17C" w14:textId="77777777" w:rsidR="00195E8D" w:rsidRDefault="00195E8D" w:rsidP="00195E8D">
      <w:pPr>
        <w:pStyle w:val="Corpsdetexte"/>
        <w:spacing w:before="200"/>
        <w:ind w:left="1060" w:right="1339"/>
      </w:pPr>
    </w:p>
    <w:p w14:paraId="0E177B66" w14:textId="77777777" w:rsidR="00195E8D" w:rsidRDefault="00195E8D" w:rsidP="00195E8D">
      <w:pPr>
        <w:pStyle w:val="Corpsdetexte"/>
        <w:spacing w:before="200"/>
        <w:ind w:left="1060" w:right="1339"/>
      </w:pPr>
    </w:p>
    <w:p w14:paraId="35E59EB8" w14:textId="77777777" w:rsidR="00195E8D" w:rsidRDefault="00195E8D" w:rsidP="00195E8D">
      <w:pPr>
        <w:pStyle w:val="Corpsdetexte"/>
        <w:spacing w:before="200"/>
        <w:ind w:left="1060" w:right="1339"/>
      </w:pPr>
    </w:p>
    <w:p w14:paraId="4506C831" w14:textId="77777777" w:rsidR="00195E8D" w:rsidRDefault="00195E8D" w:rsidP="00195E8D">
      <w:pPr>
        <w:pStyle w:val="Corpsdetexte"/>
        <w:spacing w:before="200"/>
        <w:ind w:left="1060" w:right="1339"/>
      </w:pPr>
    </w:p>
    <w:p w14:paraId="303AE75A" w14:textId="77777777" w:rsidR="00195E8D" w:rsidRDefault="00195E8D" w:rsidP="00195E8D">
      <w:pPr>
        <w:pStyle w:val="Corpsdetexte"/>
        <w:spacing w:before="200"/>
        <w:ind w:left="1060" w:right="1339"/>
      </w:pPr>
    </w:p>
    <w:p w14:paraId="5ECA4295" w14:textId="77777777" w:rsidR="00195E8D" w:rsidRDefault="00195E8D" w:rsidP="00195E8D">
      <w:pPr>
        <w:pStyle w:val="Corpsdetexte"/>
        <w:spacing w:before="200"/>
        <w:ind w:left="1060" w:right="1339"/>
      </w:pPr>
    </w:p>
    <w:p w14:paraId="106934A2" w14:textId="77777777" w:rsidR="00195E8D" w:rsidRDefault="00195E8D" w:rsidP="00195E8D">
      <w:pPr>
        <w:pStyle w:val="Corpsdetexte"/>
        <w:spacing w:before="200"/>
        <w:ind w:left="1060" w:right="1339"/>
      </w:pPr>
    </w:p>
    <w:p w14:paraId="2F14F0E9" w14:textId="77777777" w:rsidR="00195E8D" w:rsidRDefault="00195E8D" w:rsidP="00195E8D">
      <w:pPr>
        <w:pStyle w:val="Corpsdetexte"/>
        <w:spacing w:before="200"/>
        <w:ind w:left="1060" w:right="1339"/>
      </w:pPr>
    </w:p>
    <w:p w14:paraId="516AEE1D" w14:textId="77777777" w:rsidR="00195E8D" w:rsidRDefault="00195E8D" w:rsidP="00195E8D">
      <w:pPr>
        <w:pStyle w:val="Corpsdetexte"/>
        <w:spacing w:before="200"/>
        <w:ind w:right="1339"/>
      </w:pPr>
    </w:p>
    <w:p w14:paraId="0E3DB5B7" w14:textId="77777777" w:rsidR="00195E8D" w:rsidRDefault="00195E8D" w:rsidP="00195E8D">
      <w:pPr>
        <w:pStyle w:val="Corpsdetexte"/>
        <w:ind w:left="1060"/>
      </w:pPr>
      <w:r>
        <w:t>Dans</w:t>
      </w:r>
      <w:r>
        <w:rPr>
          <w:spacing w:val="-3"/>
        </w:rPr>
        <w:t xml:space="preserve"> </w:t>
      </w:r>
      <w:r>
        <w:t>cette</w:t>
      </w:r>
      <w:r>
        <w:rPr>
          <w:spacing w:val="-5"/>
        </w:rPr>
        <w:t xml:space="preserve"> </w:t>
      </w:r>
      <w:r>
        <w:t>page</w:t>
      </w:r>
      <w:r>
        <w:rPr>
          <w:spacing w:val="-5"/>
        </w:rPr>
        <w:t xml:space="preserve"> </w:t>
      </w:r>
      <w:r>
        <w:t>l’utilisateur</w:t>
      </w:r>
      <w:r>
        <w:rPr>
          <w:spacing w:val="-6"/>
        </w:rPr>
        <w:t xml:space="preserve"> </w:t>
      </w:r>
      <w:r>
        <w:t>de profil administrateur</w:t>
      </w:r>
      <w:r>
        <w:rPr>
          <w:spacing w:val="-1"/>
        </w:rPr>
        <w:t xml:space="preserve"> </w:t>
      </w:r>
      <w:r>
        <w:t>aura</w:t>
      </w:r>
      <w:r>
        <w:rPr>
          <w:spacing w:val="1"/>
        </w:rPr>
        <w:t xml:space="preserve"> </w:t>
      </w:r>
      <w:r>
        <w:t>la</w:t>
      </w:r>
      <w:r>
        <w:rPr>
          <w:spacing w:val="1"/>
        </w:rPr>
        <w:t xml:space="preserve"> </w:t>
      </w:r>
      <w:r>
        <w:t>possibilité</w:t>
      </w:r>
      <w:r>
        <w:rPr>
          <w:spacing w:val="-2"/>
        </w:rPr>
        <w:t xml:space="preserve"> </w:t>
      </w:r>
      <w:r>
        <w:t>de</w:t>
      </w:r>
      <w:r>
        <w:rPr>
          <w:spacing w:val="9"/>
        </w:rPr>
        <w:t xml:space="preserve"> </w:t>
      </w:r>
      <w:r>
        <w:t>:</w:t>
      </w:r>
    </w:p>
    <w:p w14:paraId="7070E586" w14:textId="77777777" w:rsidR="00195E8D" w:rsidRDefault="00195E8D" w:rsidP="00195E8D">
      <w:pPr>
        <w:pStyle w:val="Corpsdetexte"/>
        <w:spacing w:before="2"/>
      </w:pPr>
    </w:p>
    <w:p w14:paraId="362240CA" w14:textId="77777777" w:rsidR="00195E8D" w:rsidRDefault="00195E8D" w:rsidP="00195E8D">
      <w:pPr>
        <w:pStyle w:val="Paragraphedeliste"/>
        <w:numPr>
          <w:ilvl w:val="0"/>
          <w:numId w:val="2"/>
        </w:numPr>
        <w:tabs>
          <w:tab w:val="left" w:pos="1780"/>
          <w:tab w:val="left" w:pos="1781"/>
        </w:tabs>
        <w:spacing w:line="331" w:lineRule="exact"/>
        <w:ind w:left="1781"/>
        <w:rPr>
          <w:rFonts w:ascii="Symbol" w:hAnsi="Symbol"/>
          <w:sz w:val="26"/>
        </w:rPr>
      </w:pPr>
      <w:r>
        <w:rPr>
          <w:sz w:val="26"/>
        </w:rPr>
        <w:t>Importer un</w:t>
      </w:r>
      <w:r>
        <w:rPr>
          <w:spacing w:val="-1"/>
          <w:sz w:val="26"/>
        </w:rPr>
        <w:t xml:space="preserve"> </w:t>
      </w:r>
      <w:r>
        <w:rPr>
          <w:sz w:val="26"/>
        </w:rPr>
        <w:t>fichier (stocker</w:t>
      </w:r>
      <w:r>
        <w:rPr>
          <w:spacing w:val="-5"/>
          <w:sz w:val="26"/>
        </w:rPr>
        <w:t xml:space="preserve"> </w:t>
      </w:r>
      <w:r>
        <w:rPr>
          <w:sz w:val="26"/>
        </w:rPr>
        <w:t>un cours</w:t>
      </w:r>
      <w:r>
        <w:rPr>
          <w:spacing w:val="-1"/>
          <w:sz w:val="26"/>
        </w:rPr>
        <w:t xml:space="preserve"> </w:t>
      </w:r>
      <w:r>
        <w:rPr>
          <w:sz w:val="26"/>
        </w:rPr>
        <w:t>en</w:t>
      </w:r>
      <w:r>
        <w:rPr>
          <w:spacing w:val="-5"/>
          <w:sz w:val="26"/>
        </w:rPr>
        <w:t xml:space="preserve"> </w:t>
      </w:r>
      <w:r>
        <w:rPr>
          <w:sz w:val="26"/>
        </w:rPr>
        <w:t>format</w:t>
      </w:r>
      <w:r>
        <w:rPr>
          <w:spacing w:val="-6"/>
          <w:sz w:val="26"/>
        </w:rPr>
        <w:t xml:space="preserve"> </w:t>
      </w:r>
      <w:r>
        <w:rPr>
          <w:sz w:val="26"/>
        </w:rPr>
        <w:t>pdf</w:t>
      </w:r>
      <w:r>
        <w:rPr>
          <w:spacing w:val="1"/>
          <w:sz w:val="26"/>
        </w:rPr>
        <w:t xml:space="preserve"> </w:t>
      </w:r>
      <w:r>
        <w:rPr>
          <w:sz w:val="26"/>
        </w:rPr>
        <w:t>par</w:t>
      </w:r>
      <w:r>
        <w:rPr>
          <w:spacing w:val="-4"/>
          <w:sz w:val="26"/>
        </w:rPr>
        <w:t xml:space="preserve"> </w:t>
      </w:r>
      <w:r>
        <w:rPr>
          <w:sz w:val="26"/>
        </w:rPr>
        <w:t xml:space="preserve">exemple) en le glissant </w:t>
      </w:r>
      <w:r w:rsidRPr="00554ADF">
        <w:rPr>
          <w:color w:val="FF0000"/>
          <w:sz w:val="26"/>
        </w:rPr>
        <w:t>(nouveau)</w:t>
      </w:r>
    </w:p>
    <w:p w14:paraId="5B1C49A4" w14:textId="77777777" w:rsidR="00195E8D" w:rsidRDefault="00195E8D" w:rsidP="00195E8D">
      <w:pPr>
        <w:pStyle w:val="Paragraphedeliste"/>
        <w:numPr>
          <w:ilvl w:val="0"/>
          <w:numId w:val="2"/>
        </w:numPr>
        <w:tabs>
          <w:tab w:val="left" w:pos="1780"/>
          <w:tab w:val="left" w:pos="1781"/>
        </w:tabs>
        <w:spacing w:line="330" w:lineRule="exact"/>
        <w:ind w:left="1781"/>
        <w:rPr>
          <w:rFonts w:ascii="Symbol" w:hAnsi="Symbol"/>
          <w:sz w:val="26"/>
        </w:rPr>
      </w:pPr>
      <w:r>
        <w:rPr>
          <w:sz w:val="26"/>
        </w:rPr>
        <w:t>Consulter ses</w:t>
      </w:r>
      <w:r>
        <w:rPr>
          <w:spacing w:val="-1"/>
          <w:sz w:val="26"/>
        </w:rPr>
        <w:t xml:space="preserve"> </w:t>
      </w:r>
      <w:r>
        <w:rPr>
          <w:sz w:val="26"/>
        </w:rPr>
        <w:t>documents</w:t>
      </w:r>
    </w:p>
    <w:p w14:paraId="6742049F" w14:textId="77777777" w:rsidR="00195E8D" w:rsidRPr="00D35420" w:rsidRDefault="00195E8D" w:rsidP="00195E8D">
      <w:pPr>
        <w:pStyle w:val="Paragraphedeliste"/>
        <w:numPr>
          <w:ilvl w:val="0"/>
          <w:numId w:val="2"/>
        </w:numPr>
        <w:tabs>
          <w:tab w:val="left" w:pos="1780"/>
          <w:tab w:val="left" w:pos="1781"/>
        </w:tabs>
        <w:spacing w:line="330" w:lineRule="exact"/>
        <w:ind w:left="1781"/>
        <w:rPr>
          <w:rFonts w:ascii="Symbol" w:hAnsi="Symbol"/>
          <w:sz w:val="26"/>
        </w:rPr>
      </w:pPr>
      <w:r>
        <w:rPr>
          <w:sz w:val="26"/>
        </w:rPr>
        <w:t>Créer</w:t>
      </w:r>
      <w:r>
        <w:rPr>
          <w:spacing w:val="-1"/>
          <w:sz w:val="26"/>
        </w:rPr>
        <w:t xml:space="preserve"> </w:t>
      </w:r>
      <w:r>
        <w:rPr>
          <w:sz w:val="26"/>
        </w:rPr>
        <w:t>un</w:t>
      </w:r>
      <w:r>
        <w:rPr>
          <w:spacing w:val="-1"/>
          <w:sz w:val="26"/>
        </w:rPr>
        <w:t xml:space="preserve"> </w:t>
      </w:r>
      <w:r>
        <w:rPr>
          <w:sz w:val="26"/>
        </w:rPr>
        <w:t xml:space="preserve">nouveau dossier </w:t>
      </w:r>
      <w:r w:rsidRPr="00B81F54">
        <w:rPr>
          <w:color w:val="FF0000"/>
          <w:sz w:val="26"/>
        </w:rPr>
        <w:t>(amélioré)</w:t>
      </w:r>
    </w:p>
    <w:p w14:paraId="6AB8451D" w14:textId="77777777" w:rsidR="00195E8D" w:rsidRPr="00D35420" w:rsidRDefault="00195E8D" w:rsidP="00195E8D">
      <w:pPr>
        <w:pStyle w:val="Paragraphedeliste"/>
        <w:numPr>
          <w:ilvl w:val="0"/>
          <w:numId w:val="2"/>
        </w:numPr>
        <w:tabs>
          <w:tab w:val="left" w:pos="1780"/>
          <w:tab w:val="left" w:pos="1781"/>
        </w:tabs>
        <w:spacing w:line="330" w:lineRule="exact"/>
        <w:ind w:left="1781"/>
        <w:rPr>
          <w:rFonts w:ascii="Symbol" w:hAnsi="Symbol"/>
          <w:sz w:val="26"/>
        </w:rPr>
      </w:pPr>
      <w:r>
        <w:rPr>
          <w:sz w:val="26"/>
        </w:rPr>
        <w:t xml:space="preserve">Supprimer un fichier ou un dossier </w:t>
      </w:r>
      <w:r w:rsidRPr="00BC7282">
        <w:rPr>
          <w:color w:val="FF0000"/>
          <w:sz w:val="26"/>
        </w:rPr>
        <w:t>(nouveau)</w:t>
      </w:r>
    </w:p>
    <w:p w14:paraId="3A406551" w14:textId="77777777" w:rsidR="00195E8D" w:rsidRPr="00D35420" w:rsidRDefault="00195E8D" w:rsidP="00195E8D">
      <w:pPr>
        <w:pStyle w:val="Paragraphedeliste"/>
        <w:numPr>
          <w:ilvl w:val="0"/>
          <w:numId w:val="2"/>
        </w:numPr>
        <w:tabs>
          <w:tab w:val="left" w:pos="1780"/>
          <w:tab w:val="left" w:pos="1781"/>
        </w:tabs>
        <w:spacing w:line="330" w:lineRule="exact"/>
        <w:ind w:left="1781"/>
        <w:rPr>
          <w:rFonts w:ascii="Symbol" w:hAnsi="Symbol"/>
          <w:sz w:val="26"/>
        </w:rPr>
      </w:pPr>
      <w:r>
        <w:rPr>
          <w:sz w:val="26"/>
        </w:rPr>
        <w:t>Télécharger un fichier e</w:t>
      </w:r>
      <w:r w:rsidRPr="00D35420">
        <w:rPr>
          <w:sz w:val="26"/>
        </w:rPr>
        <w:t>t</w:t>
      </w:r>
      <w:r>
        <w:rPr>
          <w:sz w:val="26"/>
        </w:rPr>
        <w:t>c</w:t>
      </w:r>
      <w:r w:rsidRPr="00D35420">
        <w:rPr>
          <w:sz w:val="26"/>
        </w:rPr>
        <w:t>.</w:t>
      </w:r>
      <w:r>
        <w:rPr>
          <w:sz w:val="26"/>
        </w:rPr>
        <w:t xml:space="preserve"> </w:t>
      </w:r>
      <w:r w:rsidRPr="00BC7282">
        <w:rPr>
          <w:color w:val="FF0000"/>
          <w:sz w:val="26"/>
        </w:rPr>
        <w:t>(nouveau)</w:t>
      </w:r>
    </w:p>
    <w:p w14:paraId="537BB0F6" w14:textId="77777777" w:rsidR="00195E8D" w:rsidRDefault="00195E8D" w:rsidP="00195E8D">
      <w:pPr>
        <w:pStyle w:val="Paragraphedeliste"/>
        <w:numPr>
          <w:ilvl w:val="0"/>
          <w:numId w:val="2"/>
        </w:numPr>
        <w:tabs>
          <w:tab w:val="left" w:pos="1780"/>
          <w:tab w:val="left" w:pos="1781"/>
        </w:tabs>
        <w:spacing w:line="331" w:lineRule="exact"/>
        <w:ind w:left="1781"/>
        <w:rPr>
          <w:rFonts w:ascii="Symbol" w:hAnsi="Symbol"/>
          <w:sz w:val="26"/>
        </w:rPr>
      </w:pPr>
      <w:r>
        <w:rPr>
          <w:sz w:val="26"/>
        </w:rPr>
        <w:t>Modifier</w:t>
      </w:r>
      <w:r>
        <w:rPr>
          <w:spacing w:val="-4"/>
          <w:sz w:val="26"/>
        </w:rPr>
        <w:t xml:space="preserve"> </w:t>
      </w:r>
      <w:r>
        <w:rPr>
          <w:sz w:val="26"/>
        </w:rPr>
        <w:t>le</w:t>
      </w:r>
      <w:r>
        <w:rPr>
          <w:spacing w:val="2"/>
          <w:sz w:val="26"/>
        </w:rPr>
        <w:t xml:space="preserve"> </w:t>
      </w:r>
      <w:r>
        <w:rPr>
          <w:sz w:val="26"/>
        </w:rPr>
        <w:t>nom d’un</w:t>
      </w:r>
      <w:r>
        <w:rPr>
          <w:spacing w:val="-5"/>
          <w:sz w:val="26"/>
        </w:rPr>
        <w:t xml:space="preserve"> </w:t>
      </w:r>
      <w:r>
        <w:rPr>
          <w:sz w:val="26"/>
        </w:rPr>
        <w:t>fichier ou d’un dossier (</w:t>
      </w:r>
      <w:r w:rsidRPr="00BC7282">
        <w:rPr>
          <w:color w:val="FF0000"/>
          <w:sz w:val="26"/>
        </w:rPr>
        <w:t>nouveau)</w:t>
      </w:r>
    </w:p>
    <w:p w14:paraId="4B40B3B8" w14:textId="77777777" w:rsidR="00195E8D" w:rsidRPr="00D15047" w:rsidRDefault="00195E8D" w:rsidP="00195E8D">
      <w:pPr>
        <w:pStyle w:val="Paragraphedeliste"/>
        <w:numPr>
          <w:ilvl w:val="0"/>
          <w:numId w:val="2"/>
        </w:numPr>
        <w:tabs>
          <w:tab w:val="left" w:pos="1780"/>
          <w:tab w:val="left" w:pos="1781"/>
        </w:tabs>
        <w:spacing w:before="4"/>
        <w:ind w:left="1781"/>
        <w:rPr>
          <w:rFonts w:ascii="Symbol" w:hAnsi="Symbol"/>
          <w:sz w:val="26"/>
        </w:rPr>
      </w:pPr>
      <w:r>
        <w:rPr>
          <w:sz w:val="26"/>
        </w:rPr>
        <w:t>Rechercher</w:t>
      </w:r>
      <w:r>
        <w:rPr>
          <w:spacing w:val="-1"/>
          <w:sz w:val="26"/>
        </w:rPr>
        <w:t xml:space="preserve"> </w:t>
      </w:r>
      <w:r>
        <w:rPr>
          <w:sz w:val="26"/>
        </w:rPr>
        <w:t>un</w:t>
      </w:r>
      <w:r>
        <w:rPr>
          <w:spacing w:val="-7"/>
          <w:sz w:val="26"/>
        </w:rPr>
        <w:t xml:space="preserve"> </w:t>
      </w:r>
      <w:r>
        <w:rPr>
          <w:sz w:val="26"/>
        </w:rPr>
        <w:t>fichier</w:t>
      </w:r>
      <w:r>
        <w:rPr>
          <w:spacing w:val="-6"/>
          <w:sz w:val="26"/>
        </w:rPr>
        <w:t xml:space="preserve"> </w:t>
      </w:r>
      <w:r>
        <w:rPr>
          <w:sz w:val="26"/>
        </w:rPr>
        <w:t>via</w:t>
      </w:r>
      <w:r>
        <w:rPr>
          <w:spacing w:val="-4"/>
          <w:sz w:val="26"/>
        </w:rPr>
        <w:t xml:space="preserve"> </w:t>
      </w:r>
      <w:r>
        <w:rPr>
          <w:sz w:val="26"/>
        </w:rPr>
        <w:t>la</w:t>
      </w:r>
      <w:r>
        <w:rPr>
          <w:spacing w:val="1"/>
          <w:sz w:val="26"/>
        </w:rPr>
        <w:t xml:space="preserve"> </w:t>
      </w:r>
      <w:r>
        <w:rPr>
          <w:sz w:val="26"/>
        </w:rPr>
        <w:t xml:space="preserve">barre de recherche </w:t>
      </w:r>
    </w:p>
    <w:p w14:paraId="0C3B7855" w14:textId="77777777" w:rsidR="00195E8D" w:rsidRDefault="00195E8D" w:rsidP="00195E8D">
      <w:pPr>
        <w:pStyle w:val="Paragraphedeliste"/>
        <w:numPr>
          <w:ilvl w:val="0"/>
          <w:numId w:val="2"/>
        </w:numPr>
        <w:tabs>
          <w:tab w:val="left" w:pos="1780"/>
          <w:tab w:val="left" w:pos="1781"/>
        </w:tabs>
        <w:spacing w:before="4"/>
        <w:ind w:left="1781"/>
        <w:rPr>
          <w:rFonts w:ascii="Symbol" w:hAnsi="Symbol"/>
          <w:sz w:val="26"/>
        </w:rPr>
      </w:pPr>
      <w:r>
        <w:rPr>
          <w:sz w:val="26"/>
        </w:rPr>
        <w:t xml:space="preserve">Il peut voir à tout instant sa capacité de stockage restante </w:t>
      </w:r>
      <w:r w:rsidRPr="00D15047">
        <w:rPr>
          <w:color w:val="FF0000"/>
          <w:sz w:val="26"/>
        </w:rPr>
        <w:t>(nouveau)</w:t>
      </w:r>
    </w:p>
    <w:p w14:paraId="60840A3A" w14:textId="77777777" w:rsidR="00195E8D" w:rsidRDefault="00195E8D" w:rsidP="00195E8D">
      <w:pPr>
        <w:pStyle w:val="Corpsdetexte"/>
        <w:spacing w:before="7"/>
        <w:rPr>
          <w:sz w:val="25"/>
        </w:rPr>
      </w:pPr>
    </w:p>
    <w:p w14:paraId="4489397F" w14:textId="77777777" w:rsidR="00195E8D" w:rsidRDefault="00195E8D" w:rsidP="00195E8D">
      <w:pPr>
        <w:pStyle w:val="Corpsdetexte"/>
        <w:spacing w:line="316" w:lineRule="exact"/>
        <w:ind w:left="1060"/>
        <w:sectPr w:rsidR="00195E8D">
          <w:pgSz w:w="11900" w:h="16840"/>
          <w:pgMar w:top="1440" w:right="80" w:bottom="1520" w:left="380" w:header="0" w:footer="1329" w:gutter="0"/>
          <w:cols w:space="720"/>
        </w:sectPr>
      </w:pPr>
    </w:p>
    <w:p w14:paraId="5F6FA297" w14:textId="77777777" w:rsidR="00195E8D" w:rsidRDefault="00195E8D" w:rsidP="00195E8D">
      <w:pPr>
        <w:pStyle w:val="Corpsdetexte"/>
        <w:spacing w:before="9"/>
        <w:rPr>
          <w:sz w:val="21"/>
        </w:rPr>
      </w:pPr>
    </w:p>
    <w:p w14:paraId="58BD5272" w14:textId="77777777" w:rsidR="00195E8D" w:rsidRDefault="00195E8D" w:rsidP="00195E8D">
      <w:pPr>
        <w:pStyle w:val="Corpsdetexte"/>
        <w:spacing w:before="2"/>
        <w:rPr>
          <w:sz w:val="22"/>
        </w:rPr>
      </w:pPr>
    </w:p>
    <w:p w14:paraId="7210C637" w14:textId="77777777" w:rsidR="00195E8D" w:rsidRPr="00990C89" w:rsidRDefault="00195E8D" w:rsidP="00195E8D">
      <w:pPr>
        <w:pStyle w:val="Corpsdetexte"/>
        <w:spacing w:before="48"/>
        <w:ind w:left="1060"/>
        <w:rPr>
          <w:b/>
          <w:bCs/>
          <w:sz w:val="28"/>
          <w:szCs w:val="28"/>
        </w:rPr>
      </w:pPr>
      <w:r w:rsidRPr="00990C89">
        <w:rPr>
          <w:b/>
          <w:bCs/>
          <w:color w:val="006FC0"/>
          <w:sz w:val="28"/>
          <w:szCs w:val="28"/>
          <w:shd w:val="clear" w:color="auto" w:fill="FFFF00"/>
        </w:rPr>
        <w:t>«</w:t>
      </w:r>
      <w:r w:rsidRPr="00990C89">
        <w:rPr>
          <w:b/>
          <w:bCs/>
          <w:color w:val="006FC0"/>
          <w:spacing w:val="-1"/>
          <w:sz w:val="28"/>
          <w:szCs w:val="28"/>
          <w:shd w:val="clear" w:color="auto" w:fill="FFFF00"/>
        </w:rPr>
        <w:t xml:space="preserve"> </w:t>
      </w:r>
      <w:r w:rsidRPr="00990C89">
        <w:rPr>
          <w:b/>
          <w:bCs/>
          <w:color w:val="006FC0"/>
          <w:sz w:val="28"/>
          <w:szCs w:val="28"/>
          <w:shd w:val="clear" w:color="auto" w:fill="FFFF00"/>
        </w:rPr>
        <w:t>Page</w:t>
      </w:r>
      <w:r w:rsidRPr="00990C89">
        <w:rPr>
          <w:b/>
          <w:bCs/>
          <w:color w:val="006FC0"/>
          <w:spacing w:val="2"/>
          <w:sz w:val="28"/>
          <w:szCs w:val="28"/>
          <w:shd w:val="clear" w:color="auto" w:fill="FFFF00"/>
        </w:rPr>
        <w:t xml:space="preserve"> </w:t>
      </w:r>
      <w:r w:rsidRPr="00990C89">
        <w:rPr>
          <w:b/>
          <w:bCs/>
          <w:color w:val="006FC0"/>
          <w:sz w:val="28"/>
          <w:szCs w:val="28"/>
          <w:shd w:val="clear" w:color="auto" w:fill="FFFF00"/>
        </w:rPr>
        <w:t>Mon</w:t>
      </w:r>
      <w:r w:rsidRPr="00990C89">
        <w:rPr>
          <w:b/>
          <w:bCs/>
          <w:color w:val="006FC0"/>
          <w:spacing w:val="-1"/>
          <w:sz w:val="28"/>
          <w:szCs w:val="28"/>
          <w:shd w:val="clear" w:color="auto" w:fill="FFFF00"/>
        </w:rPr>
        <w:t xml:space="preserve"> </w:t>
      </w:r>
      <w:r w:rsidRPr="00990C89">
        <w:rPr>
          <w:b/>
          <w:bCs/>
          <w:color w:val="006FC0"/>
          <w:sz w:val="28"/>
          <w:szCs w:val="28"/>
          <w:shd w:val="clear" w:color="auto" w:fill="FFFF00"/>
        </w:rPr>
        <w:t>compte »</w:t>
      </w:r>
    </w:p>
    <w:p w14:paraId="08910DEA" w14:textId="77777777" w:rsidR="00195E8D" w:rsidRDefault="00195E8D" w:rsidP="00195E8D">
      <w:pPr>
        <w:pStyle w:val="Corpsdetexte"/>
      </w:pPr>
    </w:p>
    <w:p w14:paraId="3FCF8D12" w14:textId="77777777" w:rsidR="00195E8D" w:rsidRDefault="00195E8D" w:rsidP="00195E8D">
      <w:pPr>
        <w:pStyle w:val="Corpsdetexte"/>
      </w:pPr>
    </w:p>
    <w:p w14:paraId="1863B4D2" w14:textId="77777777" w:rsidR="00195E8D" w:rsidRDefault="00195E8D" w:rsidP="00195E8D">
      <w:pPr>
        <w:pStyle w:val="Corpsdetexte"/>
        <w:ind w:left="1060"/>
      </w:pPr>
      <w:r>
        <w:t>Dans</w:t>
      </w:r>
      <w:r>
        <w:rPr>
          <w:spacing w:val="60"/>
        </w:rPr>
        <w:t xml:space="preserve"> </w:t>
      </w:r>
      <w:r>
        <w:t xml:space="preserve">cette  </w:t>
      </w:r>
      <w:r>
        <w:rPr>
          <w:spacing w:val="2"/>
        </w:rPr>
        <w:t xml:space="preserve"> </w:t>
      </w:r>
      <w:r>
        <w:t>page</w:t>
      </w:r>
      <w:r>
        <w:rPr>
          <w:spacing w:val="115"/>
        </w:rPr>
        <w:t xml:space="preserve"> </w:t>
      </w:r>
      <w:r>
        <w:t>l’utilisateur</w:t>
      </w:r>
      <w:r>
        <w:rPr>
          <w:spacing w:val="114"/>
        </w:rPr>
        <w:t xml:space="preserve"> </w:t>
      </w:r>
      <w:r>
        <w:t>(étudiants   ou</w:t>
      </w:r>
      <w:r>
        <w:rPr>
          <w:spacing w:val="113"/>
        </w:rPr>
        <w:t xml:space="preserve"> </w:t>
      </w:r>
      <w:r>
        <w:t>administrateur) pourra consulter ses</w:t>
      </w:r>
    </w:p>
    <w:p w14:paraId="441CA87E" w14:textId="77777777" w:rsidR="00195E8D" w:rsidRDefault="00195E8D" w:rsidP="00195E8D">
      <w:pPr>
        <w:pStyle w:val="Corpsdetexte"/>
        <w:spacing w:before="4"/>
        <w:ind w:left="1060"/>
      </w:pPr>
      <w:r>
        <w:t>Informations</w:t>
      </w:r>
      <w:r>
        <w:rPr>
          <w:spacing w:val="-4"/>
        </w:rPr>
        <w:t xml:space="preserve"> </w:t>
      </w:r>
      <w:r>
        <w:t>personnelles.</w:t>
      </w:r>
    </w:p>
    <w:p w14:paraId="1A78B933" w14:textId="77777777" w:rsidR="00195E8D" w:rsidRDefault="00195E8D" w:rsidP="00195E8D">
      <w:pPr>
        <w:pStyle w:val="Corpsdetexte"/>
      </w:pPr>
    </w:p>
    <w:p w14:paraId="2465A1AF" w14:textId="77777777" w:rsidR="00195E8D" w:rsidRDefault="00195E8D" w:rsidP="00195E8D">
      <w:pPr>
        <w:pStyle w:val="Corpsdetexte"/>
        <w:ind w:left="1060"/>
      </w:pPr>
      <w:r>
        <w:t>Nom,</w:t>
      </w:r>
      <w:r>
        <w:rPr>
          <w:spacing w:val="-1"/>
        </w:rPr>
        <w:t xml:space="preserve"> </w:t>
      </w:r>
      <w:r>
        <w:t>Prénom,</w:t>
      </w:r>
      <w:r>
        <w:rPr>
          <w:spacing w:val="-1"/>
        </w:rPr>
        <w:t xml:space="preserve"> </w:t>
      </w:r>
      <w:r>
        <w:t>Age, Niveau, Login.</w:t>
      </w:r>
    </w:p>
    <w:p w14:paraId="69F88D57" w14:textId="77777777" w:rsidR="00195E8D" w:rsidRDefault="00195E8D" w:rsidP="00195E8D">
      <w:pPr>
        <w:pStyle w:val="Corpsdetexte"/>
      </w:pPr>
    </w:p>
    <w:p w14:paraId="7F53297A" w14:textId="77777777" w:rsidR="00195E8D" w:rsidRDefault="00195E8D" w:rsidP="00195E8D">
      <w:pPr>
        <w:pStyle w:val="Corpsdetexte"/>
        <w:rPr>
          <w:sz w:val="20"/>
        </w:rPr>
      </w:pPr>
      <w:r w:rsidRPr="00607E6E">
        <w:rPr>
          <w:noProof/>
          <w:sz w:val="11"/>
        </w:rPr>
        <w:drawing>
          <wp:anchor distT="0" distB="0" distL="114300" distR="114300" simplePos="0" relativeHeight="251674700" behindDoc="0" locked="0" layoutInCell="1" allowOverlap="1" wp14:anchorId="67B50BDA" wp14:editId="27949485">
            <wp:simplePos x="0" y="0"/>
            <wp:positionH relativeFrom="column">
              <wp:posOffset>-32022</wp:posOffset>
            </wp:positionH>
            <wp:positionV relativeFrom="paragraph">
              <wp:posOffset>117566</wp:posOffset>
            </wp:positionV>
            <wp:extent cx="7264400" cy="4141470"/>
            <wp:effectExtent l="0" t="0" r="0" b="0"/>
            <wp:wrapNone/>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264400" cy="4141470"/>
                    </a:xfrm>
                    <a:prstGeom prst="rect">
                      <a:avLst/>
                    </a:prstGeom>
                  </pic:spPr>
                </pic:pic>
              </a:graphicData>
            </a:graphic>
            <wp14:sizeRelH relativeFrom="page">
              <wp14:pctWidth>0</wp14:pctWidth>
            </wp14:sizeRelH>
            <wp14:sizeRelV relativeFrom="page">
              <wp14:pctHeight>0</wp14:pctHeight>
            </wp14:sizeRelV>
          </wp:anchor>
        </w:drawing>
      </w:r>
    </w:p>
    <w:p w14:paraId="346B3C96" w14:textId="77777777" w:rsidR="00195E8D" w:rsidRDefault="00195E8D" w:rsidP="00195E8D">
      <w:pPr>
        <w:pStyle w:val="Corpsdetexte"/>
        <w:rPr>
          <w:sz w:val="20"/>
        </w:rPr>
      </w:pPr>
    </w:p>
    <w:p w14:paraId="1100055C" w14:textId="77777777" w:rsidR="00195E8D" w:rsidRDefault="00195E8D" w:rsidP="00195E8D">
      <w:pPr>
        <w:pStyle w:val="Corpsdetexte"/>
        <w:rPr>
          <w:sz w:val="20"/>
        </w:rPr>
      </w:pPr>
    </w:p>
    <w:p w14:paraId="48DA5D1C" w14:textId="77777777" w:rsidR="00195E8D" w:rsidRDefault="00195E8D" w:rsidP="00195E8D">
      <w:pPr>
        <w:pStyle w:val="Corpsdetexte"/>
        <w:rPr>
          <w:sz w:val="20"/>
        </w:rPr>
      </w:pPr>
    </w:p>
    <w:p w14:paraId="7C32C7F8" w14:textId="77777777" w:rsidR="00195E8D" w:rsidRDefault="00195E8D" w:rsidP="00195E8D">
      <w:pPr>
        <w:pStyle w:val="Corpsdetexte"/>
        <w:rPr>
          <w:sz w:val="20"/>
        </w:rPr>
      </w:pPr>
    </w:p>
    <w:p w14:paraId="432E7C44" w14:textId="77777777" w:rsidR="00195E8D" w:rsidRDefault="00195E8D" w:rsidP="00195E8D">
      <w:pPr>
        <w:pStyle w:val="Corpsdetexte"/>
        <w:rPr>
          <w:sz w:val="20"/>
        </w:rPr>
      </w:pPr>
    </w:p>
    <w:p w14:paraId="69620A40" w14:textId="77777777" w:rsidR="00195E8D" w:rsidRDefault="00195E8D" w:rsidP="00195E8D">
      <w:pPr>
        <w:pStyle w:val="Corpsdetexte"/>
        <w:rPr>
          <w:sz w:val="20"/>
        </w:rPr>
      </w:pPr>
    </w:p>
    <w:p w14:paraId="71303960" w14:textId="77777777" w:rsidR="00195E8D" w:rsidRDefault="00195E8D" w:rsidP="00195E8D">
      <w:pPr>
        <w:pStyle w:val="Corpsdetexte"/>
        <w:rPr>
          <w:sz w:val="20"/>
        </w:rPr>
      </w:pPr>
    </w:p>
    <w:p w14:paraId="621608F1" w14:textId="77777777" w:rsidR="00195E8D" w:rsidRDefault="00195E8D" w:rsidP="00195E8D">
      <w:pPr>
        <w:pStyle w:val="Corpsdetexte"/>
        <w:rPr>
          <w:sz w:val="20"/>
        </w:rPr>
      </w:pPr>
    </w:p>
    <w:p w14:paraId="0261E324" w14:textId="77777777" w:rsidR="00195E8D" w:rsidRDefault="00195E8D" w:rsidP="00195E8D">
      <w:pPr>
        <w:pStyle w:val="Corpsdetexte"/>
        <w:rPr>
          <w:sz w:val="20"/>
        </w:rPr>
      </w:pPr>
    </w:p>
    <w:p w14:paraId="00538A8A" w14:textId="77777777" w:rsidR="00195E8D" w:rsidRDefault="00195E8D" w:rsidP="00195E8D">
      <w:pPr>
        <w:pStyle w:val="Corpsdetexte"/>
        <w:rPr>
          <w:sz w:val="20"/>
        </w:rPr>
      </w:pPr>
    </w:p>
    <w:p w14:paraId="1FF674ED" w14:textId="77777777" w:rsidR="00195E8D" w:rsidRDefault="00195E8D" w:rsidP="00195E8D">
      <w:pPr>
        <w:pStyle w:val="Corpsdetexte"/>
        <w:keepNext/>
        <w:spacing w:before="10"/>
      </w:pPr>
    </w:p>
    <w:p w14:paraId="4CF079B0" w14:textId="77777777" w:rsidR="00195E8D" w:rsidRDefault="00195E8D" w:rsidP="00195E8D">
      <w:pPr>
        <w:pStyle w:val="Corpsdetexte"/>
        <w:keepNext/>
        <w:spacing w:before="10"/>
      </w:pPr>
    </w:p>
    <w:p w14:paraId="40793D76" w14:textId="77777777" w:rsidR="00195E8D" w:rsidRDefault="00195E8D" w:rsidP="00195E8D">
      <w:pPr>
        <w:pStyle w:val="Corpsdetexte"/>
        <w:keepNext/>
        <w:spacing w:before="10"/>
      </w:pPr>
    </w:p>
    <w:p w14:paraId="0637C09F" w14:textId="77777777" w:rsidR="00195E8D" w:rsidRDefault="00195E8D" w:rsidP="00195E8D">
      <w:pPr>
        <w:pStyle w:val="Corpsdetexte"/>
        <w:keepNext/>
        <w:spacing w:before="10"/>
      </w:pPr>
    </w:p>
    <w:p w14:paraId="23E544B1" w14:textId="77777777" w:rsidR="00195E8D" w:rsidRDefault="00195E8D" w:rsidP="00195E8D">
      <w:pPr>
        <w:pStyle w:val="Corpsdetexte"/>
        <w:keepNext/>
        <w:spacing w:before="10"/>
      </w:pPr>
    </w:p>
    <w:p w14:paraId="2D89053B" w14:textId="77777777" w:rsidR="00195E8D" w:rsidRDefault="00195E8D" w:rsidP="00195E8D">
      <w:pPr>
        <w:pStyle w:val="Corpsdetexte"/>
        <w:keepNext/>
        <w:spacing w:before="10"/>
      </w:pPr>
    </w:p>
    <w:p w14:paraId="7C9A747C" w14:textId="77777777" w:rsidR="00195E8D" w:rsidRDefault="00195E8D" w:rsidP="00195E8D">
      <w:pPr>
        <w:pStyle w:val="Corpsdetexte"/>
        <w:keepNext/>
        <w:spacing w:before="10"/>
      </w:pPr>
    </w:p>
    <w:p w14:paraId="4C73A0E6" w14:textId="77777777" w:rsidR="00195E8D" w:rsidRDefault="00195E8D" w:rsidP="00195E8D">
      <w:pPr>
        <w:pStyle w:val="Corpsdetexte"/>
        <w:keepNext/>
        <w:spacing w:before="10"/>
      </w:pPr>
    </w:p>
    <w:p w14:paraId="0AF0681B" w14:textId="77777777" w:rsidR="00195E8D" w:rsidRDefault="00195E8D" w:rsidP="00195E8D">
      <w:pPr>
        <w:pStyle w:val="Corpsdetexte"/>
        <w:keepNext/>
        <w:spacing w:before="10"/>
      </w:pPr>
    </w:p>
    <w:p w14:paraId="43D69166" w14:textId="77777777" w:rsidR="00195E8D" w:rsidRDefault="00195E8D" w:rsidP="00195E8D">
      <w:pPr>
        <w:pStyle w:val="Corpsdetexte"/>
        <w:keepNext/>
        <w:spacing w:before="10"/>
      </w:pPr>
    </w:p>
    <w:p w14:paraId="1994DBBC" w14:textId="77777777" w:rsidR="00195E8D" w:rsidRDefault="00195E8D" w:rsidP="00195E8D">
      <w:pPr>
        <w:pStyle w:val="Corpsdetexte"/>
        <w:keepNext/>
        <w:spacing w:before="10"/>
      </w:pPr>
    </w:p>
    <w:p w14:paraId="7EBE816D" w14:textId="77777777" w:rsidR="00195E8D" w:rsidRDefault="00195E8D" w:rsidP="00195E8D">
      <w:pPr>
        <w:pStyle w:val="Corpsdetexte"/>
        <w:keepNext/>
        <w:spacing w:before="10"/>
      </w:pPr>
    </w:p>
    <w:p w14:paraId="6D783366" w14:textId="77777777" w:rsidR="00195E8D" w:rsidRDefault="00195E8D" w:rsidP="00195E8D">
      <w:pPr>
        <w:pStyle w:val="Corpsdetexte"/>
        <w:keepNext/>
        <w:spacing w:before="10"/>
      </w:pPr>
    </w:p>
    <w:p w14:paraId="3758B330" w14:textId="29DA9A72" w:rsidR="00195E8D" w:rsidRDefault="00195E8D" w:rsidP="00195E8D">
      <w:pPr>
        <w:pStyle w:val="Lgende"/>
        <w:ind w:left="720" w:firstLine="720"/>
        <w:rPr>
          <w:sz w:val="11"/>
        </w:rPr>
      </w:pPr>
      <w:r>
        <w:t xml:space="preserve">Figure </w:t>
      </w:r>
      <w:r>
        <w:fldChar w:fldCharType="begin"/>
      </w:r>
      <w:r>
        <w:instrText xml:space="preserve"> SEQ Figure \* ARABIC </w:instrText>
      </w:r>
      <w:r>
        <w:fldChar w:fldCharType="separate"/>
      </w:r>
      <w:r w:rsidR="0061167A">
        <w:rPr>
          <w:noProof/>
        </w:rPr>
        <w:t>6</w:t>
      </w:r>
      <w:r>
        <w:fldChar w:fldCharType="end"/>
      </w:r>
      <w:r>
        <w:t>: page mon compte (nouveau design).</w:t>
      </w:r>
    </w:p>
    <w:p w14:paraId="60DEF7E6" w14:textId="77777777" w:rsidR="00195E8D" w:rsidRDefault="00195E8D" w:rsidP="00195E8D">
      <w:pPr>
        <w:rPr>
          <w:sz w:val="11"/>
        </w:rPr>
        <w:sectPr w:rsidR="00195E8D">
          <w:pgSz w:w="11900" w:h="16840"/>
          <w:pgMar w:top="1440" w:right="80" w:bottom="1520" w:left="380" w:header="0" w:footer="1329" w:gutter="0"/>
          <w:cols w:space="720"/>
        </w:sectPr>
      </w:pPr>
    </w:p>
    <w:p w14:paraId="64D92CFC" w14:textId="77777777" w:rsidR="00195E8D" w:rsidRDefault="00195E8D" w:rsidP="00195E8D">
      <w:pPr>
        <w:pStyle w:val="Corpsdetexte"/>
        <w:rPr>
          <w:sz w:val="20"/>
        </w:rPr>
      </w:pPr>
    </w:p>
    <w:p w14:paraId="7A9FB81A" w14:textId="77777777" w:rsidR="00195E8D" w:rsidRDefault="00195E8D" w:rsidP="00195E8D">
      <w:pPr>
        <w:pStyle w:val="Corpsdetexte"/>
        <w:rPr>
          <w:sz w:val="20"/>
        </w:rPr>
      </w:pPr>
    </w:p>
    <w:p w14:paraId="5C66C79D" w14:textId="77777777" w:rsidR="00195E8D" w:rsidRPr="00E06802" w:rsidRDefault="00195E8D" w:rsidP="00195E8D">
      <w:pPr>
        <w:spacing w:before="220"/>
        <w:ind w:left="1045"/>
        <w:rPr>
          <w:b/>
          <w:bCs/>
          <w:sz w:val="32"/>
          <w:szCs w:val="24"/>
        </w:rPr>
      </w:pPr>
      <w:r w:rsidRPr="00E06802">
        <w:rPr>
          <w:b/>
          <w:bCs/>
          <w:color w:val="006FC0"/>
          <w:sz w:val="32"/>
          <w:szCs w:val="24"/>
          <w:shd w:val="clear" w:color="auto" w:fill="FFFF00"/>
        </w:rPr>
        <w:t xml:space="preserve">« </w:t>
      </w:r>
      <w:r>
        <w:rPr>
          <w:b/>
          <w:bCs/>
          <w:color w:val="006FC0"/>
          <w:sz w:val="32"/>
          <w:szCs w:val="24"/>
          <w:shd w:val="clear" w:color="auto" w:fill="FFFF00"/>
        </w:rPr>
        <w:t>Onglet</w:t>
      </w:r>
      <w:r w:rsidRPr="00E06802">
        <w:rPr>
          <w:b/>
          <w:bCs/>
          <w:color w:val="006FC0"/>
          <w:spacing w:val="2"/>
          <w:sz w:val="32"/>
          <w:szCs w:val="24"/>
          <w:shd w:val="clear" w:color="auto" w:fill="FFFF00"/>
        </w:rPr>
        <w:t xml:space="preserve"> </w:t>
      </w:r>
      <w:r w:rsidRPr="00E06802">
        <w:rPr>
          <w:b/>
          <w:bCs/>
          <w:color w:val="006FC0"/>
          <w:sz w:val="32"/>
          <w:szCs w:val="24"/>
          <w:shd w:val="clear" w:color="auto" w:fill="FFFF00"/>
        </w:rPr>
        <w:t>Étudiants</w:t>
      </w:r>
      <w:r w:rsidRPr="00E06802">
        <w:rPr>
          <w:b/>
          <w:bCs/>
          <w:color w:val="006FC0"/>
          <w:spacing w:val="2"/>
          <w:sz w:val="32"/>
          <w:szCs w:val="24"/>
          <w:shd w:val="clear" w:color="auto" w:fill="FFFF00"/>
        </w:rPr>
        <w:t xml:space="preserve"> </w:t>
      </w:r>
      <w:r w:rsidRPr="00E06802">
        <w:rPr>
          <w:b/>
          <w:bCs/>
          <w:color w:val="006FC0"/>
          <w:sz w:val="32"/>
          <w:szCs w:val="24"/>
          <w:shd w:val="clear" w:color="auto" w:fill="FFFF00"/>
        </w:rPr>
        <w:t>»</w:t>
      </w:r>
    </w:p>
    <w:p w14:paraId="6E04A9C6" w14:textId="77777777" w:rsidR="00195E8D" w:rsidRDefault="00195E8D" w:rsidP="00195E8D">
      <w:pPr>
        <w:spacing w:before="38"/>
        <w:ind w:left="1045"/>
        <w:rPr>
          <w:i/>
          <w:sz w:val="26"/>
        </w:rPr>
      </w:pPr>
      <w:r>
        <w:rPr>
          <w:i/>
          <w:sz w:val="26"/>
        </w:rPr>
        <w:t xml:space="preserve"> </w:t>
      </w:r>
    </w:p>
    <w:p w14:paraId="43F205AB" w14:textId="77777777" w:rsidR="00195E8D" w:rsidRDefault="00195E8D" w:rsidP="00195E8D">
      <w:pPr>
        <w:spacing w:before="38"/>
        <w:ind w:left="1045"/>
        <w:rPr>
          <w:i/>
          <w:sz w:val="26"/>
        </w:rPr>
      </w:pPr>
    </w:p>
    <w:p w14:paraId="36D04AF6" w14:textId="77777777" w:rsidR="00195E8D" w:rsidRDefault="00195E8D" w:rsidP="00195E8D">
      <w:pPr>
        <w:spacing w:before="38"/>
        <w:ind w:left="1045"/>
        <w:rPr>
          <w:i/>
          <w:sz w:val="26"/>
        </w:rPr>
      </w:pPr>
      <w:r>
        <w:rPr>
          <w:noProof/>
        </w:rPr>
        <mc:AlternateContent>
          <mc:Choice Requires="wps">
            <w:drawing>
              <wp:anchor distT="0" distB="0" distL="114300" distR="114300" simplePos="0" relativeHeight="251673676" behindDoc="0" locked="0" layoutInCell="1" allowOverlap="1" wp14:anchorId="0A12827E" wp14:editId="0324DCE4">
                <wp:simplePos x="0" y="0"/>
                <wp:positionH relativeFrom="column">
                  <wp:posOffset>-91440</wp:posOffset>
                </wp:positionH>
                <wp:positionV relativeFrom="paragraph">
                  <wp:posOffset>4338955</wp:posOffset>
                </wp:positionV>
                <wp:extent cx="7264400" cy="635"/>
                <wp:effectExtent l="0" t="0" r="0" b="12065"/>
                <wp:wrapNone/>
                <wp:docPr id="499" name="Zone de texte 499"/>
                <wp:cNvGraphicFramePr/>
                <a:graphic xmlns:a="http://schemas.openxmlformats.org/drawingml/2006/main">
                  <a:graphicData uri="http://schemas.microsoft.com/office/word/2010/wordprocessingShape">
                    <wps:wsp>
                      <wps:cNvSpPr txBox="1"/>
                      <wps:spPr>
                        <a:xfrm>
                          <a:off x="0" y="0"/>
                          <a:ext cx="7264400" cy="635"/>
                        </a:xfrm>
                        <a:prstGeom prst="rect">
                          <a:avLst/>
                        </a:prstGeom>
                        <a:solidFill>
                          <a:prstClr val="white"/>
                        </a:solidFill>
                        <a:ln>
                          <a:noFill/>
                        </a:ln>
                      </wps:spPr>
                      <wps:txbx>
                        <w:txbxContent>
                          <w:p w14:paraId="40701347" w14:textId="73DA7EDE" w:rsidR="00195E8D" w:rsidRPr="00F9604F" w:rsidRDefault="00195E8D" w:rsidP="00195E8D">
                            <w:pPr>
                              <w:pStyle w:val="Lgende"/>
                              <w:rPr>
                                <w:sz w:val="26"/>
                                <w:szCs w:val="22"/>
                              </w:rPr>
                            </w:pPr>
                            <w:r>
                              <w:t xml:space="preserve">Figure </w:t>
                            </w:r>
                            <w:r>
                              <w:fldChar w:fldCharType="begin"/>
                            </w:r>
                            <w:r>
                              <w:instrText xml:space="preserve"> SEQ Figure \* ARABIC </w:instrText>
                            </w:r>
                            <w:r>
                              <w:fldChar w:fldCharType="separate"/>
                            </w:r>
                            <w:r w:rsidR="0061167A">
                              <w:rPr>
                                <w:noProof/>
                              </w:rPr>
                              <w:t>7</w:t>
                            </w:r>
                            <w:r>
                              <w:fldChar w:fldCharType="end"/>
                            </w:r>
                            <w:r>
                              <w:t xml:space="preserve"> : image montrant l'onglet étudiants (profile admin) ==&gt; nouveau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2827E" id="Zone de texte 499" o:spid="_x0000_s1061" type="#_x0000_t202" style="position:absolute;left:0;text-align:left;margin-left:-7.2pt;margin-top:341.65pt;width:572pt;height:.05pt;z-index:2516736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" stroked="f">
                <v:textbox style="mso-fit-shape-to-text:t" inset="0,0,0,0">
                  <w:txbxContent>
                    <w:p w14:paraId="40701347" w14:textId="73DA7EDE" w:rsidR="00195E8D" w:rsidRPr="00F9604F" w:rsidRDefault="00195E8D" w:rsidP="00195E8D">
                      <w:pPr>
                        <w:pStyle w:val="Lgende"/>
                        <w:rPr>
                          <w:sz w:val="26"/>
                          <w:szCs w:val="22"/>
                        </w:rPr>
                      </w:pPr>
                      <w:r>
                        <w:t xml:space="preserve">Figure </w:t>
                      </w:r>
                      <w:r>
                        <w:fldChar w:fldCharType="begin"/>
                      </w:r>
                      <w:r>
                        <w:instrText xml:space="preserve"> SEQ Figure \* ARABIC </w:instrText>
                      </w:r>
                      <w:r>
                        <w:fldChar w:fldCharType="separate"/>
                      </w:r>
                      <w:r w:rsidR="0061167A">
                        <w:rPr>
                          <w:noProof/>
                        </w:rPr>
                        <w:t>7</w:t>
                      </w:r>
                      <w:r>
                        <w:fldChar w:fldCharType="end"/>
                      </w:r>
                      <w:r>
                        <w:t xml:space="preserve"> : image montrant l'onglet étudiants (profile admin) ==&gt; nouveau design.</w:t>
                      </w:r>
                    </w:p>
                  </w:txbxContent>
                </v:textbox>
              </v:shape>
            </w:pict>
          </mc:Fallback>
        </mc:AlternateContent>
      </w:r>
      <w:r w:rsidRPr="00E06802">
        <w:rPr>
          <w:i/>
          <w:noProof/>
          <w:sz w:val="26"/>
        </w:rPr>
        <w:drawing>
          <wp:anchor distT="0" distB="0" distL="114300" distR="114300" simplePos="0" relativeHeight="251672652" behindDoc="0" locked="0" layoutInCell="1" allowOverlap="1" wp14:anchorId="383AC463" wp14:editId="418CCE3A">
            <wp:simplePos x="0" y="0"/>
            <wp:positionH relativeFrom="column">
              <wp:posOffset>-91985</wp:posOffset>
            </wp:positionH>
            <wp:positionV relativeFrom="paragraph">
              <wp:posOffset>135255</wp:posOffset>
            </wp:positionV>
            <wp:extent cx="7264400" cy="4146550"/>
            <wp:effectExtent l="0" t="0" r="0" b="6350"/>
            <wp:wrapNone/>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264400" cy="4146550"/>
                    </a:xfrm>
                    <a:prstGeom prst="rect">
                      <a:avLst/>
                    </a:prstGeom>
                  </pic:spPr>
                </pic:pic>
              </a:graphicData>
            </a:graphic>
            <wp14:sizeRelH relativeFrom="page">
              <wp14:pctWidth>0</wp14:pctWidth>
            </wp14:sizeRelH>
            <wp14:sizeRelV relativeFrom="page">
              <wp14:pctHeight>0</wp14:pctHeight>
            </wp14:sizeRelV>
          </wp:anchor>
        </w:drawing>
      </w:r>
    </w:p>
    <w:p w14:paraId="6FD89109" w14:textId="77777777" w:rsidR="00195E8D" w:rsidRDefault="00195E8D" w:rsidP="00195E8D">
      <w:pPr>
        <w:spacing w:before="38"/>
        <w:ind w:left="1045"/>
        <w:rPr>
          <w:i/>
          <w:sz w:val="26"/>
        </w:rPr>
      </w:pPr>
    </w:p>
    <w:p w14:paraId="62410605" w14:textId="77777777" w:rsidR="00195E8D" w:rsidRDefault="00195E8D" w:rsidP="00195E8D">
      <w:pPr>
        <w:spacing w:before="38"/>
        <w:ind w:left="1045"/>
        <w:rPr>
          <w:i/>
          <w:sz w:val="26"/>
        </w:rPr>
      </w:pPr>
    </w:p>
    <w:p w14:paraId="7390E27A" w14:textId="77777777" w:rsidR="00195E8D" w:rsidRDefault="00195E8D" w:rsidP="00195E8D">
      <w:pPr>
        <w:spacing w:before="38"/>
        <w:ind w:left="1045"/>
        <w:rPr>
          <w:i/>
          <w:sz w:val="26"/>
        </w:rPr>
      </w:pPr>
    </w:p>
    <w:p w14:paraId="184D5B68" w14:textId="77777777" w:rsidR="00195E8D" w:rsidRDefault="00195E8D" w:rsidP="00195E8D">
      <w:pPr>
        <w:spacing w:before="38"/>
        <w:ind w:left="1045"/>
        <w:rPr>
          <w:i/>
          <w:sz w:val="26"/>
        </w:rPr>
      </w:pPr>
    </w:p>
    <w:p w14:paraId="6AB86CA3" w14:textId="77777777" w:rsidR="00195E8D" w:rsidRDefault="00195E8D" w:rsidP="00195E8D">
      <w:pPr>
        <w:spacing w:before="38"/>
        <w:ind w:left="1045"/>
        <w:rPr>
          <w:i/>
          <w:sz w:val="26"/>
        </w:rPr>
      </w:pPr>
    </w:p>
    <w:p w14:paraId="402C8A79" w14:textId="77777777" w:rsidR="00195E8D" w:rsidRDefault="00195E8D" w:rsidP="00195E8D">
      <w:pPr>
        <w:spacing w:before="38"/>
        <w:ind w:left="1045"/>
        <w:rPr>
          <w:i/>
          <w:sz w:val="26"/>
        </w:rPr>
      </w:pPr>
    </w:p>
    <w:p w14:paraId="07C914F5" w14:textId="77777777" w:rsidR="00195E8D" w:rsidRDefault="00195E8D" w:rsidP="00195E8D">
      <w:pPr>
        <w:spacing w:before="38"/>
        <w:ind w:left="1045"/>
        <w:rPr>
          <w:i/>
          <w:sz w:val="26"/>
        </w:rPr>
      </w:pPr>
    </w:p>
    <w:p w14:paraId="4835BC0B" w14:textId="77777777" w:rsidR="00195E8D" w:rsidRDefault="00195E8D" w:rsidP="00195E8D">
      <w:pPr>
        <w:spacing w:before="38"/>
        <w:ind w:left="1045"/>
        <w:rPr>
          <w:i/>
          <w:sz w:val="26"/>
        </w:rPr>
      </w:pPr>
    </w:p>
    <w:p w14:paraId="507BBEF2" w14:textId="77777777" w:rsidR="00195E8D" w:rsidRDefault="00195E8D" w:rsidP="00195E8D">
      <w:pPr>
        <w:spacing w:before="38"/>
        <w:ind w:left="1045"/>
        <w:rPr>
          <w:i/>
          <w:sz w:val="26"/>
        </w:rPr>
      </w:pPr>
    </w:p>
    <w:p w14:paraId="365938A9" w14:textId="77777777" w:rsidR="00195E8D" w:rsidRDefault="00195E8D" w:rsidP="00195E8D">
      <w:pPr>
        <w:spacing w:before="38"/>
        <w:ind w:left="1045"/>
        <w:rPr>
          <w:i/>
          <w:sz w:val="26"/>
        </w:rPr>
      </w:pPr>
    </w:p>
    <w:p w14:paraId="17DF70B5" w14:textId="77777777" w:rsidR="00195E8D" w:rsidRDefault="00195E8D" w:rsidP="00195E8D">
      <w:pPr>
        <w:spacing w:before="38"/>
        <w:ind w:left="1045"/>
        <w:rPr>
          <w:i/>
          <w:sz w:val="26"/>
        </w:rPr>
      </w:pPr>
    </w:p>
    <w:p w14:paraId="71F383E7" w14:textId="77777777" w:rsidR="00195E8D" w:rsidRDefault="00195E8D" w:rsidP="00195E8D">
      <w:pPr>
        <w:spacing w:before="38"/>
        <w:ind w:left="1045"/>
        <w:rPr>
          <w:i/>
          <w:sz w:val="26"/>
        </w:rPr>
      </w:pPr>
    </w:p>
    <w:p w14:paraId="26181EF2" w14:textId="77777777" w:rsidR="00195E8D" w:rsidRDefault="00195E8D" w:rsidP="00195E8D">
      <w:pPr>
        <w:spacing w:before="38"/>
        <w:ind w:left="1045"/>
        <w:rPr>
          <w:i/>
          <w:sz w:val="26"/>
        </w:rPr>
      </w:pPr>
    </w:p>
    <w:p w14:paraId="0667DE4B" w14:textId="77777777" w:rsidR="00195E8D" w:rsidRDefault="00195E8D" w:rsidP="00195E8D">
      <w:pPr>
        <w:spacing w:before="38"/>
        <w:ind w:left="1045"/>
        <w:rPr>
          <w:i/>
          <w:sz w:val="26"/>
        </w:rPr>
      </w:pPr>
    </w:p>
    <w:p w14:paraId="59C79572" w14:textId="77777777" w:rsidR="00195E8D" w:rsidRDefault="00195E8D" w:rsidP="00195E8D">
      <w:pPr>
        <w:spacing w:before="38"/>
        <w:ind w:left="1045"/>
        <w:rPr>
          <w:i/>
          <w:sz w:val="26"/>
        </w:rPr>
      </w:pPr>
    </w:p>
    <w:p w14:paraId="58BD2B14" w14:textId="77777777" w:rsidR="00195E8D" w:rsidRDefault="00195E8D" w:rsidP="00195E8D">
      <w:pPr>
        <w:spacing w:before="38"/>
        <w:ind w:left="1045"/>
        <w:rPr>
          <w:i/>
          <w:sz w:val="26"/>
        </w:rPr>
      </w:pPr>
    </w:p>
    <w:p w14:paraId="6C2A70FC" w14:textId="77777777" w:rsidR="00195E8D" w:rsidRDefault="00195E8D" w:rsidP="00195E8D">
      <w:pPr>
        <w:spacing w:before="33"/>
        <w:ind w:left="1045"/>
        <w:rPr>
          <w:i/>
          <w:sz w:val="26"/>
        </w:rPr>
      </w:pPr>
      <w:r>
        <w:rPr>
          <w:i/>
          <w:sz w:val="26"/>
        </w:rPr>
        <w:t xml:space="preserve"> </w:t>
      </w:r>
    </w:p>
    <w:p w14:paraId="333D61C4" w14:textId="77777777" w:rsidR="00195E8D" w:rsidRDefault="00195E8D" w:rsidP="00195E8D">
      <w:pPr>
        <w:spacing w:before="11"/>
        <w:ind w:left="1045"/>
        <w:rPr>
          <w:i/>
          <w:sz w:val="26"/>
        </w:rPr>
      </w:pPr>
      <w:r>
        <w:rPr>
          <w:i/>
          <w:sz w:val="26"/>
        </w:rPr>
        <w:t xml:space="preserve"> </w:t>
      </w:r>
    </w:p>
    <w:p w14:paraId="54DC7D89" w14:textId="77777777" w:rsidR="00195E8D" w:rsidRDefault="00195E8D" w:rsidP="00195E8D">
      <w:pPr>
        <w:spacing w:before="38"/>
        <w:ind w:left="1045"/>
        <w:rPr>
          <w:i/>
          <w:sz w:val="26"/>
        </w:rPr>
      </w:pPr>
      <w:r>
        <w:rPr>
          <w:i/>
          <w:sz w:val="26"/>
        </w:rPr>
        <w:t xml:space="preserve"> </w:t>
      </w:r>
    </w:p>
    <w:p w14:paraId="29C8C8BD" w14:textId="77777777" w:rsidR="00195E8D" w:rsidRDefault="00195E8D" w:rsidP="00195E8D">
      <w:pPr>
        <w:spacing w:before="32"/>
        <w:ind w:left="1060"/>
        <w:rPr>
          <w:i/>
          <w:sz w:val="26"/>
        </w:rPr>
      </w:pPr>
      <w:r>
        <w:rPr>
          <w:i/>
          <w:sz w:val="26"/>
        </w:rPr>
        <w:t xml:space="preserve"> </w:t>
      </w:r>
    </w:p>
    <w:p w14:paraId="16C9B794" w14:textId="77777777" w:rsidR="00195E8D" w:rsidRPr="00E06802" w:rsidRDefault="00195E8D" w:rsidP="00195E8D">
      <w:pPr>
        <w:pStyle w:val="Corpsdetexte"/>
        <w:spacing w:before="38"/>
        <w:ind w:left="1045"/>
        <w:rPr>
          <w:b/>
          <w:bCs/>
        </w:rPr>
      </w:pPr>
      <w:r w:rsidRPr="00E06802">
        <w:rPr>
          <w:b/>
          <w:bCs/>
          <w:color w:val="FF0000"/>
          <w:highlight w:val="yellow"/>
        </w:rPr>
        <w:t>Seul</w:t>
      </w:r>
      <w:r w:rsidRPr="00E06802">
        <w:rPr>
          <w:b/>
          <w:bCs/>
          <w:color w:val="FF0000"/>
          <w:spacing w:val="-3"/>
          <w:highlight w:val="yellow"/>
        </w:rPr>
        <w:t xml:space="preserve"> </w:t>
      </w:r>
      <w:r w:rsidRPr="00E06802">
        <w:rPr>
          <w:b/>
          <w:bCs/>
          <w:color w:val="FF0000"/>
          <w:highlight w:val="yellow"/>
        </w:rPr>
        <w:t>le</w:t>
      </w:r>
      <w:r w:rsidRPr="00E06802">
        <w:rPr>
          <w:b/>
          <w:bCs/>
          <w:color w:val="FF0000"/>
          <w:spacing w:val="-4"/>
          <w:highlight w:val="yellow"/>
        </w:rPr>
        <w:t xml:space="preserve"> </w:t>
      </w:r>
      <w:r w:rsidRPr="00E06802">
        <w:rPr>
          <w:b/>
          <w:bCs/>
          <w:color w:val="FF0000"/>
          <w:highlight w:val="yellow"/>
        </w:rPr>
        <w:t>profil</w:t>
      </w:r>
      <w:r w:rsidRPr="00E06802">
        <w:rPr>
          <w:b/>
          <w:bCs/>
          <w:color w:val="FF0000"/>
          <w:spacing w:val="-1"/>
          <w:highlight w:val="yellow"/>
        </w:rPr>
        <w:t xml:space="preserve"> </w:t>
      </w:r>
      <w:r w:rsidRPr="00E06802">
        <w:rPr>
          <w:b/>
          <w:bCs/>
          <w:color w:val="FF0000"/>
          <w:highlight w:val="yellow"/>
        </w:rPr>
        <w:t>administrateur</w:t>
      </w:r>
      <w:r w:rsidRPr="00E06802">
        <w:rPr>
          <w:b/>
          <w:bCs/>
          <w:color w:val="FF0000"/>
          <w:spacing w:val="-5"/>
          <w:highlight w:val="yellow"/>
        </w:rPr>
        <w:t xml:space="preserve"> </w:t>
      </w:r>
      <w:r w:rsidRPr="00E06802">
        <w:rPr>
          <w:b/>
          <w:bCs/>
          <w:color w:val="FF0000"/>
          <w:highlight w:val="yellow"/>
        </w:rPr>
        <w:t>à</w:t>
      </w:r>
      <w:r w:rsidRPr="00E06802">
        <w:rPr>
          <w:b/>
          <w:bCs/>
          <w:color w:val="FF0000"/>
          <w:spacing w:val="-3"/>
          <w:highlight w:val="yellow"/>
        </w:rPr>
        <w:t xml:space="preserve"> </w:t>
      </w:r>
      <w:r w:rsidRPr="00E06802">
        <w:rPr>
          <w:b/>
          <w:bCs/>
          <w:color w:val="FF0000"/>
          <w:highlight w:val="yellow"/>
        </w:rPr>
        <w:t>accès</w:t>
      </w:r>
      <w:r w:rsidRPr="00E06802">
        <w:rPr>
          <w:b/>
          <w:bCs/>
          <w:color w:val="FF0000"/>
          <w:spacing w:val="-5"/>
          <w:highlight w:val="yellow"/>
        </w:rPr>
        <w:t xml:space="preserve"> </w:t>
      </w:r>
      <w:r w:rsidRPr="00E06802">
        <w:rPr>
          <w:b/>
          <w:bCs/>
          <w:color w:val="FF0000"/>
          <w:highlight w:val="yellow"/>
        </w:rPr>
        <w:t>à</w:t>
      </w:r>
      <w:r w:rsidRPr="00E06802">
        <w:rPr>
          <w:b/>
          <w:bCs/>
          <w:color w:val="FF0000"/>
          <w:spacing w:val="2"/>
          <w:highlight w:val="yellow"/>
        </w:rPr>
        <w:t xml:space="preserve"> </w:t>
      </w:r>
      <w:r w:rsidRPr="00E06802">
        <w:rPr>
          <w:b/>
          <w:bCs/>
          <w:color w:val="FF0000"/>
          <w:highlight w:val="yellow"/>
        </w:rPr>
        <w:t>cette</w:t>
      </w:r>
      <w:r w:rsidRPr="00E06802">
        <w:rPr>
          <w:b/>
          <w:bCs/>
          <w:color w:val="FF0000"/>
          <w:spacing w:val="1"/>
          <w:highlight w:val="yellow"/>
        </w:rPr>
        <w:t xml:space="preserve"> </w:t>
      </w:r>
      <w:r w:rsidRPr="00E06802">
        <w:rPr>
          <w:b/>
          <w:bCs/>
          <w:color w:val="FF0000"/>
          <w:highlight w:val="yellow"/>
        </w:rPr>
        <w:t>page.</w:t>
      </w:r>
    </w:p>
    <w:p w14:paraId="53947617" w14:textId="77777777" w:rsidR="00195E8D" w:rsidRDefault="00195E8D" w:rsidP="00195E8D">
      <w:pPr>
        <w:pStyle w:val="Corpsdetexte"/>
        <w:spacing w:before="4"/>
        <w:rPr>
          <w:sz w:val="31"/>
        </w:rPr>
      </w:pPr>
    </w:p>
    <w:p w14:paraId="01833B95" w14:textId="77777777" w:rsidR="00195E8D" w:rsidRDefault="00195E8D" w:rsidP="00195E8D">
      <w:pPr>
        <w:pStyle w:val="Corpsdetexte"/>
        <w:ind w:left="1045"/>
      </w:pPr>
      <w:r>
        <w:t>Dans</w:t>
      </w:r>
      <w:r>
        <w:rPr>
          <w:spacing w:val="-1"/>
        </w:rPr>
        <w:t xml:space="preserve"> </w:t>
      </w:r>
      <w:r>
        <w:t>cette</w:t>
      </w:r>
      <w:r>
        <w:rPr>
          <w:spacing w:val="-4"/>
        </w:rPr>
        <w:t xml:space="preserve"> </w:t>
      </w:r>
      <w:r>
        <w:t>page</w:t>
      </w:r>
      <w:r>
        <w:rPr>
          <w:spacing w:val="-4"/>
        </w:rPr>
        <w:t xml:space="preserve"> </w:t>
      </w:r>
      <w:r>
        <w:t>l’utilisateur (admin)</w:t>
      </w:r>
      <w:r>
        <w:rPr>
          <w:spacing w:val="-4"/>
        </w:rPr>
        <w:t xml:space="preserve"> </w:t>
      </w:r>
      <w:r>
        <w:t>aura</w:t>
      </w:r>
      <w:r>
        <w:rPr>
          <w:spacing w:val="-3"/>
        </w:rPr>
        <w:t xml:space="preserve"> </w:t>
      </w:r>
      <w:r>
        <w:t>la</w:t>
      </w:r>
      <w:r>
        <w:rPr>
          <w:spacing w:val="2"/>
        </w:rPr>
        <w:t xml:space="preserve"> </w:t>
      </w:r>
      <w:r>
        <w:t>possibilité</w:t>
      </w:r>
      <w:r>
        <w:rPr>
          <w:spacing w:val="-3"/>
        </w:rPr>
        <w:t xml:space="preserve"> </w:t>
      </w:r>
      <w:r>
        <w:t>de</w:t>
      </w:r>
      <w:r>
        <w:rPr>
          <w:spacing w:val="-4"/>
        </w:rPr>
        <w:t xml:space="preserve"> </w:t>
      </w:r>
      <w:r>
        <w:t>voir tous</w:t>
      </w:r>
      <w:r>
        <w:rPr>
          <w:spacing w:val="-5"/>
        </w:rPr>
        <w:t xml:space="preserve"> </w:t>
      </w:r>
      <w:r>
        <w:t>les</w:t>
      </w:r>
      <w:r>
        <w:rPr>
          <w:spacing w:val="-1"/>
        </w:rPr>
        <w:t xml:space="preserve"> </w:t>
      </w:r>
      <w:r>
        <w:t>étudiants</w:t>
      </w:r>
      <w:r>
        <w:rPr>
          <w:spacing w:val="-2"/>
        </w:rPr>
        <w:t xml:space="preserve"> </w:t>
      </w:r>
      <w:r>
        <w:t>qui</w:t>
      </w:r>
      <w:r>
        <w:rPr>
          <w:spacing w:val="3"/>
        </w:rPr>
        <w:t xml:space="preserve"> </w:t>
      </w:r>
      <w:r>
        <w:t>possèdent</w:t>
      </w:r>
    </w:p>
    <w:p w14:paraId="229173D6" w14:textId="77777777" w:rsidR="00195E8D" w:rsidRDefault="00195E8D" w:rsidP="00195E8D">
      <w:pPr>
        <w:pStyle w:val="Corpsdetexte"/>
        <w:spacing w:before="33"/>
        <w:ind w:left="1055"/>
      </w:pPr>
      <w:r>
        <w:t>Un</w:t>
      </w:r>
      <w:r>
        <w:rPr>
          <w:spacing w:val="-3"/>
        </w:rPr>
        <w:t xml:space="preserve"> </w:t>
      </w:r>
      <w:r>
        <w:t>compte</w:t>
      </w:r>
      <w:r>
        <w:rPr>
          <w:spacing w:val="-2"/>
        </w:rPr>
        <w:t xml:space="preserve"> </w:t>
      </w:r>
      <w:r>
        <w:t>S&amp;S</w:t>
      </w:r>
      <w:r>
        <w:rPr>
          <w:spacing w:val="-5"/>
        </w:rPr>
        <w:t xml:space="preserve"> </w:t>
      </w:r>
      <w:r>
        <w:t>(Nom, prénom,</w:t>
      </w:r>
      <w:r>
        <w:rPr>
          <w:spacing w:val="-1"/>
        </w:rPr>
        <w:t xml:space="preserve"> </w:t>
      </w:r>
      <w:r>
        <w:t>âge,</w:t>
      </w:r>
      <w:r>
        <w:rPr>
          <w:spacing w:val="-1"/>
        </w:rPr>
        <w:t xml:space="preserve"> </w:t>
      </w:r>
      <w:r>
        <w:t>niveau...) dans</w:t>
      </w:r>
      <w:r>
        <w:rPr>
          <w:spacing w:val="-3"/>
        </w:rPr>
        <w:t xml:space="preserve"> </w:t>
      </w:r>
      <w:r>
        <w:t>son</w:t>
      </w:r>
      <w:r>
        <w:rPr>
          <w:spacing w:val="-1"/>
        </w:rPr>
        <w:t xml:space="preserve"> </w:t>
      </w:r>
      <w:r>
        <w:t>établissement).</w:t>
      </w:r>
    </w:p>
    <w:p w14:paraId="41158EC4" w14:textId="77777777" w:rsidR="00195E8D" w:rsidRDefault="00195E8D" w:rsidP="00195E8D">
      <w:pPr>
        <w:pStyle w:val="Corpsdetexte"/>
        <w:spacing w:before="10"/>
        <w:rPr>
          <w:sz w:val="31"/>
        </w:rPr>
      </w:pPr>
    </w:p>
    <w:p w14:paraId="7312D91E" w14:textId="77777777" w:rsidR="00195E8D" w:rsidRDefault="00195E8D" w:rsidP="00195E8D">
      <w:pPr>
        <w:pStyle w:val="Paragraphedeliste"/>
        <w:numPr>
          <w:ilvl w:val="0"/>
          <w:numId w:val="2"/>
        </w:numPr>
        <w:tabs>
          <w:tab w:val="left" w:pos="1765"/>
          <w:tab w:val="left" w:pos="1766"/>
        </w:tabs>
        <w:spacing w:before="1" w:line="264" w:lineRule="auto"/>
        <w:ind w:right="1387"/>
        <w:rPr>
          <w:rFonts w:ascii="Symbol" w:hAnsi="Symbol"/>
          <w:sz w:val="26"/>
        </w:rPr>
      </w:pPr>
      <w:r>
        <w:rPr>
          <w:sz w:val="26"/>
        </w:rPr>
        <w:t>Il</w:t>
      </w:r>
      <w:r>
        <w:rPr>
          <w:spacing w:val="1"/>
          <w:sz w:val="26"/>
        </w:rPr>
        <w:t xml:space="preserve"> </w:t>
      </w:r>
      <w:r>
        <w:rPr>
          <w:sz w:val="26"/>
        </w:rPr>
        <w:t>peut également ajouter inscrire</w:t>
      </w:r>
      <w:r>
        <w:rPr>
          <w:spacing w:val="1"/>
          <w:sz w:val="26"/>
        </w:rPr>
        <w:t xml:space="preserve"> </w:t>
      </w:r>
      <w:r>
        <w:rPr>
          <w:sz w:val="26"/>
        </w:rPr>
        <w:t>une</w:t>
      </w:r>
      <w:r>
        <w:rPr>
          <w:spacing w:val="1"/>
          <w:sz w:val="26"/>
        </w:rPr>
        <w:t xml:space="preserve"> </w:t>
      </w:r>
      <w:r>
        <w:rPr>
          <w:sz w:val="26"/>
        </w:rPr>
        <w:t>personne,</w:t>
      </w:r>
      <w:r>
        <w:rPr>
          <w:spacing w:val="1"/>
          <w:sz w:val="26"/>
        </w:rPr>
        <w:t xml:space="preserve"> </w:t>
      </w:r>
      <w:r>
        <w:rPr>
          <w:sz w:val="26"/>
        </w:rPr>
        <w:t>en remplissant le formulaire</w:t>
      </w:r>
      <w:r>
        <w:rPr>
          <w:spacing w:val="-56"/>
          <w:sz w:val="26"/>
        </w:rPr>
        <w:t xml:space="preserve"> </w:t>
      </w:r>
      <w:r>
        <w:rPr>
          <w:sz w:val="26"/>
        </w:rPr>
        <w:t>(Nom,</w:t>
      </w:r>
      <w:r>
        <w:rPr>
          <w:spacing w:val="1"/>
          <w:sz w:val="26"/>
        </w:rPr>
        <w:t xml:space="preserve"> </w:t>
      </w:r>
      <w:r>
        <w:rPr>
          <w:sz w:val="26"/>
        </w:rPr>
        <w:t>Prénom,</w:t>
      </w:r>
      <w:r>
        <w:rPr>
          <w:spacing w:val="3"/>
          <w:sz w:val="26"/>
        </w:rPr>
        <w:t xml:space="preserve"> </w:t>
      </w:r>
      <w:r>
        <w:rPr>
          <w:sz w:val="26"/>
        </w:rPr>
        <w:t>Login,</w:t>
      </w:r>
      <w:r>
        <w:rPr>
          <w:spacing w:val="-2"/>
          <w:sz w:val="26"/>
        </w:rPr>
        <w:t xml:space="preserve"> </w:t>
      </w:r>
      <w:r>
        <w:rPr>
          <w:sz w:val="26"/>
        </w:rPr>
        <w:t>Niveau,</w:t>
      </w:r>
      <w:r>
        <w:rPr>
          <w:spacing w:val="2"/>
          <w:sz w:val="26"/>
        </w:rPr>
        <w:t xml:space="preserve"> </w:t>
      </w:r>
      <w:r>
        <w:rPr>
          <w:sz w:val="26"/>
        </w:rPr>
        <w:t>Mot</w:t>
      </w:r>
      <w:r>
        <w:rPr>
          <w:spacing w:val="-4"/>
          <w:sz w:val="26"/>
        </w:rPr>
        <w:t xml:space="preserve"> </w:t>
      </w:r>
      <w:r>
        <w:rPr>
          <w:sz w:val="26"/>
        </w:rPr>
        <w:t>De</w:t>
      </w:r>
      <w:r>
        <w:rPr>
          <w:spacing w:val="2"/>
          <w:sz w:val="26"/>
        </w:rPr>
        <w:t xml:space="preserve"> </w:t>
      </w:r>
      <w:r>
        <w:rPr>
          <w:sz w:val="26"/>
        </w:rPr>
        <w:t>Passe etc.).</w:t>
      </w:r>
    </w:p>
    <w:p w14:paraId="3520493D" w14:textId="77777777" w:rsidR="00195E8D" w:rsidRDefault="00195E8D" w:rsidP="00195E8D">
      <w:pPr>
        <w:pStyle w:val="Corpsdetexte"/>
        <w:spacing w:before="10"/>
        <w:rPr>
          <w:sz w:val="28"/>
        </w:rPr>
      </w:pPr>
    </w:p>
    <w:p w14:paraId="32A66E05" w14:textId="77777777" w:rsidR="00195E8D" w:rsidRDefault="00195E8D" w:rsidP="00195E8D">
      <w:pPr>
        <w:pStyle w:val="Corpsdetexte"/>
        <w:ind w:left="1766"/>
      </w:pPr>
      <w:r>
        <w:rPr>
          <w:spacing w:val="-1"/>
        </w:rPr>
        <w:t>Une</w:t>
      </w:r>
      <w:r>
        <w:rPr>
          <w:spacing w:val="-13"/>
        </w:rPr>
        <w:t xml:space="preserve"> </w:t>
      </w:r>
      <w:r>
        <w:rPr>
          <w:spacing w:val="-1"/>
        </w:rPr>
        <w:t>fois</w:t>
      </w:r>
      <w:r>
        <w:rPr>
          <w:spacing w:val="-15"/>
        </w:rPr>
        <w:t xml:space="preserve"> </w:t>
      </w:r>
      <w:r>
        <w:t>les</w:t>
      </w:r>
      <w:r>
        <w:rPr>
          <w:spacing w:val="-15"/>
        </w:rPr>
        <w:t xml:space="preserve"> </w:t>
      </w:r>
      <w:r>
        <w:t>champs</w:t>
      </w:r>
      <w:r>
        <w:rPr>
          <w:spacing w:val="-14"/>
        </w:rPr>
        <w:t xml:space="preserve"> </w:t>
      </w:r>
      <w:r>
        <w:t>sont</w:t>
      </w:r>
      <w:r>
        <w:rPr>
          <w:spacing w:val="-15"/>
        </w:rPr>
        <w:t xml:space="preserve"> </w:t>
      </w:r>
      <w:r>
        <w:t>renseignés</w:t>
      </w:r>
      <w:r>
        <w:rPr>
          <w:spacing w:val="-15"/>
        </w:rPr>
        <w:t xml:space="preserve"> </w:t>
      </w:r>
      <w:r>
        <w:t>l’utilisateur</w:t>
      </w:r>
      <w:r>
        <w:rPr>
          <w:spacing w:val="-14"/>
        </w:rPr>
        <w:t xml:space="preserve"> </w:t>
      </w:r>
      <w:r>
        <w:t>doit</w:t>
      </w:r>
      <w:r>
        <w:rPr>
          <w:spacing w:val="-14"/>
        </w:rPr>
        <w:t xml:space="preserve"> </w:t>
      </w:r>
      <w:r>
        <w:t>appuyer</w:t>
      </w:r>
      <w:r>
        <w:rPr>
          <w:spacing w:val="-14"/>
        </w:rPr>
        <w:t xml:space="preserve"> </w:t>
      </w:r>
      <w:r>
        <w:t>sur</w:t>
      </w:r>
      <w:r>
        <w:rPr>
          <w:spacing w:val="-14"/>
        </w:rPr>
        <w:t xml:space="preserve"> </w:t>
      </w:r>
      <w:r>
        <w:t>«</w:t>
      </w:r>
      <w:r>
        <w:rPr>
          <w:spacing w:val="2"/>
        </w:rPr>
        <w:t xml:space="preserve"> </w:t>
      </w:r>
      <w:r>
        <w:t>ajouter</w:t>
      </w:r>
      <w:r>
        <w:rPr>
          <w:spacing w:val="3"/>
        </w:rPr>
        <w:t xml:space="preserve"> </w:t>
      </w:r>
      <w:r>
        <w:t>»</w:t>
      </w:r>
      <w:r>
        <w:rPr>
          <w:spacing w:val="-19"/>
        </w:rPr>
        <w:t xml:space="preserve"> </w:t>
      </w:r>
      <w:r>
        <w:t>afin d’ajouter</w:t>
      </w:r>
      <w:r>
        <w:rPr>
          <w:spacing w:val="-6"/>
        </w:rPr>
        <w:t xml:space="preserve"> </w:t>
      </w:r>
      <w:r>
        <w:t>la</w:t>
      </w:r>
      <w:r>
        <w:rPr>
          <w:spacing w:val="-3"/>
        </w:rPr>
        <w:t xml:space="preserve"> </w:t>
      </w:r>
      <w:r>
        <w:t>personne dans</w:t>
      </w:r>
      <w:r>
        <w:rPr>
          <w:spacing w:val="-2"/>
        </w:rPr>
        <w:t xml:space="preserve"> </w:t>
      </w:r>
      <w:r>
        <w:t>notre</w:t>
      </w:r>
      <w:r>
        <w:rPr>
          <w:spacing w:val="1"/>
        </w:rPr>
        <w:t xml:space="preserve"> </w:t>
      </w:r>
      <w:r>
        <w:t>base de</w:t>
      </w:r>
      <w:r>
        <w:rPr>
          <w:spacing w:val="-5"/>
        </w:rPr>
        <w:t xml:space="preserve"> </w:t>
      </w:r>
      <w:r>
        <w:t>données.</w:t>
      </w:r>
    </w:p>
    <w:p w14:paraId="35D78CE2" w14:textId="77777777" w:rsidR="00195E8D" w:rsidRPr="00C72402" w:rsidRDefault="00195E8D" w:rsidP="00195E8D">
      <w:pPr>
        <w:pStyle w:val="Corpsdetexte"/>
        <w:spacing w:before="33"/>
        <w:ind w:left="1766"/>
      </w:pPr>
    </w:p>
    <w:p w14:paraId="2944967D" w14:textId="77777777" w:rsidR="00195E8D" w:rsidRDefault="00195E8D" w:rsidP="00195E8D">
      <w:pPr>
        <w:pStyle w:val="Paragraphedeliste"/>
        <w:numPr>
          <w:ilvl w:val="0"/>
          <w:numId w:val="2"/>
        </w:numPr>
        <w:tabs>
          <w:tab w:val="left" w:pos="1765"/>
          <w:tab w:val="left" w:pos="1766"/>
        </w:tabs>
        <w:spacing w:before="1" w:line="264" w:lineRule="auto"/>
        <w:ind w:right="1393"/>
        <w:rPr>
          <w:rFonts w:ascii="Symbol" w:hAnsi="Symbol"/>
          <w:sz w:val="26"/>
        </w:rPr>
        <w:sectPr w:rsidR="00195E8D">
          <w:pgSz w:w="11900" w:h="16840"/>
          <w:pgMar w:top="1440" w:right="80" w:bottom="1520" w:left="380" w:header="0" w:footer="1329" w:gutter="0"/>
          <w:cols w:space="720"/>
        </w:sectPr>
      </w:pPr>
      <w:r>
        <w:rPr>
          <w:sz w:val="26"/>
        </w:rPr>
        <w:t>Il</w:t>
      </w:r>
      <w:r>
        <w:rPr>
          <w:spacing w:val="14"/>
          <w:sz w:val="26"/>
        </w:rPr>
        <w:t xml:space="preserve"> </w:t>
      </w:r>
      <w:r>
        <w:rPr>
          <w:sz w:val="26"/>
        </w:rPr>
        <w:t>peut</w:t>
      </w:r>
      <w:r>
        <w:rPr>
          <w:spacing w:val="11"/>
          <w:sz w:val="26"/>
        </w:rPr>
        <w:t xml:space="preserve"> également </w:t>
      </w:r>
      <w:r>
        <w:rPr>
          <w:sz w:val="26"/>
        </w:rPr>
        <w:t>rechercher</w:t>
      </w:r>
      <w:r>
        <w:rPr>
          <w:spacing w:val="13"/>
          <w:sz w:val="26"/>
        </w:rPr>
        <w:t xml:space="preserve"> </w:t>
      </w:r>
      <w:r>
        <w:rPr>
          <w:sz w:val="26"/>
        </w:rPr>
        <w:t>une</w:t>
      </w:r>
      <w:r>
        <w:rPr>
          <w:spacing w:val="13"/>
          <w:sz w:val="26"/>
        </w:rPr>
        <w:t xml:space="preserve"> </w:t>
      </w:r>
      <w:r>
        <w:rPr>
          <w:sz w:val="26"/>
        </w:rPr>
        <w:t>personne</w:t>
      </w:r>
      <w:r>
        <w:rPr>
          <w:spacing w:val="13"/>
          <w:sz w:val="26"/>
        </w:rPr>
        <w:t xml:space="preserve"> </w:t>
      </w:r>
      <w:r>
        <w:rPr>
          <w:sz w:val="26"/>
        </w:rPr>
        <w:t>déjà</w:t>
      </w:r>
      <w:r>
        <w:rPr>
          <w:spacing w:val="9"/>
          <w:sz w:val="26"/>
        </w:rPr>
        <w:t xml:space="preserve"> </w:t>
      </w:r>
      <w:r>
        <w:rPr>
          <w:sz w:val="26"/>
        </w:rPr>
        <w:t>inscrite</w:t>
      </w:r>
      <w:r>
        <w:rPr>
          <w:spacing w:val="20"/>
          <w:sz w:val="26"/>
        </w:rPr>
        <w:t xml:space="preserve"> </w:t>
      </w:r>
      <w:r>
        <w:rPr>
          <w:sz w:val="26"/>
        </w:rPr>
        <w:t>pour</w:t>
      </w:r>
      <w:r>
        <w:rPr>
          <w:spacing w:val="12"/>
          <w:sz w:val="26"/>
        </w:rPr>
        <w:t xml:space="preserve"> </w:t>
      </w:r>
      <w:r>
        <w:rPr>
          <w:sz w:val="26"/>
        </w:rPr>
        <w:t>vérification</w:t>
      </w:r>
      <w:r>
        <w:rPr>
          <w:spacing w:val="11"/>
          <w:sz w:val="26"/>
        </w:rPr>
        <w:t xml:space="preserve"> modification </w:t>
      </w:r>
      <w:r>
        <w:rPr>
          <w:sz w:val="26"/>
        </w:rPr>
        <w:t>ou</w:t>
      </w:r>
      <w:r>
        <w:rPr>
          <w:spacing w:val="12"/>
          <w:sz w:val="26"/>
        </w:rPr>
        <w:t xml:space="preserve"> </w:t>
      </w:r>
      <w:r>
        <w:rPr>
          <w:sz w:val="26"/>
        </w:rPr>
        <w:t xml:space="preserve">suppression </w:t>
      </w:r>
      <w:r>
        <w:rPr>
          <w:spacing w:val="-56"/>
          <w:sz w:val="26"/>
        </w:rPr>
        <w:t xml:space="preserve">    </w:t>
      </w:r>
      <w:r>
        <w:rPr>
          <w:sz w:val="26"/>
        </w:rPr>
        <w:t>du</w:t>
      </w:r>
      <w:r>
        <w:rPr>
          <w:spacing w:val="-1"/>
          <w:sz w:val="26"/>
        </w:rPr>
        <w:t xml:space="preserve"> </w:t>
      </w:r>
      <w:r>
        <w:rPr>
          <w:sz w:val="26"/>
        </w:rPr>
        <w:t>compte.</w:t>
      </w:r>
    </w:p>
    <w:p w14:paraId="474E11D3" w14:textId="77777777" w:rsidR="00195E8D" w:rsidRDefault="00195E8D" w:rsidP="00195E8D">
      <w:pPr>
        <w:spacing w:before="3"/>
        <w:rPr>
          <w:i/>
          <w:sz w:val="26"/>
        </w:rPr>
      </w:pPr>
      <w:r>
        <w:rPr>
          <w:i/>
          <w:sz w:val="26"/>
        </w:rPr>
        <w:lastRenderedPageBreak/>
        <w:t xml:space="preserve"> </w:t>
      </w:r>
    </w:p>
    <w:p w14:paraId="190EB262" w14:textId="77777777" w:rsidR="00195E8D" w:rsidRDefault="00195E8D" w:rsidP="00195E8D">
      <w:pPr>
        <w:spacing w:before="32"/>
        <w:ind w:left="1060"/>
        <w:rPr>
          <w:i/>
          <w:sz w:val="26"/>
        </w:rPr>
      </w:pPr>
      <w:r>
        <w:rPr>
          <w:i/>
          <w:sz w:val="26"/>
        </w:rPr>
        <w:t xml:space="preserve"> </w:t>
      </w:r>
    </w:p>
    <w:p w14:paraId="63DE0E33" w14:textId="77777777" w:rsidR="00195E8D" w:rsidRPr="002F50C2" w:rsidRDefault="00195E8D" w:rsidP="00195E8D">
      <w:pPr>
        <w:pStyle w:val="Paragraphedeliste"/>
        <w:numPr>
          <w:ilvl w:val="0"/>
          <w:numId w:val="27"/>
        </w:numPr>
        <w:spacing w:before="38"/>
        <w:rPr>
          <w:b/>
          <w:i/>
          <w:color w:val="C00000"/>
          <w:sz w:val="26"/>
        </w:rPr>
      </w:pPr>
      <w:r w:rsidRPr="002F50C2">
        <w:rPr>
          <w:b/>
          <w:i/>
          <w:color w:val="C00000"/>
          <w:sz w:val="26"/>
        </w:rPr>
        <w:t>Profil</w:t>
      </w:r>
      <w:r w:rsidRPr="002F50C2">
        <w:rPr>
          <w:b/>
          <w:i/>
          <w:color w:val="C00000"/>
          <w:spacing w:val="-2"/>
          <w:sz w:val="26"/>
        </w:rPr>
        <w:t xml:space="preserve"> </w:t>
      </w:r>
      <w:r w:rsidRPr="002F50C2">
        <w:rPr>
          <w:b/>
          <w:i/>
          <w:color w:val="C00000"/>
          <w:sz w:val="26"/>
        </w:rPr>
        <w:t xml:space="preserve">étudiant  </w:t>
      </w:r>
    </w:p>
    <w:p w14:paraId="58D3A7FF" w14:textId="77777777" w:rsidR="00195E8D" w:rsidRDefault="00195E8D" w:rsidP="00195E8D">
      <w:pPr>
        <w:spacing w:before="33"/>
        <w:ind w:left="1045"/>
        <w:rPr>
          <w:i/>
          <w:sz w:val="26"/>
        </w:rPr>
      </w:pPr>
      <w:r>
        <w:rPr>
          <w:i/>
          <w:sz w:val="26"/>
        </w:rPr>
        <w:t xml:space="preserve"> </w:t>
      </w:r>
    </w:p>
    <w:p w14:paraId="4AE0C9F0" w14:textId="77777777" w:rsidR="00195E8D" w:rsidRDefault="00195E8D" w:rsidP="00195E8D">
      <w:pPr>
        <w:pStyle w:val="Paragraphedeliste"/>
        <w:numPr>
          <w:ilvl w:val="0"/>
          <w:numId w:val="2"/>
        </w:numPr>
        <w:tabs>
          <w:tab w:val="left" w:pos="1765"/>
          <w:tab w:val="left" w:pos="1766"/>
        </w:tabs>
        <w:spacing w:before="34"/>
        <w:rPr>
          <w:rFonts w:ascii="Symbol" w:hAnsi="Symbol"/>
          <w:i/>
          <w:sz w:val="26"/>
        </w:rPr>
      </w:pPr>
      <w:r>
        <w:rPr>
          <w:i/>
          <w:color w:val="00AFEF"/>
          <w:sz w:val="26"/>
          <w:shd w:val="clear" w:color="auto" w:fill="FFFF00"/>
        </w:rPr>
        <w:t>Onglet</w:t>
      </w:r>
      <w:r>
        <w:rPr>
          <w:i/>
          <w:color w:val="00AFEF"/>
          <w:spacing w:val="-1"/>
          <w:sz w:val="26"/>
          <w:shd w:val="clear" w:color="auto" w:fill="FFFF00"/>
        </w:rPr>
        <w:t xml:space="preserve"> </w:t>
      </w:r>
      <w:r>
        <w:rPr>
          <w:i/>
          <w:color w:val="00AFEF"/>
          <w:sz w:val="26"/>
          <w:shd w:val="clear" w:color="auto" w:fill="FFFF00"/>
        </w:rPr>
        <w:t>Mes Documents</w:t>
      </w:r>
      <w:r>
        <w:rPr>
          <w:i/>
          <w:color w:val="00AFEF"/>
          <w:spacing w:val="-4"/>
          <w:sz w:val="26"/>
        </w:rPr>
        <w:t xml:space="preserve"> </w:t>
      </w:r>
      <w:r>
        <w:rPr>
          <w:i/>
          <w:sz w:val="26"/>
        </w:rPr>
        <w:t xml:space="preserve"> </w:t>
      </w:r>
    </w:p>
    <w:p w14:paraId="2CAFD009" w14:textId="77777777" w:rsidR="00195E8D" w:rsidRDefault="00195E8D" w:rsidP="00195E8D">
      <w:pPr>
        <w:pStyle w:val="Corpsdetexte"/>
        <w:rPr>
          <w:i/>
          <w:sz w:val="20"/>
        </w:rPr>
      </w:pPr>
    </w:p>
    <w:p w14:paraId="6FCCA68F" w14:textId="77777777" w:rsidR="00195E8D" w:rsidRDefault="00195E8D" w:rsidP="00195E8D">
      <w:pPr>
        <w:pStyle w:val="Corpsdetexte"/>
        <w:rPr>
          <w:i/>
          <w:sz w:val="20"/>
        </w:rPr>
      </w:pPr>
    </w:p>
    <w:p w14:paraId="191EAC1F" w14:textId="77777777" w:rsidR="00195E8D" w:rsidRDefault="00195E8D" w:rsidP="00195E8D">
      <w:pPr>
        <w:pStyle w:val="Corpsdetexte"/>
        <w:spacing w:before="4"/>
        <w:rPr>
          <w:i/>
          <w:sz w:val="17"/>
        </w:rPr>
      </w:pPr>
      <w:r w:rsidRPr="00AA0300">
        <w:rPr>
          <w:i/>
          <w:noProof/>
          <w:sz w:val="17"/>
        </w:rPr>
        <w:drawing>
          <wp:inline distT="0" distB="0" distL="0" distR="0" wp14:anchorId="51D063C1" wp14:editId="428FD767">
            <wp:extent cx="7264400" cy="414147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64400" cy="4141470"/>
                    </a:xfrm>
                    <a:prstGeom prst="rect">
                      <a:avLst/>
                    </a:prstGeom>
                  </pic:spPr>
                </pic:pic>
              </a:graphicData>
            </a:graphic>
          </wp:inline>
        </w:drawing>
      </w:r>
    </w:p>
    <w:p w14:paraId="48BDD197" w14:textId="77777777" w:rsidR="00195E8D" w:rsidRDefault="00195E8D" w:rsidP="00195E8D">
      <w:pPr>
        <w:pStyle w:val="Corpsdetexte"/>
        <w:rPr>
          <w:i/>
          <w:sz w:val="20"/>
        </w:rPr>
      </w:pPr>
    </w:p>
    <w:p w14:paraId="351E6DC4" w14:textId="77777777" w:rsidR="00195E8D" w:rsidRDefault="00195E8D" w:rsidP="00195E8D">
      <w:pPr>
        <w:pStyle w:val="Corpsdetexte"/>
        <w:rPr>
          <w:i/>
          <w:sz w:val="20"/>
        </w:rPr>
      </w:pPr>
    </w:p>
    <w:p w14:paraId="6B65BEDC" w14:textId="77777777" w:rsidR="00195E8D" w:rsidRDefault="00195E8D" w:rsidP="00195E8D">
      <w:pPr>
        <w:pStyle w:val="Corpsdetexte"/>
        <w:spacing w:before="225"/>
        <w:ind w:left="1045"/>
      </w:pPr>
      <w:r>
        <w:t>Contrairement</w:t>
      </w:r>
      <w:r>
        <w:rPr>
          <w:spacing w:val="32"/>
        </w:rPr>
        <w:t xml:space="preserve"> </w:t>
      </w:r>
      <w:r>
        <w:t>au</w:t>
      </w:r>
      <w:r>
        <w:rPr>
          <w:spacing w:val="39"/>
        </w:rPr>
        <w:t xml:space="preserve"> </w:t>
      </w:r>
      <w:r>
        <w:t>profil</w:t>
      </w:r>
      <w:r>
        <w:rPr>
          <w:spacing w:val="36"/>
        </w:rPr>
        <w:t xml:space="preserve"> </w:t>
      </w:r>
      <w:r>
        <w:t>administrateur,</w:t>
      </w:r>
      <w:r>
        <w:rPr>
          <w:spacing w:val="34"/>
        </w:rPr>
        <w:t xml:space="preserve"> </w:t>
      </w:r>
      <w:r>
        <w:t>le</w:t>
      </w:r>
      <w:r>
        <w:rPr>
          <w:spacing w:val="35"/>
        </w:rPr>
        <w:t xml:space="preserve"> </w:t>
      </w:r>
      <w:r>
        <w:t>profil</w:t>
      </w:r>
      <w:r>
        <w:rPr>
          <w:spacing w:val="37"/>
        </w:rPr>
        <w:t xml:space="preserve"> </w:t>
      </w:r>
      <w:r>
        <w:t>étudiants</w:t>
      </w:r>
      <w:r>
        <w:rPr>
          <w:spacing w:val="37"/>
        </w:rPr>
        <w:t xml:space="preserve"> </w:t>
      </w:r>
      <w:r>
        <w:t>ne</w:t>
      </w:r>
      <w:r>
        <w:rPr>
          <w:spacing w:val="40"/>
        </w:rPr>
        <w:t xml:space="preserve"> </w:t>
      </w:r>
      <w:r>
        <w:t>propose</w:t>
      </w:r>
      <w:r>
        <w:rPr>
          <w:spacing w:val="35"/>
        </w:rPr>
        <w:t xml:space="preserve"> </w:t>
      </w:r>
      <w:r>
        <w:t>pas</w:t>
      </w:r>
      <w:r>
        <w:rPr>
          <w:spacing w:val="32"/>
        </w:rPr>
        <w:t xml:space="preserve"> </w:t>
      </w:r>
      <w:r>
        <w:t>d’onglet</w:t>
      </w:r>
    </w:p>
    <w:p w14:paraId="3957E2C7" w14:textId="77777777" w:rsidR="00195E8D" w:rsidRDefault="00195E8D" w:rsidP="00195E8D">
      <w:pPr>
        <w:pStyle w:val="Corpsdetexte"/>
        <w:spacing w:before="33"/>
        <w:ind w:left="1055"/>
      </w:pPr>
      <w:r>
        <w:t>« Étudiants</w:t>
      </w:r>
      <w:r>
        <w:rPr>
          <w:spacing w:val="1"/>
        </w:rPr>
        <w:t xml:space="preserve"> </w:t>
      </w:r>
      <w:r>
        <w:t>»</w:t>
      </w:r>
      <w:r>
        <w:rPr>
          <w:spacing w:val="55"/>
        </w:rPr>
        <w:t xml:space="preserve"> </w:t>
      </w:r>
      <w:r>
        <w:t>car</w:t>
      </w:r>
      <w:r>
        <w:rPr>
          <w:spacing w:val="55"/>
        </w:rPr>
        <w:t xml:space="preserve"> </w:t>
      </w:r>
      <w:r>
        <w:t>seul</w:t>
      </w:r>
      <w:r>
        <w:rPr>
          <w:spacing w:val="53"/>
        </w:rPr>
        <w:t xml:space="preserve"> </w:t>
      </w:r>
      <w:r>
        <w:t>l’administrateur</w:t>
      </w:r>
      <w:r>
        <w:rPr>
          <w:spacing w:val="55"/>
        </w:rPr>
        <w:t xml:space="preserve"> </w:t>
      </w:r>
      <w:r>
        <w:t>possède</w:t>
      </w:r>
      <w:r>
        <w:rPr>
          <w:spacing w:val="51"/>
        </w:rPr>
        <w:t xml:space="preserve"> </w:t>
      </w:r>
      <w:r>
        <w:t>les</w:t>
      </w:r>
      <w:r>
        <w:rPr>
          <w:spacing w:val="54"/>
        </w:rPr>
        <w:t xml:space="preserve"> </w:t>
      </w:r>
      <w:r>
        <w:t>droits</w:t>
      </w:r>
      <w:r>
        <w:rPr>
          <w:spacing w:val="55"/>
        </w:rPr>
        <w:t xml:space="preserve"> </w:t>
      </w:r>
      <w:r>
        <w:t>pour</w:t>
      </w:r>
      <w:r>
        <w:rPr>
          <w:spacing w:val="55"/>
        </w:rPr>
        <w:t xml:space="preserve"> </w:t>
      </w:r>
      <w:r>
        <w:t>voir,</w:t>
      </w:r>
      <w:r>
        <w:rPr>
          <w:spacing w:val="56"/>
        </w:rPr>
        <w:t xml:space="preserve"> </w:t>
      </w:r>
      <w:r>
        <w:t>supprimer</w:t>
      </w:r>
      <w:r>
        <w:rPr>
          <w:spacing w:val="55"/>
        </w:rPr>
        <w:t xml:space="preserve"> </w:t>
      </w:r>
      <w:r>
        <w:t>ou ajouter</w:t>
      </w:r>
      <w:r>
        <w:rPr>
          <w:spacing w:val="-1"/>
        </w:rPr>
        <w:t xml:space="preserve"> </w:t>
      </w:r>
      <w:r>
        <w:t>une personne.</w:t>
      </w:r>
    </w:p>
    <w:p w14:paraId="7BA3B2A6" w14:textId="77777777" w:rsidR="00195E8D" w:rsidRDefault="00195E8D" w:rsidP="00195E8D">
      <w:pPr>
        <w:pStyle w:val="Corpsdetexte"/>
        <w:spacing w:before="9"/>
        <w:rPr>
          <w:sz w:val="31"/>
        </w:rPr>
      </w:pPr>
    </w:p>
    <w:p w14:paraId="520979A6" w14:textId="77777777" w:rsidR="00195E8D" w:rsidRDefault="00195E8D" w:rsidP="00195E8D">
      <w:pPr>
        <w:pStyle w:val="Corpsdetexte"/>
        <w:ind w:left="1045"/>
      </w:pPr>
      <w:r>
        <w:t>Cependant</w:t>
      </w:r>
      <w:r>
        <w:rPr>
          <w:spacing w:val="-1"/>
        </w:rPr>
        <w:t xml:space="preserve"> </w:t>
      </w:r>
      <w:r>
        <w:t>pour cet</w:t>
      </w:r>
      <w:r>
        <w:rPr>
          <w:spacing w:val="-1"/>
        </w:rPr>
        <w:t xml:space="preserve"> </w:t>
      </w:r>
      <w:r>
        <w:t>onglet,</w:t>
      </w:r>
      <w:r>
        <w:rPr>
          <w:spacing w:val="-5"/>
        </w:rPr>
        <w:t xml:space="preserve"> </w:t>
      </w:r>
      <w:r>
        <w:t>les</w:t>
      </w:r>
      <w:r>
        <w:rPr>
          <w:spacing w:val="-6"/>
        </w:rPr>
        <w:t xml:space="preserve"> </w:t>
      </w:r>
      <w:r>
        <w:t>fonctionnalités</w:t>
      </w:r>
      <w:r>
        <w:rPr>
          <w:spacing w:val="-1"/>
        </w:rPr>
        <w:t xml:space="preserve"> </w:t>
      </w:r>
      <w:r>
        <w:t>restent</w:t>
      </w:r>
      <w:r>
        <w:rPr>
          <w:spacing w:val="-1"/>
        </w:rPr>
        <w:t xml:space="preserve"> </w:t>
      </w:r>
      <w:r>
        <w:t>les même</w:t>
      </w:r>
      <w:r>
        <w:rPr>
          <w:spacing w:val="1"/>
        </w:rPr>
        <w:t xml:space="preserve"> </w:t>
      </w:r>
      <w:r>
        <w:t>pour les</w:t>
      </w:r>
      <w:r>
        <w:rPr>
          <w:spacing w:val="-1"/>
        </w:rPr>
        <w:t xml:space="preserve"> </w:t>
      </w:r>
      <w:r>
        <w:t>2</w:t>
      </w:r>
      <w:r>
        <w:rPr>
          <w:spacing w:val="-1"/>
        </w:rPr>
        <w:t xml:space="preserve"> </w:t>
      </w:r>
      <w:r>
        <w:t>profils.</w:t>
      </w:r>
    </w:p>
    <w:p w14:paraId="508CAC25" w14:textId="77777777" w:rsidR="00195E8D" w:rsidRDefault="00195E8D" w:rsidP="00195E8D">
      <w:pPr>
        <w:pStyle w:val="Corpsdetexte"/>
        <w:spacing w:before="9"/>
        <w:rPr>
          <w:sz w:val="31"/>
        </w:rPr>
      </w:pPr>
    </w:p>
    <w:p w14:paraId="3FB4F549" w14:textId="77777777" w:rsidR="00195E8D" w:rsidRDefault="00195E8D" w:rsidP="00195E8D">
      <w:pPr>
        <w:pStyle w:val="Corpsdetexte"/>
        <w:ind w:left="1045"/>
      </w:pPr>
      <w:r>
        <w:t>+</w:t>
      </w:r>
      <w:r>
        <w:rPr>
          <w:spacing w:val="-1"/>
        </w:rPr>
        <w:t xml:space="preserve"> </w:t>
      </w:r>
      <w:r>
        <w:t>les</w:t>
      </w:r>
      <w:r>
        <w:rPr>
          <w:spacing w:val="-2"/>
        </w:rPr>
        <w:t xml:space="preserve"> </w:t>
      </w:r>
      <w:r>
        <w:t>utilisateurs</w:t>
      </w:r>
      <w:r>
        <w:rPr>
          <w:spacing w:val="-7"/>
        </w:rPr>
        <w:t xml:space="preserve"> </w:t>
      </w:r>
      <w:r>
        <w:t>auront</w:t>
      </w:r>
      <w:r>
        <w:rPr>
          <w:spacing w:val="-6"/>
        </w:rPr>
        <w:t xml:space="preserve"> </w:t>
      </w:r>
      <w:r>
        <w:t>la</w:t>
      </w:r>
      <w:r>
        <w:rPr>
          <w:spacing w:val="1"/>
        </w:rPr>
        <w:t xml:space="preserve"> </w:t>
      </w:r>
      <w:r>
        <w:t>possibilité</w:t>
      </w:r>
      <w:r>
        <w:rPr>
          <w:spacing w:val="-5"/>
        </w:rPr>
        <w:t xml:space="preserve"> </w:t>
      </w:r>
      <w:r>
        <w:t>de voir</w:t>
      </w:r>
      <w:r>
        <w:rPr>
          <w:spacing w:val="-6"/>
        </w:rPr>
        <w:t xml:space="preserve"> </w:t>
      </w:r>
      <w:r>
        <w:t>la</w:t>
      </w:r>
      <w:r>
        <w:rPr>
          <w:spacing w:val="1"/>
        </w:rPr>
        <w:t xml:space="preserve"> </w:t>
      </w:r>
      <w:r>
        <w:t>capacité de stockage qui</w:t>
      </w:r>
      <w:r>
        <w:rPr>
          <w:spacing w:val="-4"/>
        </w:rPr>
        <w:t xml:space="preserve"> </w:t>
      </w:r>
      <w:r>
        <w:t>leurs</w:t>
      </w:r>
      <w:r>
        <w:rPr>
          <w:spacing w:val="-2"/>
        </w:rPr>
        <w:t xml:space="preserve"> </w:t>
      </w:r>
      <w:r>
        <w:t>restent.</w:t>
      </w:r>
    </w:p>
    <w:p w14:paraId="1C32D64D" w14:textId="77777777" w:rsidR="00195E8D" w:rsidRDefault="00195E8D" w:rsidP="00195E8D">
      <w:pPr>
        <w:pStyle w:val="Corpsdetexte"/>
        <w:spacing w:before="4"/>
        <w:rPr>
          <w:sz w:val="31"/>
        </w:rPr>
      </w:pPr>
      <w:r w:rsidRPr="007F04EA">
        <w:rPr>
          <w:noProof/>
        </w:rPr>
        <w:drawing>
          <wp:anchor distT="0" distB="0" distL="114300" distR="114300" simplePos="0" relativeHeight="251704396" behindDoc="0" locked="0" layoutInCell="1" allowOverlap="1" wp14:anchorId="234760AA" wp14:editId="04540FDC">
            <wp:simplePos x="0" y="0"/>
            <wp:positionH relativeFrom="column">
              <wp:posOffset>553206</wp:posOffset>
            </wp:positionH>
            <wp:positionV relativeFrom="paragraph">
              <wp:posOffset>154994</wp:posOffset>
            </wp:positionV>
            <wp:extent cx="3586579" cy="1591701"/>
            <wp:effectExtent l="0" t="0" r="0" b="0"/>
            <wp:wrapNone/>
            <wp:docPr id="206" name="Image 2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86579" cy="159170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5420" behindDoc="0" locked="0" layoutInCell="1" allowOverlap="1" wp14:anchorId="27F123F2" wp14:editId="68FCB727">
                <wp:simplePos x="0" y="0"/>
                <wp:positionH relativeFrom="column">
                  <wp:posOffset>4343873</wp:posOffset>
                </wp:positionH>
                <wp:positionV relativeFrom="paragraph">
                  <wp:posOffset>281238</wp:posOffset>
                </wp:positionV>
                <wp:extent cx="2714348" cy="772412"/>
                <wp:effectExtent l="0" t="0" r="16510" b="15240"/>
                <wp:wrapNone/>
                <wp:docPr id="207" name="Zone de texte 207"/>
                <wp:cNvGraphicFramePr/>
                <a:graphic xmlns:a="http://schemas.openxmlformats.org/drawingml/2006/main">
                  <a:graphicData uri="http://schemas.microsoft.com/office/word/2010/wordprocessingShape">
                    <wps:wsp>
                      <wps:cNvSpPr txBox="1"/>
                      <wps:spPr>
                        <a:xfrm>
                          <a:off x="0" y="0"/>
                          <a:ext cx="2714348" cy="772412"/>
                        </a:xfrm>
                        <a:prstGeom prst="rect">
                          <a:avLst/>
                        </a:prstGeom>
                        <a:solidFill>
                          <a:schemeClr val="lt1"/>
                        </a:solidFill>
                        <a:ln w="6350">
                          <a:solidFill>
                            <a:prstClr val="black"/>
                          </a:solidFill>
                        </a:ln>
                      </wps:spPr>
                      <wps:txbx>
                        <w:txbxContent>
                          <w:p w14:paraId="26A071AC" w14:textId="77777777" w:rsidR="00195E8D" w:rsidRPr="00636622" w:rsidRDefault="00195E8D" w:rsidP="00195E8D">
                            <w:pPr>
                              <w:rPr>
                                <w:sz w:val="18"/>
                                <w:szCs w:val="18"/>
                              </w:rPr>
                            </w:pPr>
                            <w:r w:rsidRPr="00636622">
                              <w:rPr>
                                <w:sz w:val="18"/>
                                <w:szCs w:val="18"/>
                              </w:rPr>
                              <w:t xml:space="preserve">Aucun fichier n’a été stocké pour l’utilisateur toto toto donc </w:t>
                            </w:r>
                            <w:r>
                              <w:rPr>
                                <w:sz w:val="18"/>
                                <w:szCs w:val="18"/>
                              </w:rPr>
                              <w:t>la</w:t>
                            </w:r>
                            <w:r w:rsidRPr="00636622">
                              <w:rPr>
                                <w:sz w:val="18"/>
                                <w:szCs w:val="18"/>
                              </w:rPr>
                              <w:t xml:space="preserve"> capacité de stockage</w:t>
                            </w:r>
                            <w:r>
                              <w:rPr>
                                <w:sz w:val="18"/>
                                <w:szCs w:val="18"/>
                              </w:rPr>
                              <w:t xml:space="preserve"> qui lui reste </w:t>
                            </w:r>
                            <w:r w:rsidRPr="00636622">
                              <w:rPr>
                                <w:sz w:val="18"/>
                                <w:szCs w:val="18"/>
                              </w:rPr>
                              <w:t>est de 100%.</w:t>
                            </w:r>
                          </w:p>
                          <w:p w14:paraId="74359605" w14:textId="77777777" w:rsidR="00195E8D" w:rsidRPr="00636622" w:rsidRDefault="00195E8D" w:rsidP="00195E8D">
                            <w:pPr>
                              <w:rPr>
                                <w:sz w:val="18"/>
                                <w:szCs w:val="18"/>
                              </w:rPr>
                            </w:pPr>
                          </w:p>
                          <w:p w14:paraId="46C9230B" w14:textId="77777777" w:rsidR="00195E8D" w:rsidRPr="00636622" w:rsidRDefault="00195E8D" w:rsidP="00195E8D">
                            <w:pPr>
                              <w:rPr>
                                <w:sz w:val="18"/>
                                <w:szCs w:val="18"/>
                              </w:rPr>
                            </w:pPr>
                            <w:r w:rsidRPr="00636622">
                              <w:rPr>
                                <w:sz w:val="18"/>
                                <w:szCs w:val="18"/>
                              </w:rPr>
                              <w:t>On voit qu’il lui reste 100Mo /100Mo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23F2" id="Zone de texte 207" o:spid="_x0000_s1062" type="#_x0000_t202" style="position:absolute;margin-left:342.05pt;margin-top:22.15pt;width:213.75pt;height:60.8pt;z-index:251705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" fillcolor="white [3201]" strokeweight=".5pt">
                <v:textbox>
                  <w:txbxContent>
                    <w:p w14:paraId="26A071AC" w14:textId="77777777" w:rsidR="00195E8D" w:rsidRPr="00636622" w:rsidRDefault="00195E8D" w:rsidP="00195E8D">
                      <w:pPr>
                        <w:rPr>
                          <w:sz w:val="18"/>
                          <w:szCs w:val="18"/>
                        </w:rPr>
                      </w:pPr>
                      <w:r w:rsidRPr="00636622">
                        <w:rPr>
                          <w:sz w:val="18"/>
                          <w:szCs w:val="18"/>
                        </w:rPr>
                        <w:t xml:space="preserve">Aucun fichier n’a été stocké pour l’utilisateur toto </w:t>
                      </w:r>
                      <w:proofErr w:type="spellStart"/>
                      <w:r w:rsidRPr="00636622">
                        <w:rPr>
                          <w:sz w:val="18"/>
                          <w:szCs w:val="18"/>
                        </w:rPr>
                        <w:t>toto</w:t>
                      </w:r>
                      <w:proofErr w:type="spellEnd"/>
                      <w:r w:rsidRPr="00636622">
                        <w:rPr>
                          <w:sz w:val="18"/>
                          <w:szCs w:val="18"/>
                        </w:rPr>
                        <w:t xml:space="preserve"> donc </w:t>
                      </w:r>
                      <w:r>
                        <w:rPr>
                          <w:sz w:val="18"/>
                          <w:szCs w:val="18"/>
                        </w:rPr>
                        <w:t>la</w:t>
                      </w:r>
                      <w:r w:rsidRPr="00636622">
                        <w:rPr>
                          <w:sz w:val="18"/>
                          <w:szCs w:val="18"/>
                        </w:rPr>
                        <w:t xml:space="preserve"> capacité de stockage</w:t>
                      </w:r>
                      <w:r>
                        <w:rPr>
                          <w:sz w:val="18"/>
                          <w:szCs w:val="18"/>
                        </w:rPr>
                        <w:t xml:space="preserve"> qui lui reste </w:t>
                      </w:r>
                      <w:r w:rsidRPr="00636622">
                        <w:rPr>
                          <w:sz w:val="18"/>
                          <w:szCs w:val="18"/>
                        </w:rPr>
                        <w:t>est de 100%.</w:t>
                      </w:r>
                    </w:p>
                    <w:p w14:paraId="74359605" w14:textId="77777777" w:rsidR="00195E8D" w:rsidRPr="00636622" w:rsidRDefault="00195E8D" w:rsidP="00195E8D">
                      <w:pPr>
                        <w:rPr>
                          <w:sz w:val="18"/>
                          <w:szCs w:val="18"/>
                        </w:rPr>
                      </w:pPr>
                    </w:p>
                    <w:p w14:paraId="46C9230B" w14:textId="77777777" w:rsidR="00195E8D" w:rsidRPr="00636622" w:rsidRDefault="00195E8D" w:rsidP="00195E8D">
                      <w:pPr>
                        <w:rPr>
                          <w:sz w:val="18"/>
                          <w:szCs w:val="18"/>
                        </w:rPr>
                      </w:pPr>
                      <w:r w:rsidRPr="00636622">
                        <w:rPr>
                          <w:sz w:val="18"/>
                          <w:szCs w:val="18"/>
                        </w:rPr>
                        <w:t>On voit qu’il lui reste 100Mo /100Mo</w:t>
                      </w:r>
                    </w:p>
                  </w:txbxContent>
                </v:textbox>
              </v:shape>
            </w:pict>
          </mc:Fallback>
        </mc:AlternateContent>
      </w:r>
    </w:p>
    <w:p w14:paraId="65540736" w14:textId="77777777" w:rsidR="00195E8D" w:rsidRDefault="00195E8D" w:rsidP="00195E8D">
      <w:pPr>
        <w:sectPr w:rsidR="00195E8D">
          <w:headerReference w:type="default" r:id="rId84"/>
          <w:footerReference w:type="default" r:id="rId85"/>
          <w:pgSz w:w="11900" w:h="16840"/>
          <w:pgMar w:top="1440" w:right="80" w:bottom="2640" w:left="380" w:header="0" w:footer="2451" w:gutter="0"/>
          <w:cols w:space="720"/>
        </w:sectPr>
      </w:pPr>
    </w:p>
    <w:p w14:paraId="63A58825" w14:textId="77777777" w:rsidR="00195E8D" w:rsidRDefault="00195E8D" w:rsidP="00195E8D">
      <w:pPr>
        <w:spacing w:line="305" w:lineRule="exact"/>
        <w:ind w:left="1045"/>
        <w:rPr>
          <w:i/>
          <w:sz w:val="26"/>
        </w:rPr>
      </w:pPr>
      <w:r>
        <w:rPr>
          <w:i/>
          <w:sz w:val="26"/>
        </w:rPr>
        <w:lastRenderedPageBreak/>
        <w:t xml:space="preserve"> </w:t>
      </w:r>
    </w:p>
    <w:p w14:paraId="42E0F0F1" w14:textId="77777777" w:rsidR="00C878C6" w:rsidRDefault="00C878C6" w:rsidP="00195E8D">
      <w:pPr>
        <w:pStyle w:val="Corpsdetexte"/>
        <w:spacing w:before="14"/>
        <w:ind w:left="1164"/>
        <w:jc w:val="both"/>
      </w:pPr>
    </w:p>
    <w:p w14:paraId="641F9BB7" w14:textId="4FA1EDDD" w:rsidR="00C878C6" w:rsidRPr="00C878C6" w:rsidRDefault="00C878C6" w:rsidP="00195E8D">
      <w:pPr>
        <w:pStyle w:val="Corpsdetexte"/>
        <w:spacing w:before="14"/>
        <w:ind w:left="1164"/>
        <w:jc w:val="both"/>
        <w:rPr>
          <w:b/>
          <w:bCs/>
          <w:color w:val="0070C0"/>
          <w:sz w:val="28"/>
          <w:szCs w:val="28"/>
          <w:u w:val="single"/>
        </w:rPr>
      </w:pPr>
      <w:r w:rsidRPr="00C878C6">
        <w:rPr>
          <w:b/>
          <w:bCs/>
          <w:color w:val="0070C0"/>
          <w:sz w:val="28"/>
          <w:szCs w:val="28"/>
          <w:u w:val="single"/>
        </w:rPr>
        <w:t>CHANGEMENT DE LANGUE</w:t>
      </w:r>
    </w:p>
    <w:p w14:paraId="0BC58C4C" w14:textId="77777777" w:rsidR="00C878C6" w:rsidRDefault="00C878C6" w:rsidP="00195E8D">
      <w:pPr>
        <w:pStyle w:val="Corpsdetexte"/>
        <w:spacing w:before="14"/>
        <w:ind w:left="1164"/>
        <w:jc w:val="both"/>
      </w:pPr>
    </w:p>
    <w:p w14:paraId="13EA5F8D" w14:textId="77777777" w:rsidR="00C878C6" w:rsidRDefault="00C878C6" w:rsidP="00195E8D">
      <w:pPr>
        <w:pStyle w:val="Corpsdetexte"/>
        <w:spacing w:before="14"/>
        <w:ind w:left="1164"/>
        <w:jc w:val="both"/>
      </w:pPr>
    </w:p>
    <w:p w14:paraId="08FA153A" w14:textId="77777777" w:rsidR="00C878C6" w:rsidRDefault="00C878C6" w:rsidP="00195E8D">
      <w:pPr>
        <w:pStyle w:val="Corpsdetexte"/>
        <w:spacing w:before="14"/>
        <w:ind w:left="1164"/>
        <w:jc w:val="both"/>
      </w:pPr>
    </w:p>
    <w:p w14:paraId="79412A84" w14:textId="49923CD7" w:rsidR="00C878C6" w:rsidRDefault="00C878C6" w:rsidP="00195E8D">
      <w:pPr>
        <w:pStyle w:val="Corpsdetexte"/>
        <w:spacing w:before="14"/>
        <w:ind w:left="1164"/>
        <w:jc w:val="both"/>
      </w:pPr>
      <w:r>
        <w:t>L’utilisateur peut changer la langue du site (français ou anglais).</w:t>
      </w:r>
    </w:p>
    <w:p w14:paraId="7AFCA515" w14:textId="466125D8" w:rsidR="00C878C6" w:rsidRDefault="00C878C6" w:rsidP="00195E8D">
      <w:pPr>
        <w:pStyle w:val="Corpsdetexte"/>
        <w:spacing w:before="14"/>
        <w:ind w:left="1164"/>
        <w:jc w:val="both"/>
      </w:pPr>
    </w:p>
    <w:p w14:paraId="07F00CF5" w14:textId="17F59FA5" w:rsidR="00C878C6" w:rsidRDefault="00C878C6" w:rsidP="00195E8D">
      <w:pPr>
        <w:pStyle w:val="Corpsdetexte"/>
        <w:spacing w:before="14"/>
        <w:ind w:left="1164"/>
        <w:jc w:val="both"/>
      </w:pPr>
      <w:r>
        <w:rPr>
          <w:noProof/>
        </w:rPr>
        <w:drawing>
          <wp:anchor distT="0" distB="0" distL="114300" distR="114300" simplePos="0" relativeHeight="251718732" behindDoc="0" locked="0" layoutInCell="1" allowOverlap="1" wp14:anchorId="41187703" wp14:editId="35BFE009">
            <wp:simplePos x="0" y="0"/>
            <wp:positionH relativeFrom="page">
              <wp:posOffset>254000</wp:posOffset>
            </wp:positionH>
            <wp:positionV relativeFrom="paragraph">
              <wp:posOffset>60325</wp:posOffset>
            </wp:positionV>
            <wp:extent cx="7264400" cy="3292475"/>
            <wp:effectExtent l="0" t="0" r="0" b="3175"/>
            <wp:wrapNone/>
            <wp:docPr id="5677" name="Image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264400" cy="3292475"/>
                    </a:xfrm>
                    <a:prstGeom prst="rect">
                      <a:avLst/>
                    </a:prstGeom>
                  </pic:spPr>
                </pic:pic>
              </a:graphicData>
            </a:graphic>
          </wp:anchor>
        </w:drawing>
      </w:r>
    </w:p>
    <w:p w14:paraId="3BBF3BDD" w14:textId="77777777" w:rsidR="00C878C6" w:rsidRDefault="00C878C6" w:rsidP="00195E8D">
      <w:pPr>
        <w:pStyle w:val="Corpsdetexte"/>
        <w:spacing w:before="14"/>
        <w:ind w:left="1164"/>
        <w:jc w:val="both"/>
      </w:pPr>
    </w:p>
    <w:p w14:paraId="682400FF" w14:textId="77777777" w:rsidR="00C878C6" w:rsidRDefault="00C878C6" w:rsidP="00195E8D">
      <w:pPr>
        <w:pStyle w:val="Corpsdetexte"/>
        <w:spacing w:before="14"/>
        <w:ind w:left="1164"/>
        <w:jc w:val="both"/>
      </w:pPr>
    </w:p>
    <w:p w14:paraId="6C38687F" w14:textId="6817EDC3" w:rsidR="00C878C6" w:rsidRDefault="00C878C6" w:rsidP="00195E8D">
      <w:pPr>
        <w:pStyle w:val="Corpsdetexte"/>
        <w:spacing w:before="14"/>
        <w:ind w:left="1164"/>
        <w:jc w:val="both"/>
      </w:pPr>
    </w:p>
    <w:p w14:paraId="6733027F" w14:textId="77777777" w:rsidR="00C878C6" w:rsidRDefault="00C878C6" w:rsidP="00195E8D">
      <w:pPr>
        <w:pStyle w:val="Corpsdetexte"/>
        <w:spacing w:before="14"/>
        <w:ind w:left="1164"/>
        <w:jc w:val="both"/>
      </w:pPr>
    </w:p>
    <w:p w14:paraId="63A17EB7" w14:textId="77777777" w:rsidR="00C878C6" w:rsidRDefault="00C878C6" w:rsidP="00195E8D">
      <w:pPr>
        <w:pStyle w:val="Corpsdetexte"/>
        <w:spacing w:before="14"/>
        <w:ind w:left="1164"/>
        <w:jc w:val="both"/>
      </w:pPr>
    </w:p>
    <w:p w14:paraId="6DB6207F" w14:textId="77777777" w:rsidR="00C878C6" w:rsidRDefault="00C878C6" w:rsidP="00195E8D">
      <w:pPr>
        <w:pStyle w:val="Corpsdetexte"/>
        <w:spacing w:before="14"/>
        <w:ind w:left="1164"/>
        <w:jc w:val="both"/>
      </w:pPr>
    </w:p>
    <w:p w14:paraId="2CB7AF87" w14:textId="77777777" w:rsidR="00C878C6" w:rsidRDefault="00C878C6" w:rsidP="00195E8D">
      <w:pPr>
        <w:pStyle w:val="Corpsdetexte"/>
        <w:spacing w:before="14"/>
        <w:ind w:left="1164"/>
        <w:jc w:val="both"/>
      </w:pPr>
    </w:p>
    <w:p w14:paraId="287F5BCF" w14:textId="0B3423DC" w:rsidR="00C878C6" w:rsidRDefault="00C878C6" w:rsidP="00195E8D">
      <w:pPr>
        <w:pStyle w:val="Corpsdetexte"/>
        <w:spacing w:before="14"/>
        <w:ind w:left="1164"/>
        <w:jc w:val="both"/>
      </w:pPr>
    </w:p>
    <w:p w14:paraId="33659165" w14:textId="77777777" w:rsidR="00C878C6" w:rsidRDefault="00C878C6" w:rsidP="00195E8D">
      <w:pPr>
        <w:pStyle w:val="Corpsdetexte"/>
        <w:spacing w:before="14"/>
        <w:ind w:left="1164"/>
        <w:jc w:val="both"/>
      </w:pPr>
    </w:p>
    <w:p w14:paraId="1DDC41FB" w14:textId="77777777" w:rsidR="00C878C6" w:rsidRDefault="00C878C6" w:rsidP="00195E8D">
      <w:pPr>
        <w:pStyle w:val="Corpsdetexte"/>
        <w:spacing w:before="14"/>
        <w:ind w:left="1164"/>
        <w:jc w:val="both"/>
      </w:pPr>
    </w:p>
    <w:p w14:paraId="05C84990" w14:textId="77777777" w:rsidR="00C878C6" w:rsidRDefault="00C878C6" w:rsidP="00195E8D">
      <w:pPr>
        <w:pStyle w:val="Corpsdetexte"/>
        <w:spacing w:before="14"/>
        <w:ind w:left="1164"/>
        <w:jc w:val="both"/>
      </w:pPr>
    </w:p>
    <w:p w14:paraId="6E771A39" w14:textId="77777777" w:rsidR="00C878C6" w:rsidRDefault="00C878C6" w:rsidP="00195E8D">
      <w:pPr>
        <w:pStyle w:val="Corpsdetexte"/>
        <w:spacing w:before="14"/>
        <w:ind w:left="1164"/>
        <w:jc w:val="both"/>
      </w:pPr>
    </w:p>
    <w:p w14:paraId="3090F24B" w14:textId="77777777" w:rsidR="00C878C6" w:rsidRDefault="00C878C6" w:rsidP="00195E8D">
      <w:pPr>
        <w:pStyle w:val="Corpsdetexte"/>
        <w:spacing w:before="14"/>
        <w:ind w:left="1164"/>
        <w:jc w:val="both"/>
      </w:pPr>
    </w:p>
    <w:p w14:paraId="388D1C59" w14:textId="26C5247C" w:rsidR="00C878C6" w:rsidRDefault="00C878C6" w:rsidP="00195E8D">
      <w:pPr>
        <w:pStyle w:val="Corpsdetexte"/>
        <w:spacing w:before="14"/>
        <w:ind w:left="1164"/>
        <w:jc w:val="both"/>
      </w:pPr>
    </w:p>
    <w:p w14:paraId="4BA45E65" w14:textId="77777777" w:rsidR="00C878C6" w:rsidRDefault="00C878C6" w:rsidP="00195E8D">
      <w:pPr>
        <w:pStyle w:val="Corpsdetexte"/>
        <w:spacing w:before="14"/>
        <w:ind w:left="1164"/>
        <w:jc w:val="both"/>
      </w:pPr>
    </w:p>
    <w:p w14:paraId="7A27B896" w14:textId="77777777" w:rsidR="00C878C6" w:rsidRDefault="00C878C6" w:rsidP="00195E8D">
      <w:pPr>
        <w:pStyle w:val="Corpsdetexte"/>
        <w:spacing w:before="14"/>
        <w:ind w:left="1164"/>
        <w:jc w:val="both"/>
      </w:pPr>
    </w:p>
    <w:p w14:paraId="3C992628" w14:textId="77777777" w:rsidR="00C878C6" w:rsidRDefault="00C878C6" w:rsidP="00195E8D">
      <w:pPr>
        <w:pStyle w:val="Corpsdetexte"/>
        <w:spacing w:before="14"/>
        <w:ind w:left="1164"/>
        <w:jc w:val="both"/>
      </w:pPr>
    </w:p>
    <w:p w14:paraId="3B9B4455" w14:textId="77777777" w:rsidR="00C878C6" w:rsidRDefault="00C878C6" w:rsidP="00195E8D">
      <w:pPr>
        <w:pStyle w:val="Corpsdetexte"/>
        <w:spacing w:before="14"/>
        <w:ind w:left="1164"/>
        <w:jc w:val="both"/>
      </w:pPr>
    </w:p>
    <w:p w14:paraId="686CF6AE" w14:textId="367C12D8" w:rsidR="00C878C6" w:rsidRDefault="00C878C6" w:rsidP="00195E8D">
      <w:pPr>
        <w:pStyle w:val="Corpsdetexte"/>
        <w:spacing w:before="14"/>
        <w:ind w:left="1164"/>
        <w:jc w:val="both"/>
      </w:pPr>
      <w:r>
        <w:rPr>
          <w:noProof/>
        </w:rPr>
        <w:drawing>
          <wp:anchor distT="0" distB="0" distL="114300" distR="114300" simplePos="0" relativeHeight="251719756" behindDoc="0" locked="0" layoutInCell="1" allowOverlap="1" wp14:anchorId="6D1C989D" wp14:editId="50EBBB7D">
            <wp:simplePos x="0" y="0"/>
            <wp:positionH relativeFrom="margin">
              <wp:align>right</wp:align>
            </wp:positionH>
            <wp:positionV relativeFrom="paragraph">
              <wp:posOffset>47625</wp:posOffset>
            </wp:positionV>
            <wp:extent cx="7264400" cy="2955290"/>
            <wp:effectExtent l="0" t="0" r="0" b="0"/>
            <wp:wrapNone/>
            <wp:docPr id="5678" name="Image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64400" cy="2955290"/>
                    </a:xfrm>
                    <a:prstGeom prst="rect">
                      <a:avLst/>
                    </a:prstGeom>
                  </pic:spPr>
                </pic:pic>
              </a:graphicData>
            </a:graphic>
            <wp14:sizeRelH relativeFrom="page">
              <wp14:pctWidth>0</wp14:pctWidth>
            </wp14:sizeRelH>
            <wp14:sizeRelV relativeFrom="page">
              <wp14:pctHeight>0</wp14:pctHeight>
            </wp14:sizeRelV>
          </wp:anchor>
        </w:drawing>
      </w:r>
    </w:p>
    <w:p w14:paraId="3AF047D9" w14:textId="77AACE99" w:rsidR="00C878C6" w:rsidRDefault="00C878C6" w:rsidP="00195E8D">
      <w:pPr>
        <w:pStyle w:val="Corpsdetexte"/>
        <w:spacing w:before="14"/>
        <w:ind w:left="1164"/>
        <w:jc w:val="both"/>
      </w:pPr>
    </w:p>
    <w:p w14:paraId="5B46960B" w14:textId="1E75D37E" w:rsidR="00C878C6" w:rsidRDefault="00C878C6" w:rsidP="00195E8D">
      <w:pPr>
        <w:pStyle w:val="Corpsdetexte"/>
        <w:spacing w:before="14"/>
        <w:ind w:left="1164"/>
        <w:jc w:val="both"/>
      </w:pPr>
    </w:p>
    <w:p w14:paraId="47EAA71D" w14:textId="72FEFB16" w:rsidR="00C878C6" w:rsidRDefault="00C878C6" w:rsidP="00195E8D">
      <w:pPr>
        <w:pStyle w:val="Corpsdetexte"/>
        <w:spacing w:before="14"/>
        <w:ind w:left="1164"/>
        <w:jc w:val="both"/>
      </w:pPr>
    </w:p>
    <w:p w14:paraId="48EA3918" w14:textId="7E5917F0" w:rsidR="00C878C6" w:rsidRDefault="00C878C6" w:rsidP="00195E8D">
      <w:pPr>
        <w:pStyle w:val="Corpsdetexte"/>
        <w:spacing w:before="14"/>
        <w:ind w:left="1164"/>
        <w:jc w:val="both"/>
      </w:pPr>
    </w:p>
    <w:p w14:paraId="1342D34A" w14:textId="77777777" w:rsidR="00C878C6" w:rsidRDefault="00C878C6" w:rsidP="00195E8D">
      <w:pPr>
        <w:pStyle w:val="Corpsdetexte"/>
        <w:spacing w:before="14"/>
        <w:ind w:left="1164"/>
        <w:jc w:val="both"/>
      </w:pPr>
    </w:p>
    <w:p w14:paraId="5E0ABBCE" w14:textId="77777777" w:rsidR="00C878C6" w:rsidRDefault="00C878C6" w:rsidP="00195E8D">
      <w:pPr>
        <w:pStyle w:val="Corpsdetexte"/>
        <w:spacing w:before="14"/>
        <w:ind w:left="1164"/>
        <w:jc w:val="both"/>
      </w:pPr>
    </w:p>
    <w:p w14:paraId="435515A9" w14:textId="77777777" w:rsidR="00C878C6" w:rsidRDefault="00C878C6" w:rsidP="00195E8D">
      <w:pPr>
        <w:pStyle w:val="Corpsdetexte"/>
        <w:spacing w:before="14"/>
        <w:ind w:left="1164"/>
        <w:jc w:val="both"/>
      </w:pPr>
    </w:p>
    <w:p w14:paraId="7B6F4B49" w14:textId="2B7B5BC3" w:rsidR="00C878C6" w:rsidRDefault="00C878C6" w:rsidP="00195E8D">
      <w:pPr>
        <w:pStyle w:val="Corpsdetexte"/>
        <w:spacing w:before="14"/>
        <w:ind w:left="1164"/>
        <w:jc w:val="both"/>
      </w:pPr>
    </w:p>
    <w:p w14:paraId="093609A7" w14:textId="77777777" w:rsidR="00C878C6" w:rsidRDefault="00C878C6" w:rsidP="00195E8D">
      <w:pPr>
        <w:pStyle w:val="Corpsdetexte"/>
        <w:spacing w:before="14"/>
        <w:ind w:left="1164"/>
        <w:jc w:val="both"/>
      </w:pPr>
    </w:p>
    <w:p w14:paraId="671C0FA1" w14:textId="77777777" w:rsidR="00C878C6" w:rsidRDefault="00C878C6" w:rsidP="00195E8D">
      <w:pPr>
        <w:pStyle w:val="Corpsdetexte"/>
        <w:spacing w:before="14"/>
        <w:ind w:left="1164"/>
        <w:jc w:val="both"/>
      </w:pPr>
    </w:p>
    <w:p w14:paraId="6064D200" w14:textId="74B69F0F" w:rsidR="00195E8D" w:rsidRDefault="00195E8D" w:rsidP="005911FB">
      <w:pPr>
        <w:pStyle w:val="Corpsdetexte"/>
        <w:spacing w:before="14"/>
        <w:ind w:left="444" w:firstLine="720"/>
        <w:jc w:val="both"/>
      </w:pPr>
      <w:r>
        <w:t>Les</w:t>
      </w:r>
      <w:r>
        <w:rPr>
          <w:spacing w:val="-4"/>
        </w:rPr>
        <w:t xml:space="preserve"> </w:t>
      </w:r>
      <w:r>
        <w:t>pages</w:t>
      </w:r>
      <w:r>
        <w:rPr>
          <w:spacing w:val="-5"/>
        </w:rPr>
        <w:t xml:space="preserve"> </w:t>
      </w:r>
      <w:r>
        <w:t>sont</w:t>
      </w:r>
      <w:r>
        <w:rPr>
          <w:spacing w:val="-4"/>
        </w:rPr>
        <w:t xml:space="preserve"> </w:t>
      </w:r>
      <w:r>
        <w:t>composés</w:t>
      </w:r>
      <w:r>
        <w:rPr>
          <w:spacing w:val="-4"/>
        </w:rPr>
        <w:t xml:space="preserve"> </w:t>
      </w:r>
      <w:r>
        <w:t>essentiellement</w:t>
      </w:r>
      <w:r>
        <w:rPr>
          <w:spacing w:val="1"/>
        </w:rPr>
        <w:t xml:space="preserve"> </w:t>
      </w:r>
      <w:r>
        <w:t>de</w:t>
      </w:r>
      <w:r>
        <w:rPr>
          <w:spacing w:val="-2"/>
        </w:rPr>
        <w:t xml:space="preserve"> </w:t>
      </w:r>
      <w:r>
        <w:t>Header,</w:t>
      </w:r>
      <w:r>
        <w:rPr>
          <w:spacing w:val="-1"/>
        </w:rPr>
        <w:t xml:space="preserve"> </w:t>
      </w:r>
      <w:r>
        <w:t>Footer</w:t>
      </w:r>
      <w:r>
        <w:rPr>
          <w:spacing w:val="-3"/>
        </w:rPr>
        <w:t xml:space="preserve"> </w:t>
      </w:r>
      <w:r>
        <w:t>et</w:t>
      </w:r>
      <w:r>
        <w:rPr>
          <w:spacing w:val="-8"/>
        </w:rPr>
        <w:t xml:space="preserve"> </w:t>
      </w:r>
      <w:r>
        <w:t>le</w:t>
      </w:r>
      <w:r>
        <w:rPr>
          <w:spacing w:val="-2"/>
        </w:rPr>
        <w:t xml:space="preserve"> </w:t>
      </w:r>
      <w:r>
        <w:t>corps</w:t>
      </w:r>
    </w:p>
    <w:p w14:paraId="16D92CAF" w14:textId="77777777" w:rsidR="00195E8D" w:rsidRDefault="00195E8D" w:rsidP="00195E8D">
      <w:pPr>
        <w:pStyle w:val="Corpsdetexte"/>
        <w:spacing w:before="8"/>
      </w:pPr>
    </w:p>
    <w:p w14:paraId="2493F185" w14:textId="77777777" w:rsidR="00195E8D" w:rsidRDefault="00195E8D" w:rsidP="00195E8D">
      <w:pPr>
        <w:pStyle w:val="Corpsdetexte"/>
        <w:ind w:left="1164" w:right="1444"/>
        <w:jc w:val="both"/>
      </w:pPr>
      <w:r>
        <w:t>Dans le Header on retrouvera tout le temps le logo de l’entreprise, parfois les boutons</w:t>
      </w:r>
      <w:r>
        <w:rPr>
          <w:spacing w:val="-56"/>
        </w:rPr>
        <w:t xml:space="preserve"> </w:t>
      </w:r>
      <w:r>
        <w:t>connexion déconnexion, des liens vers page d’accueil, page « à propos », et « nous</w:t>
      </w:r>
      <w:r>
        <w:rPr>
          <w:spacing w:val="1"/>
        </w:rPr>
        <w:t xml:space="preserve"> </w:t>
      </w:r>
      <w:r>
        <w:t>contacter ».</w:t>
      </w:r>
    </w:p>
    <w:p w14:paraId="5AA53AC8" w14:textId="77777777" w:rsidR="00195E8D" w:rsidRDefault="00195E8D" w:rsidP="00195E8D">
      <w:pPr>
        <w:pStyle w:val="Corpsdetexte"/>
        <w:rPr>
          <w:sz w:val="20"/>
        </w:rPr>
      </w:pPr>
    </w:p>
    <w:p w14:paraId="0FCCDEBB" w14:textId="77777777" w:rsidR="00195E8D" w:rsidRDefault="00195E8D" w:rsidP="00195E8D">
      <w:pPr>
        <w:pStyle w:val="Corpsdetexte"/>
        <w:spacing w:before="8"/>
        <w:rPr>
          <w:sz w:val="23"/>
        </w:rPr>
      </w:pPr>
    </w:p>
    <w:p w14:paraId="418957C4" w14:textId="77777777" w:rsidR="00195E8D" w:rsidRPr="007502F9" w:rsidRDefault="00195E8D" w:rsidP="00195E8D">
      <w:pPr>
        <w:pStyle w:val="Corpsdetexte"/>
        <w:tabs>
          <w:tab w:val="left" w:pos="1884"/>
        </w:tabs>
        <w:spacing w:before="99"/>
        <w:ind w:left="1524"/>
        <w:rPr>
          <w:b/>
        </w:rPr>
      </w:pPr>
      <w:r w:rsidRPr="007502F9">
        <w:rPr>
          <w:b/>
          <w:noProof/>
        </w:rPr>
        <w:drawing>
          <wp:anchor distT="0" distB="0" distL="0" distR="0" simplePos="0" relativeHeight="251695180" behindDoc="1" locked="0" layoutInCell="1" allowOverlap="1" wp14:anchorId="420B54DE" wp14:editId="47C3B299">
            <wp:simplePos x="0" y="0"/>
            <wp:positionH relativeFrom="page">
              <wp:posOffset>1146756</wp:posOffset>
            </wp:positionH>
            <wp:positionV relativeFrom="paragraph">
              <wp:posOffset>75064</wp:posOffset>
            </wp:positionV>
            <wp:extent cx="152400" cy="184150"/>
            <wp:effectExtent l="0" t="0" r="0" b="0"/>
            <wp:wrapNone/>
            <wp:docPr id="768"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88" cstate="print"/>
                    <a:stretch>
                      <a:fillRect/>
                    </a:stretch>
                  </pic:blipFill>
                  <pic:spPr>
                    <a:xfrm>
                      <a:off x="0" y="0"/>
                      <a:ext cx="152400" cy="184150"/>
                    </a:xfrm>
                    <a:prstGeom prst="rect">
                      <a:avLst/>
                    </a:prstGeom>
                  </pic:spPr>
                </pic:pic>
              </a:graphicData>
            </a:graphic>
          </wp:anchor>
        </w:drawing>
      </w:r>
      <w:r w:rsidRPr="007502F9">
        <w:rPr>
          <w:rFonts w:ascii="Times New Roman"/>
          <w:b/>
          <w:color w:val="00AFEF"/>
          <w:w w:val="99"/>
          <w:shd w:val="clear" w:color="auto" w:fill="FFFF00"/>
        </w:rPr>
        <w:t xml:space="preserve"> </w:t>
      </w:r>
      <w:r w:rsidRPr="007502F9">
        <w:rPr>
          <w:b/>
          <w:color w:val="00AFEF"/>
          <w:u w:val="single" w:color="00AFEF"/>
          <w:shd w:val="clear" w:color="auto" w:fill="FFFF00"/>
        </w:rPr>
        <w:t>Header</w:t>
      </w:r>
    </w:p>
    <w:p w14:paraId="4CF8DE02" w14:textId="77777777" w:rsidR="00195E8D" w:rsidRDefault="00195E8D" w:rsidP="00195E8D">
      <w:pPr>
        <w:pStyle w:val="Corpsdetexte"/>
        <w:spacing w:before="1"/>
        <w:rPr>
          <w:sz w:val="23"/>
        </w:rPr>
      </w:pPr>
      <w:r>
        <w:rPr>
          <w:noProof/>
        </w:rPr>
        <mc:AlternateContent>
          <mc:Choice Requires="wpg">
            <w:drawing>
              <wp:anchor distT="0" distB="0" distL="0" distR="0" simplePos="0" relativeHeight="251698252" behindDoc="1" locked="0" layoutInCell="1" allowOverlap="1" wp14:anchorId="39A76B47" wp14:editId="66CB5882">
                <wp:simplePos x="0" y="0"/>
                <wp:positionH relativeFrom="page">
                  <wp:posOffset>917575</wp:posOffset>
                </wp:positionH>
                <wp:positionV relativeFrom="paragraph">
                  <wp:posOffset>203835</wp:posOffset>
                </wp:positionV>
                <wp:extent cx="5689600" cy="381000"/>
                <wp:effectExtent l="0" t="0" r="0" b="12700"/>
                <wp:wrapTopAndBottom/>
                <wp:docPr id="381"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9600" cy="381000"/>
                          <a:chOff x="1445" y="321"/>
                          <a:chExt cx="8960" cy="600"/>
                        </a:xfrm>
                      </wpg:grpSpPr>
                      <pic:pic xmlns:pic="http://schemas.openxmlformats.org/drawingml/2006/picture">
                        <pic:nvPicPr>
                          <pic:cNvPr id="382" name="Picture 109"/>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1444" y="321"/>
                            <a:ext cx="8908"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Rectangle 110"/>
                        <wps:cNvSpPr>
                          <a:spLocks/>
                        </wps:cNvSpPr>
                        <wps:spPr bwMode="auto">
                          <a:xfrm>
                            <a:off x="1576" y="438"/>
                            <a:ext cx="8818" cy="473"/>
                          </a:xfrm>
                          <a:prstGeom prst="rect">
                            <a:avLst/>
                          </a:prstGeom>
                          <a:noFill/>
                          <a:ln w="12700">
                            <a:solidFill>
                              <a:srgbClr val="2E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009E19" id="Group 108" o:spid="_x0000_s1026" style="position:absolute;margin-left:72.25pt;margin-top:16.05pt;width:448pt;height:30pt;z-index:-251618228;mso-wrap-distance-left:0;mso-wrap-distance-right:0;mso-position-horizontal-relative:page" coordorigin="1445,321" coordsize="8960,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">
                <v:shape id="Picture 109" o:spid="_x0000_s1027" type="#_x0000_t75" style="position:absolute;left:1444;top:321;width:890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">
                  <v:imagedata r:id="rId90" o:title=""/>
                  <v:path arrowok="t"/>
                  <o:lock v:ext="edit" aspectratio="f"/>
                </v:shape>
                <v:rect id="Rectangle 110" o:spid="_x0000_s1028" style="position:absolute;left:1576;top:438;width:8818;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" filled="f" strokecolor="#2e528f" strokeweight="1pt">
                  <v:path arrowok="t"/>
                </v:rect>
                <w10:wrap type="topAndBottom" anchorx="page"/>
              </v:group>
            </w:pict>
          </mc:Fallback>
        </mc:AlternateContent>
      </w:r>
    </w:p>
    <w:p w14:paraId="0269CA79" w14:textId="77777777" w:rsidR="00195E8D" w:rsidRDefault="00195E8D" w:rsidP="00195E8D">
      <w:pPr>
        <w:pStyle w:val="Corpsdetexte"/>
        <w:spacing w:before="1"/>
        <w:rPr>
          <w:sz w:val="13"/>
        </w:rPr>
      </w:pPr>
    </w:p>
    <w:p w14:paraId="2F892BF8" w14:textId="77777777" w:rsidR="00195E8D" w:rsidRDefault="00195E8D" w:rsidP="00195E8D">
      <w:pPr>
        <w:pStyle w:val="Paragraphedeliste"/>
        <w:numPr>
          <w:ilvl w:val="0"/>
          <w:numId w:val="25"/>
        </w:numPr>
        <w:tabs>
          <w:tab w:val="left" w:pos="1886"/>
        </w:tabs>
        <w:spacing w:before="99"/>
        <w:ind w:hanging="361"/>
        <w:rPr>
          <w:sz w:val="26"/>
        </w:rPr>
      </w:pPr>
      <w:r>
        <w:rPr>
          <w:sz w:val="26"/>
        </w:rPr>
        <w:t>Background</w:t>
      </w:r>
      <w:r>
        <w:rPr>
          <w:spacing w:val="-3"/>
          <w:sz w:val="26"/>
        </w:rPr>
        <w:t xml:space="preserve"> </w:t>
      </w:r>
      <w:r>
        <w:rPr>
          <w:sz w:val="26"/>
        </w:rPr>
        <w:t>:</w:t>
      </w:r>
      <w:r>
        <w:rPr>
          <w:spacing w:val="-3"/>
          <w:sz w:val="26"/>
        </w:rPr>
        <w:t xml:space="preserve"> </w:t>
      </w:r>
      <w:r>
        <w:rPr>
          <w:sz w:val="26"/>
        </w:rPr>
        <w:t>Blanc</w:t>
      </w:r>
    </w:p>
    <w:p w14:paraId="3C68A2C9" w14:textId="77777777" w:rsidR="00195E8D" w:rsidRDefault="00195E8D" w:rsidP="00195E8D">
      <w:pPr>
        <w:pStyle w:val="Corpsdetexte"/>
        <w:spacing w:before="3"/>
        <w:rPr>
          <w:sz w:val="25"/>
        </w:rPr>
      </w:pPr>
    </w:p>
    <w:p w14:paraId="1539D3C3" w14:textId="77777777" w:rsidR="00195E8D" w:rsidRDefault="00195E8D" w:rsidP="00195E8D">
      <w:pPr>
        <w:pStyle w:val="Paragraphedeliste"/>
        <w:numPr>
          <w:ilvl w:val="0"/>
          <w:numId w:val="25"/>
        </w:numPr>
        <w:tabs>
          <w:tab w:val="left" w:pos="1886"/>
        </w:tabs>
        <w:ind w:hanging="361"/>
        <w:rPr>
          <w:sz w:val="26"/>
        </w:rPr>
      </w:pPr>
      <w:r>
        <w:rPr>
          <w:sz w:val="26"/>
        </w:rPr>
        <w:t>Bouton</w:t>
      </w:r>
      <w:r>
        <w:rPr>
          <w:spacing w:val="-8"/>
          <w:sz w:val="26"/>
        </w:rPr>
        <w:t xml:space="preserve"> </w:t>
      </w:r>
      <w:r>
        <w:rPr>
          <w:sz w:val="26"/>
        </w:rPr>
        <w:t>connexion</w:t>
      </w:r>
      <w:r>
        <w:rPr>
          <w:spacing w:val="-4"/>
          <w:sz w:val="26"/>
        </w:rPr>
        <w:t xml:space="preserve"> </w:t>
      </w:r>
      <w:r>
        <w:rPr>
          <w:sz w:val="26"/>
        </w:rPr>
        <w:t>:</w:t>
      </w:r>
    </w:p>
    <w:p w14:paraId="667D920A" w14:textId="77777777" w:rsidR="00195E8D" w:rsidRDefault="00195E8D" w:rsidP="00195E8D">
      <w:pPr>
        <w:pStyle w:val="Corpsdetexte"/>
        <w:tabs>
          <w:tab w:val="left" w:pos="3763"/>
        </w:tabs>
        <w:spacing w:before="275"/>
        <w:ind w:left="1990"/>
      </w:pPr>
      <w:r>
        <w:t>Couleur</w:t>
      </w:r>
      <w:r>
        <w:rPr>
          <w:spacing w:val="-5"/>
        </w:rPr>
        <w:t xml:space="preserve"> </w:t>
      </w:r>
      <w:r>
        <w:t>:</w:t>
      </w:r>
      <w:r>
        <w:rPr>
          <w:spacing w:val="-2"/>
        </w:rPr>
        <w:t xml:space="preserve"> </w:t>
      </w:r>
      <w:r>
        <w:t>Bleu</w:t>
      </w:r>
      <w:r>
        <w:tab/>
      </w:r>
      <w:r>
        <w:rPr>
          <w:noProof/>
          <w:position w:val="2"/>
        </w:rPr>
        <w:drawing>
          <wp:inline distT="0" distB="0" distL="0" distR="0" wp14:anchorId="220F6BA3" wp14:editId="44A12215">
            <wp:extent cx="606495" cy="161925"/>
            <wp:effectExtent l="0" t="0" r="0" b="0"/>
            <wp:docPr id="76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91" cstate="print"/>
                    <a:stretch>
                      <a:fillRect/>
                    </a:stretch>
                  </pic:blipFill>
                  <pic:spPr>
                    <a:xfrm>
                      <a:off x="0" y="0"/>
                      <a:ext cx="606495" cy="161925"/>
                    </a:xfrm>
                    <a:prstGeom prst="rect">
                      <a:avLst/>
                    </a:prstGeom>
                  </pic:spPr>
                </pic:pic>
              </a:graphicData>
            </a:graphic>
          </wp:inline>
        </w:drawing>
      </w:r>
    </w:p>
    <w:p w14:paraId="7A587E4B" w14:textId="77777777" w:rsidR="00195E8D" w:rsidRDefault="00195E8D" w:rsidP="00195E8D">
      <w:pPr>
        <w:pStyle w:val="Corpsdetexte"/>
        <w:rPr>
          <w:sz w:val="34"/>
        </w:rPr>
      </w:pPr>
    </w:p>
    <w:p w14:paraId="2FF1FC55" w14:textId="77777777" w:rsidR="00195E8D" w:rsidRDefault="00195E8D" w:rsidP="00195E8D">
      <w:pPr>
        <w:pStyle w:val="Paragraphedeliste"/>
        <w:numPr>
          <w:ilvl w:val="0"/>
          <w:numId w:val="25"/>
        </w:numPr>
        <w:tabs>
          <w:tab w:val="left" w:pos="1886"/>
        </w:tabs>
        <w:spacing w:before="223"/>
        <w:ind w:hanging="361"/>
        <w:rPr>
          <w:sz w:val="26"/>
        </w:rPr>
      </w:pPr>
      <w:r>
        <w:rPr>
          <w:sz w:val="26"/>
        </w:rPr>
        <w:t>Police</w:t>
      </w:r>
      <w:r>
        <w:rPr>
          <w:spacing w:val="1"/>
          <w:sz w:val="26"/>
        </w:rPr>
        <w:t xml:space="preserve"> </w:t>
      </w:r>
      <w:r>
        <w:rPr>
          <w:sz w:val="26"/>
        </w:rPr>
        <w:t>:</w:t>
      </w:r>
    </w:p>
    <w:p w14:paraId="716A10BC" w14:textId="77777777" w:rsidR="00195E8D" w:rsidRDefault="00195E8D" w:rsidP="00195E8D">
      <w:pPr>
        <w:pStyle w:val="Corpsdetexte"/>
        <w:spacing w:before="10"/>
        <w:rPr>
          <w:sz w:val="24"/>
        </w:rPr>
      </w:pPr>
    </w:p>
    <w:p w14:paraId="0D10DD8F" w14:textId="77777777" w:rsidR="00195E8D" w:rsidRDefault="00195E8D" w:rsidP="00195E8D">
      <w:pPr>
        <w:pStyle w:val="Paragraphedeliste"/>
        <w:numPr>
          <w:ilvl w:val="1"/>
          <w:numId w:val="25"/>
        </w:numPr>
        <w:tabs>
          <w:tab w:val="left" w:pos="2234"/>
          <w:tab w:val="left" w:pos="2235"/>
        </w:tabs>
        <w:ind w:hanging="360"/>
        <w:rPr>
          <w:sz w:val="26"/>
        </w:rPr>
      </w:pPr>
      <w:r>
        <w:rPr>
          <w:sz w:val="26"/>
        </w:rPr>
        <w:t>Front-family</w:t>
      </w:r>
      <w:r>
        <w:rPr>
          <w:spacing w:val="-5"/>
          <w:sz w:val="26"/>
        </w:rPr>
        <w:t xml:space="preserve"> </w:t>
      </w:r>
      <w:r>
        <w:rPr>
          <w:sz w:val="26"/>
        </w:rPr>
        <w:t>:</w:t>
      </w:r>
      <w:r>
        <w:rPr>
          <w:spacing w:val="1"/>
          <w:sz w:val="26"/>
        </w:rPr>
        <w:t xml:space="preserve"> </w:t>
      </w:r>
      <w:r>
        <w:rPr>
          <w:sz w:val="26"/>
        </w:rPr>
        <w:t>Inter</w:t>
      </w:r>
    </w:p>
    <w:p w14:paraId="5B1061BB" w14:textId="77777777" w:rsidR="00195E8D" w:rsidRDefault="00195E8D" w:rsidP="00195E8D">
      <w:pPr>
        <w:pStyle w:val="Paragraphedeliste"/>
        <w:numPr>
          <w:ilvl w:val="1"/>
          <w:numId w:val="25"/>
        </w:numPr>
        <w:tabs>
          <w:tab w:val="left" w:pos="2234"/>
          <w:tab w:val="left" w:pos="2235"/>
        </w:tabs>
        <w:ind w:hanging="360"/>
        <w:rPr>
          <w:sz w:val="26"/>
        </w:rPr>
      </w:pPr>
      <w:r>
        <w:rPr>
          <w:sz w:val="26"/>
        </w:rPr>
        <w:t>Front-style :</w:t>
      </w:r>
      <w:r>
        <w:rPr>
          <w:spacing w:val="-4"/>
          <w:sz w:val="26"/>
        </w:rPr>
        <w:t xml:space="preserve"> </w:t>
      </w:r>
      <w:r>
        <w:rPr>
          <w:sz w:val="26"/>
        </w:rPr>
        <w:t>normal</w:t>
      </w:r>
    </w:p>
    <w:p w14:paraId="1E823846" w14:textId="77777777" w:rsidR="00195E8D" w:rsidRDefault="00195E8D" w:rsidP="00195E8D">
      <w:pPr>
        <w:pStyle w:val="Corpsdetexte"/>
        <w:rPr>
          <w:sz w:val="20"/>
        </w:rPr>
      </w:pPr>
    </w:p>
    <w:p w14:paraId="04B59A25" w14:textId="77777777" w:rsidR="00195E8D" w:rsidRDefault="00195E8D" w:rsidP="00195E8D">
      <w:pPr>
        <w:pStyle w:val="Corpsdetexte"/>
        <w:rPr>
          <w:sz w:val="20"/>
        </w:rPr>
      </w:pPr>
    </w:p>
    <w:p w14:paraId="45E72035" w14:textId="77777777" w:rsidR="00195E8D" w:rsidRDefault="00195E8D" w:rsidP="00195E8D">
      <w:pPr>
        <w:pStyle w:val="Corpsdetexte"/>
        <w:spacing w:before="4"/>
        <w:rPr>
          <w:sz w:val="29"/>
        </w:rPr>
      </w:pPr>
    </w:p>
    <w:p w14:paraId="4ECB75E2" w14:textId="77777777" w:rsidR="00195E8D" w:rsidRPr="007502F9" w:rsidRDefault="00195E8D" w:rsidP="00195E8D">
      <w:pPr>
        <w:pStyle w:val="Corpsdetexte"/>
        <w:tabs>
          <w:tab w:val="left" w:pos="1884"/>
        </w:tabs>
        <w:spacing w:before="99"/>
        <w:ind w:left="1524"/>
        <w:rPr>
          <w:b/>
        </w:rPr>
      </w:pPr>
      <w:r w:rsidRPr="007502F9">
        <w:rPr>
          <w:b/>
          <w:noProof/>
        </w:rPr>
        <w:drawing>
          <wp:anchor distT="0" distB="0" distL="0" distR="0" simplePos="0" relativeHeight="251696204" behindDoc="1" locked="0" layoutInCell="1" allowOverlap="1" wp14:anchorId="74A55F9C" wp14:editId="0751D7AA">
            <wp:simplePos x="0" y="0"/>
            <wp:positionH relativeFrom="page">
              <wp:posOffset>1146756</wp:posOffset>
            </wp:positionH>
            <wp:positionV relativeFrom="paragraph">
              <wp:posOffset>76013</wp:posOffset>
            </wp:positionV>
            <wp:extent cx="152400" cy="184150"/>
            <wp:effectExtent l="0" t="0" r="0" b="0"/>
            <wp:wrapNone/>
            <wp:docPr id="770"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png"/>
                    <pic:cNvPicPr/>
                  </pic:nvPicPr>
                  <pic:blipFill>
                    <a:blip r:embed="rId88" cstate="print"/>
                    <a:stretch>
                      <a:fillRect/>
                    </a:stretch>
                  </pic:blipFill>
                  <pic:spPr>
                    <a:xfrm>
                      <a:off x="0" y="0"/>
                      <a:ext cx="152400" cy="184150"/>
                    </a:xfrm>
                    <a:prstGeom prst="rect">
                      <a:avLst/>
                    </a:prstGeom>
                  </pic:spPr>
                </pic:pic>
              </a:graphicData>
            </a:graphic>
          </wp:anchor>
        </w:drawing>
      </w:r>
      <w:r w:rsidRPr="007502F9">
        <w:rPr>
          <w:rFonts w:ascii="Times New Roman"/>
          <w:b/>
          <w:color w:val="00AFEF"/>
          <w:w w:val="99"/>
          <w:shd w:val="clear" w:color="auto" w:fill="FFFF00"/>
        </w:rPr>
        <w:t xml:space="preserve"> </w:t>
      </w:r>
      <w:r w:rsidRPr="007502F9">
        <w:rPr>
          <w:b/>
          <w:color w:val="00AFEF"/>
          <w:u w:val="single" w:color="00AFEF"/>
          <w:shd w:val="clear" w:color="auto" w:fill="FFFF00"/>
        </w:rPr>
        <w:t>Footer</w:t>
      </w:r>
    </w:p>
    <w:p w14:paraId="6E7636C4" w14:textId="77777777" w:rsidR="00195E8D" w:rsidRDefault="00195E8D" w:rsidP="00195E8D">
      <w:pPr>
        <w:pStyle w:val="Corpsdetexte"/>
        <w:spacing w:before="7"/>
        <w:rPr>
          <w:sz w:val="18"/>
        </w:rPr>
      </w:pPr>
    </w:p>
    <w:p w14:paraId="481FEAF9" w14:textId="77777777" w:rsidR="00195E8D" w:rsidRDefault="00195E8D" w:rsidP="00195E8D">
      <w:pPr>
        <w:pStyle w:val="Corpsdetexte"/>
        <w:spacing w:before="99"/>
        <w:ind w:left="1164" w:right="1421"/>
      </w:pPr>
      <w:r>
        <w:rPr>
          <w:noProof/>
        </w:rPr>
        <mc:AlternateContent>
          <mc:Choice Requires="wpg">
            <w:drawing>
              <wp:anchor distT="0" distB="0" distL="114300" distR="114300" simplePos="0" relativeHeight="251697228" behindDoc="1" locked="0" layoutInCell="1" allowOverlap="1" wp14:anchorId="69CB4F20" wp14:editId="37A76B92">
                <wp:simplePos x="0" y="0"/>
                <wp:positionH relativeFrom="page">
                  <wp:posOffset>513715</wp:posOffset>
                </wp:positionH>
                <wp:positionV relativeFrom="paragraph">
                  <wp:posOffset>630555</wp:posOffset>
                </wp:positionV>
                <wp:extent cx="6379845" cy="1288415"/>
                <wp:effectExtent l="0" t="0" r="0" b="0"/>
                <wp:wrapNone/>
                <wp:docPr id="171"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9845" cy="1288415"/>
                          <a:chOff x="809" y="993"/>
                          <a:chExt cx="10047" cy="2029"/>
                        </a:xfrm>
                      </wpg:grpSpPr>
                      <pic:pic xmlns:pic="http://schemas.openxmlformats.org/drawingml/2006/picture">
                        <pic:nvPicPr>
                          <pic:cNvPr id="172" name="Picture 100"/>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5903" y="2334"/>
                            <a:ext cx="4952" cy="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 name="Freeform 101"/>
                        <wps:cNvSpPr>
                          <a:spLocks/>
                        </wps:cNvSpPr>
                        <wps:spPr bwMode="auto">
                          <a:xfrm>
                            <a:off x="9141" y="1721"/>
                            <a:ext cx="387" cy="579"/>
                          </a:xfrm>
                          <a:custGeom>
                            <a:avLst/>
                            <a:gdLst>
                              <a:gd name="T0" fmla="+- 0 9432 9142"/>
                              <a:gd name="T1" fmla="*/ T0 w 387"/>
                              <a:gd name="T2" fmla="+- 0 1721 1721"/>
                              <a:gd name="T3" fmla="*/ 1721 h 579"/>
                              <a:gd name="T4" fmla="+- 0 9239 9142"/>
                              <a:gd name="T5" fmla="*/ T4 w 387"/>
                              <a:gd name="T6" fmla="+- 0 1721 1721"/>
                              <a:gd name="T7" fmla="*/ 1721 h 579"/>
                              <a:gd name="T8" fmla="+- 0 9239 9142"/>
                              <a:gd name="T9" fmla="*/ T8 w 387"/>
                              <a:gd name="T10" fmla="+- 0 2106 1721"/>
                              <a:gd name="T11" fmla="*/ 2106 h 579"/>
                              <a:gd name="T12" fmla="+- 0 9142 9142"/>
                              <a:gd name="T13" fmla="*/ T12 w 387"/>
                              <a:gd name="T14" fmla="+- 0 2106 1721"/>
                              <a:gd name="T15" fmla="*/ 2106 h 579"/>
                              <a:gd name="T16" fmla="+- 0 9336 9142"/>
                              <a:gd name="T17" fmla="*/ T16 w 387"/>
                              <a:gd name="T18" fmla="+- 0 2300 1721"/>
                              <a:gd name="T19" fmla="*/ 2300 h 579"/>
                              <a:gd name="T20" fmla="+- 0 9529 9142"/>
                              <a:gd name="T21" fmla="*/ T20 w 387"/>
                              <a:gd name="T22" fmla="+- 0 2106 1721"/>
                              <a:gd name="T23" fmla="*/ 2106 h 579"/>
                              <a:gd name="T24" fmla="+- 0 9432 9142"/>
                              <a:gd name="T25" fmla="*/ T24 w 387"/>
                              <a:gd name="T26" fmla="+- 0 2106 1721"/>
                              <a:gd name="T27" fmla="*/ 2106 h 579"/>
                              <a:gd name="T28" fmla="+- 0 9432 9142"/>
                              <a:gd name="T29" fmla="*/ T28 w 387"/>
                              <a:gd name="T30" fmla="+- 0 1721 1721"/>
                              <a:gd name="T31" fmla="*/ 1721 h 57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87" h="579">
                                <a:moveTo>
                                  <a:pt x="290" y="0"/>
                                </a:moveTo>
                                <a:lnTo>
                                  <a:pt x="97" y="0"/>
                                </a:lnTo>
                                <a:lnTo>
                                  <a:pt x="97" y="385"/>
                                </a:lnTo>
                                <a:lnTo>
                                  <a:pt x="0" y="385"/>
                                </a:lnTo>
                                <a:lnTo>
                                  <a:pt x="194" y="579"/>
                                </a:lnTo>
                                <a:lnTo>
                                  <a:pt x="387" y="385"/>
                                </a:lnTo>
                                <a:lnTo>
                                  <a:pt x="290" y="385"/>
                                </a:lnTo>
                                <a:lnTo>
                                  <a:pt x="290" y="0"/>
                                </a:lnTo>
                                <a:close/>
                              </a:path>
                            </a:pathLst>
                          </a:custGeom>
                          <a:solidFill>
                            <a:srgbClr val="DAE2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02"/>
                        <wps:cNvSpPr>
                          <a:spLocks/>
                        </wps:cNvSpPr>
                        <wps:spPr bwMode="auto">
                          <a:xfrm>
                            <a:off x="9141" y="1721"/>
                            <a:ext cx="387" cy="579"/>
                          </a:xfrm>
                          <a:custGeom>
                            <a:avLst/>
                            <a:gdLst>
                              <a:gd name="T0" fmla="+- 0 9432 9142"/>
                              <a:gd name="T1" fmla="*/ T0 w 387"/>
                              <a:gd name="T2" fmla="+- 0 1721 1721"/>
                              <a:gd name="T3" fmla="*/ 1721 h 579"/>
                              <a:gd name="T4" fmla="+- 0 9432 9142"/>
                              <a:gd name="T5" fmla="*/ T4 w 387"/>
                              <a:gd name="T6" fmla="+- 0 2106 1721"/>
                              <a:gd name="T7" fmla="*/ 2106 h 579"/>
                              <a:gd name="T8" fmla="+- 0 9529 9142"/>
                              <a:gd name="T9" fmla="*/ T8 w 387"/>
                              <a:gd name="T10" fmla="+- 0 2106 1721"/>
                              <a:gd name="T11" fmla="*/ 2106 h 579"/>
                              <a:gd name="T12" fmla="+- 0 9336 9142"/>
                              <a:gd name="T13" fmla="*/ T12 w 387"/>
                              <a:gd name="T14" fmla="+- 0 2300 1721"/>
                              <a:gd name="T15" fmla="*/ 2300 h 579"/>
                              <a:gd name="T16" fmla="+- 0 9142 9142"/>
                              <a:gd name="T17" fmla="*/ T16 w 387"/>
                              <a:gd name="T18" fmla="+- 0 2106 1721"/>
                              <a:gd name="T19" fmla="*/ 2106 h 579"/>
                              <a:gd name="T20" fmla="+- 0 9239 9142"/>
                              <a:gd name="T21" fmla="*/ T20 w 387"/>
                              <a:gd name="T22" fmla="+- 0 2106 1721"/>
                              <a:gd name="T23" fmla="*/ 2106 h 579"/>
                              <a:gd name="T24" fmla="+- 0 9239 9142"/>
                              <a:gd name="T25" fmla="*/ T24 w 387"/>
                              <a:gd name="T26" fmla="+- 0 1721 1721"/>
                              <a:gd name="T27" fmla="*/ 1721 h 579"/>
                              <a:gd name="T28" fmla="+- 0 9432 9142"/>
                              <a:gd name="T29" fmla="*/ T28 w 387"/>
                              <a:gd name="T30" fmla="+- 0 1721 1721"/>
                              <a:gd name="T31" fmla="*/ 1721 h 57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87" h="579">
                                <a:moveTo>
                                  <a:pt x="290" y="0"/>
                                </a:moveTo>
                                <a:lnTo>
                                  <a:pt x="290" y="385"/>
                                </a:lnTo>
                                <a:lnTo>
                                  <a:pt x="387" y="385"/>
                                </a:lnTo>
                                <a:lnTo>
                                  <a:pt x="194" y="579"/>
                                </a:lnTo>
                                <a:lnTo>
                                  <a:pt x="0" y="385"/>
                                </a:lnTo>
                                <a:lnTo>
                                  <a:pt x="97" y="385"/>
                                </a:lnTo>
                                <a:lnTo>
                                  <a:pt x="97" y="0"/>
                                </a:lnTo>
                                <a:lnTo>
                                  <a:pt x="290" y="0"/>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 name="Picture 103"/>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808" y="1290"/>
                            <a:ext cx="10027" cy="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 name="Rectangle 104"/>
                        <wps:cNvSpPr>
                          <a:spLocks/>
                        </wps:cNvSpPr>
                        <wps:spPr bwMode="auto">
                          <a:xfrm>
                            <a:off x="8384" y="1003"/>
                            <a:ext cx="1978" cy="995"/>
                          </a:xfrm>
                          <a:prstGeom prst="rect">
                            <a:avLst/>
                          </a:prstGeom>
                          <a:noFill/>
                          <a:ln w="127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 name="Picture 105"/>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3975" y="2386"/>
                            <a:ext cx="1252"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 name="Freeform 106"/>
                        <wps:cNvSpPr>
                          <a:spLocks/>
                        </wps:cNvSpPr>
                        <wps:spPr bwMode="auto">
                          <a:xfrm>
                            <a:off x="3008" y="2379"/>
                            <a:ext cx="673" cy="363"/>
                          </a:xfrm>
                          <a:custGeom>
                            <a:avLst/>
                            <a:gdLst>
                              <a:gd name="T0" fmla="+- 0 3500 3009"/>
                              <a:gd name="T1" fmla="*/ T0 w 673"/>
                              <a:gd name="T2" fmla="+- 0 2380 2380"/>
                              <a:gd name="T3" fmla="*/ 2380 h 363"/>
                              <a:gd name="T4" fmla="+- 0 3500 3009"/>
                              <a:gd name="T5" fmla="*/ T4 w 673"/>
                              <a:gd name="T6" fmla="+- 0 2471 2380"/>
                              <a:gd name="T7" fmla="*/ 2471 h 363"/>
                              <a:gd name="T8" fmla="+- 0 3009 3009"/>
                              <a:gd name="T9" fmla="*/ T8 w 673"/>
                              <a:gd name="T10" fmla="+- 0 2471 2380"/>
                              <a:gd name="T11" fmla="*/ 2471 h 363"/>
                              <a:gd name="T12" fmla="+- 0 3009 3009"/>
                              <a:gd name="T13" fmla="*/ T12 w 673"/>
                              <a:gd name="T14" fmla="+- 0 2652 2380"/>
                              <a:gd name="T15" fmla="*/ 2652 h 363"/>
                              <a:gd name="T16" fmla="+- 0 3500 3009"/>
                              <a:gd name="T17" fmla="*/ T16 w 673"/>
                              <a:gd name="T18" fmla="+- 0 2652 2380"/>
                              <a:gd name="T19" fmla="*/ 2652 h 363"/>
                              <a:gd name="T20" fmla="+- 0 3500 3009"/>
                              <a:gd name="T21" fmla="*/ T20 w 673"/>
                              <a:gd name="T22" fmla="+- 0 2743 2380"/>
                              <a:gd name="T23" fmla="*/ 2743 h 363"/>
                              <a:gd name="T24" fmla="+- 0 3682 3009"/>
                              <a:gd name="T25" fmla="*/ T24 w 673"/>
                              <a:gd name="T26" fmla="+- 0 2562 2380"/>
                              <a:gd name="T27" fmla="*/ 2562 h 363"/>
                              <a:gd name="T28" fmla="+- 0 3500 3009"/>
                              <a:gd name="T29" fmla="*/ T28 w 673"/>
                              <a:gd name="T30" fmla="+- 0 2380 2380"/>
                              <a:gd name="T31" fmla="*/ 2380 h 3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73" h="363">
                                <a:moveTo>
                                  <a:pt x="491" y="0"/>
                                </a:moveTo>
                                <a:lnTo>
                                  <a:pt x="491" y="91"/>
                                </a:lnTo>
                                <a:lnTo>
                                  <a:pt x="0" y="91"/>
                                </a:lnTo>
                                <a:lnTo>
                                  <a:pt x="0" y="272"/>
                                </a:lnTo>
                                <a:lnTo>
                                  <a:pt x="491" y="272"/>
                                </a:lnTo>
                                <a:lnTo>
                                  <a:pt x="491" y="363"/>
                                </a:lnTo>
                                <a:lnTo>
                                  <a:pt x="673" y="182"/>
                                </a:lnTo>
                                <a:lnTo>
                                  <a:pt x="491" y="0"/>
                                </a:lnTo>
                                <a:close/>
                              </a:path>
                            </a:pathLst>
                          </a:custGeom>
                          <a:solidFill>
                            <a:srgbClr val="DAE2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07"/>
                        <wps:cNvSpPr>
                          <a:spLocks/>
                        </wps:cNvSpPr>
                        <wps:spPr bwMode="auto">
                          <a:xfrm>
                            <a:off x="3008" y="2379"/>
                            <a:ext cx="673" cy="363"/>
                          </a:xfrm>
                          <a:custGeom>
                            <a:avLst/>
                            <a:gdLst>
                              <a:gd name="T0" fmla="+- 0 3009 3009"/>
                              <a:gd name="T1" fmla="*/ T0 w 673"/>
                              <a:gd name="T2" fmla="+- 0 2652 2380"/>
                              <a:gd name="T3" fmla="*/ 2652 h 363"/>
                              <a:gd name="T4" fmla="+- 0 3500 3009"/>
                              <a:gd name="T5" fmla="*/ T4 w 673"/>
                              <a:gd name="T6" fmla="+- 0 2652 2380"/>
                              <a:gd name="T7" fmla="*/ 2652 h 363"/>
                              <a:gd name="T8" fmla="+- 0 3500 3009"/>
                              <a:gd name="T9" fmla="*/ T8 w 673"/>
                              <a:gd name="T10" fmla="+- 0 2743 2380"/>
                              <a:gd name="T11" fmla="*/ 2743 h 363"/>
                              <a:gd name="T12" fmla="+- 0 3682 3009"/>
                              <a:gd name="T13" fmla="*/ T12 w 673"/>
                              <a:gd name="T14" fmla="+- 0 2562 2380"/>
                              <a:gd name="T15" fmla="*/ 2562 h 363"/>
                              <a:gd name="T16" fmla="+- 0 3500 3009"/>
                              <a:gd name="T17" fmla="*/ T16 w 673"/>
                              <a:gd name="T18" fmla="+- 0 2380 2380"/>
                              <a:gd name="T19" fmla="*/ 2380 h 363"/>
                              <a:gd name="T20" fmla="+- 0 3500 3009"/>
                              <a:gd name="T21" fmla="*/ T20 w 673"/>
                              <a:gd name="T22" fmla="+- 0 2471 2380"/>
                              <a:gd name="T23" fmla="*/ 2471 h 363"/>
                              <a:gd name="T24" fmla="+- 0 3009 3009"/>
                              <a:gd name="T25" fmla="*/ T24 w 673"/>
                              <a:gd name="T26" fmla="+- 0 2471 2380"/>
                              <a:gd name="T27" fmla="*/ 2471 h 363"/>
                              <a:gd name="T28" fmla="+- 0 3009 3009"/>
                              <a:gd name="T29" fmla="*/ T28 w 673"/>
                              <a:gd name="T30" fmla="+- 0 2652 2380"/>
                              <a:gd name="T31" fmla="*/ 2652 h 3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73" h="363">
                                <a:moveTo>
                                  <a:pt x="0" y="272"/>
                                </a:moveTo>
                                <a:lnTo>
                                  <a:pt x="491" y="272"/>
                                </a:lnTo>
                                <a:lnTo>
                                  <a:pt x="491" y="363"/>
                                </a:lnTo>
                                <a:lnTo>
                                  <a:pt x="673" y="182"/>
                                </a:lnTo>
                                <a:lnTo>
                                  <a:pt x="491" y="0"/>
                                </a:lnTo>
                                <a:lnTo>
                                  <a:pt x="491" y="91"/>
                                </a:lnTo>
                                <a:lnTo>
                                  <a:pt x="0" y="91"/>
                                </a:lnTo>
                                <a:lnTo>
                                  <a:pt x="0" y="272"/>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330FEC" id="Group 99" o:spid="_x0000_s1026" style="position:absolute;margin-left:40.45pt;margin-top:49.65pt;width:502.35pt;height:101.45pt;z-index:-251619252;mso-position-horizontal-relative:page" coordorigin="809,993" coordsize="10047,20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">
                <v:shape id="Picture 100" o:spid="_x0000_s1027" type="#_x0000_t75" style="position:absolute;left:5903;top:2334;width:4952;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">
                  <v:imagedata r:id="rId95" o:title=""/>
                  <v:path arrowok="t"/>
                  <o:lock v:ext="edit" aspectratio="f"/>
                </v:shape>
                <v:shape id="Freeform 101" o:spid="_x0000_s1028" style="position:absolute;left:9141;top:1721;width:387;height:579;visibility:visible;mso-wrap-style:square;v-text-anchor:top" coordsize="387,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" path="m290,l97,r,385l,385,194,579,387,385r-97,l290,xe" fillcolor="#dae2f3" stroked="f">
                  <v:path arrowok="t" o:connecttype="custom" o:connectlocs="290,1721;97,1721;97,2106;0,2106;194,2300;387,2106;290,2106;290,1721" o:connectangles="0,0,0,0,0,0,0,0"/>
                </v:shape>
                <v:shape id="Freeform 102" o:spid="_x0000_s1029" style="position:absolute;left:9141;top:1721;width:387;height:579;visibility:visible;mso-wrap-style:square;v-text-anchor:top" coordsize="387,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" path="m290,r,385l387,385,194,579,,385r97,l97,,290,xe" filled="f" strokecolor="#2e528f" strokeweight="1pt">
                  <v:path arrowok="t" o:connecttype="custom" o:connectlocs="290,1721;290,2106;387,2106;194,2300;0,2106;97,2106;97,1721;290,1721" o:connectangles="0,0,0,0,0,0,0,0"/>
                </v:shape>
                <v:shape id="Picture 103" o:spid="_x0000_s1030" type="#_x0000_t75" style="position:absolute;left:808;top:1290;width:10027;height: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">
                  <v:imagedata r:id="rId96" o:title=""/>
                  <v:path arrowok="t"/>
                  <o:lock v:ext="edit" aspectratio="f"/>
                </v:shape>
                <v:rect id="Rectangle 104" o:spid="_x0000_s1031" style="position:absolute;left:8384;top:1003;width:1978;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" filled="f" strokecolor="red" strokeweight="1pt">
                  <v:path arrowok="t"/>
                </v:rect>
                <v:shape id="Picture 105" o:spid="_x0000_s1032" type="#_x0000_t75" style="position:absolute;left:3975;top:2386;width:1252;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">
                  <v:imagedata r:id="rId97" o:title=""/>
                  <v:path arrowok="t"/>
                  <o:lock v:ext="edit" aspectratio="f"/>
                </v:shape>
                <v:shape id="Freeform 106" o:spid="_x0000_s1033" style="position:absolute;left:3008;top:2379;width:673;height:363;visibility:visible;mso-wrap-style:square;v-text-anchor:top" coordsize="67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" path="m491,r,91l,91,,272r491,l491,363,673,182,491,xe" fillcolor="#dae2f3" stroked="f">
                  <v:path arrowok="t" o:connecttype="custom" o:connectlocs="491,2380;491,2471;0,2471;0,2652;491,2652;491,2743;673,2562;491,2380" o:connectangles="0,0,0,0,0,0,0,0"/>
                </v:shape>
                <v:shape id="Freeform 107" o:spid="_x0000_s1034" style="position:absolute;left:3008;top:2379;width:673;height:363;visibility:visible;mso-wrap-style:square;v-text-anchor:top" coordsize="67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" path="m,272r491,l491,363,673,182,491,r,91l,91,,272xe" filled="f" strokecolor="#2e528f" strokeweight="1pt">
                  <v:path arrowok="t" o:connecttype="custom" o:connectlocs="0,2652;491,2652;491,2743;673,2562;491,2380;491,2471;0,2471;0,2652" o:connectangles="0,0,0,0,0,0,0,0"/>
                </v:shape>
                <w10:wrap anchorx="page"/>
              </v:group>
            </w:pict>
          </mc:Fallback>
        </mc:AlternateContent>
      </w:r>
      <w:r>
        <w:t>Dans</w:t>
      </w:r>
      <w:r>
        <w:rPr>
          <w:spacing w:val="12"/>
        </w:rPr>
        <w:t xml:space="preserve"> </w:t>
      </w:r>
      <w:r>
        <w:t>le</w:t>
      </w:r>
      <w:r>
        <w:rPr>
          <w:spacing w:val="15"/>
        </w:rPr>
        <w:t xml:space="preserve"> </w:t>
      </w:r>
      <w:r>
        <w:t>Footer,</w:t>
      </w:r>
      <w:r>
        <w:rPr>
          <w:spacing w:val="14"/>
        </w:rPr>
        <w:t xml:space="preserve"> </w:t>
      </w:r>
      <w:r>
        <w:t>nous</w:t>
      </w:r>
      <w:r>
        <w:rPr>
          <w:spacing w:val="13"/>
        </w:rPr>
        <w:t xml:space="preserve"> </w:t>
      </w:r>
      <w:r>
        <w:t>retrouvons</w:t>
      </w:r>
      <w:r>
        <w:rPr>
          <w:spacing w:val="11"/>
        </w:rPr>
        <w:t xml:space="preserve"> </w:t>
      </w:r>
      <w:r>
        <w:t>seulement</w:t>
      </w:r>
      <w:r>
        <w:rPr>
          <w:spacing w:val="13"/>
        </w:rPr>
        <w:t xml:space="preserve"> </w:t>
      </w:r>
      <w:r>
        <w:t>des</w:t>
      </w:r>
      <w:r>
        <w:rPr>
          <w:spacing w:val="14"/>
        </w:rPr>
        <w:t xml:space="preserve"> </w:t>
      </w:r>
      <w:r>
        <w:t>logos</w:t>
      </w:r>
      <w:r>
        <w:rPr>
          <w:spacing w:val="10"/>
        </w:rPr>
        <w:t xml:space="preserve"> </w:t>
      </w:r>
      <w:r>
        <w:t>de</w:t>
      </w:r>
      <w:r>
        <w:rPr>
          <w:spacing w:val="15"/>
        </w:rPr>
        <w:t xml:space="preserve"> </w:t>
      </w:r>
      <w:r>
        <w:t>nos</w:t>
      </w:r>
      <w:r>
        <w:rPr>
          <w:spacing w:val="11"/>
        </w:rPr>
        <w:t xml:space="preserve"> </w:t>
      </w:r>
      <w:r>
        <w:t>réseaux</w:t>
      </w:r>
      <w:r>
        <w:rPr>
          <w:spacing w:val="14"/>
        </w:rPr>
        <w:t xml:space="preserve"> </w:t>
      </w:r>
      <w:r>
        <w:t>sociaux</w:t>
      </w:r>
      <w:r>
        <w:rPr>
          <w:spacing w:val="9"/>
        </w:rPr>
        <w:t xml:space="preserve"> </w:t>
      </w:r>
      <w:r>
        <w:t>afin</w:t>
      </w:r>
      <w:r>
        <w:rPr>
          <w:spacing w:val="14"/>
        </w:rPr>
        <w:t xml:space="preserve"> </w:t>
      </w:r>
      <w:r>
        <w:t>de</w:t>
      </w:r>
      <w:r>
        <w:rPr>
          <w:spacing w:val="-56"/>
        </w:rPr>
        <w:t xml:space="preserve"> </w:t>
      </w:r>
      <w:r>
        <w:t>permettre</w:t>
      </w:r>
      <w:r>
        <w:rPr>
          <w:spacing w:val="-7"/>
        </w:rPr>
        <w:t xml:space="preserve"> </w:t>
      </w:r>
      <w:r>
        <w:t>aux</w:t>
      </w:r>
      <w:r>
        <w:rPr>
          <w:spacing w:val="-2"/>
        </w:rPr>
        <w:t xml:space="preserve"> </w:t>
      </w:r>
      <w:r>
        <w:t>clients</w:t>
      </w:r>
      <w:r>
        <w:rPr>
          <w:spacing w:val="-4"/>
        </w:rPr>
        <w:t xml:space="preserve"> </w:t>
      </w:r>
      <w:r>
        <w:t>d’y’accéder</w:t>
      </w:r>
      <w:r>
        <w:rPr>
          <w:spacing w:val="-3"/>
        </w:rPr>
        <w:t xml:space="preserve"> </w:t>
      </w:r>
      <w:r>
        <w:t>plus</w:t>
      </w:r>
      <w:r>
        <w:rPr>
          <w:spacing w:val="-4"/>
        </w:rPr>
        <w:t xml:space="preserve"> </w:t>
      </w:r>
      <w:r>
        <w:t>facilement.</w:t>
      </w:r>
    </w:p>
    <w:p w14:paraId="0B863059" w14:textId="77777777" w:rsidR="00195E8D" w:rsidRDefault="00195E8D" w:rsidP="00195E8D">
      <w:pPr>
        <w:pStyle w:val="Corpsdetexte"/>
        <w:rPr>
          <w:sz w:val="32"/>
        </w:rPr>
      </w:pPr>
    </w:p>
    <w:p w14:paraId="35F96A4C" w14:textId="77777777" w:rsidR="00195E8D" w:rsidRDefault="00195E8D" w:rsidP="00195E8D">
      <w:pPr>
        <w:pStyle w:val="Corpsdetexte"/>
        <w:rPr>
          <w:sz w:val="32"/>
        </w:rPr>
      </w:pPr>
    </w:p>
    <w:p w14:paraId="3C6FC6A4" w14:textId="77777777" w:rsidR="00195E8D" w:rsidRDefault="00195E8D" w:rsidP="00195E8D">
      <w:pPr>
        <w:pStyle w:val="Corpsdetexte"/>
        <w:rPr>
          <w:sz w:val="32"/>
        </w:rPr>
      </w:pPr>
    </w:p>
    <w:p w14:paraId="27246409" w14:textId="77777777" w:rsidR="00195E8D" w:rsidRDefault="00195E8D" w:rsidP="00195E8D">
      <w:pPr>
        <w:pStyle w:val="Corpsdetexte"/>
        <w:rPr>
          <w:sz w:val="32"/>
        </w:rPr>
      </w:pPr>
    </w:p>
    <w:p w14:paraId="3A1E7AAC" w14:textId="77777777" w:rsidR="00195E8D" w:rsidRDefault="00195E8D" w:rsidP="00195E8D">
      <w:pPr>
        <w:pStyle w:val="Corpsdetexte"/>
        <w:spacing w:before="1"/>
        <w:rPr>
          <w:sz w:val="33"/>
        </w:rPr>
      </w:pPr>
    </w:p>
    <w:p w14:paraId="3E54E450" w14:textId="77777777" w:rsidR="00195E8D" w:rsidRDefault="00195E8D" w:rsidP="00195E8D">
      <w:pPr>
        <w:spacing w:before="1" w:line="317" w:lineRule="exact"/>
        <w:ind w:left="1149"/>
        <w:rPr>
          <w:i/>
          <w:sz w:val="26"/>
        </w:rPr>
      </w:pPr>
      <w:r>
        <w:rPr>
          <w:noProof/>
        </w:rPr>
        <mc:AlternateContent>
          <mc:Choice Requires="wpg">
            <w:drawing>
              <wp:anchor distT="0" distB="0" distL="114300" distR="114300" simplePos="0" relativeHeight="251694156" behindDoc="1" locked="0" layoutInCell="1" allowOverlap="1" wp14:anchorId="2CD69DED" wp14:editId="4075576D">
                <wp:simplePos x="0" y="0"/>
                <wp:positionH relativeFrom="page">
                  <wp:posOffset>542925</wp:posOffset>
                </wp:positionH>
                <wp:positionV relativeFrom="paragraph">
                  <wp:posOffset>-445135</wp:posOffset>
                </wp:positionV>
                <wp:extent cx="1198245" cy="644525"/>
                <wp:effectExtent l="0" t="0" r="8255" b="3175"/>
                <wp:wrapNone/>
                <wp:docPr id="168"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8245" cy="644525"/>
                          <a:chOff x="855" y="-701"/>
                          <a:chExt cx="1887" cy="1015"/>
                        </a:xfrm>
                      </wpg:grpSpPr>
                      <pic:pic xmlns:pic="http://schemas.openxmlformats.org/drawingml/2006/picture">
                        <pic:nvPicPr>
                          <pic:cNvPr id="169" name="Picture 97"/>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854" y="-598"/>
                            <a:ext cx="1882" cy="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Rectangle 98"/>
                        <wps:cNvSpPr>
                          <a:spLocks/>
                        </wps:cNvSpPr>
                        <wps:spPr bwMode="auto">
                          <a:xfrm>
                            <a:off x="1897" y="-692"/>
                            <a:ext cx="834" cy="995"/>
                          </a:xfrm>
                          <a:prstGeom prst="rect">
                            <a:avLst/>
                          </a:prstGeom>
                          <a:noFill/>
                          <a:ln w="127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67558A" id="Group 96" o:spid="_x0000_s1026" style="position:absolute;margin-left:42.75pt;margin-top:-35.05pt;width:94.35pt;height:50.75pt;z-index:-251622324;mso-position-horizontal-relative:page" coordorigin="855,-701" coordsize="1887,1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">
                <v:shape id="Picture 97" o:spid="_x0000_s1027" type="#_x0000_t75" style="position:absolute;left:854;top:-598;width:1882;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">
                  <v:imagedata r:id="rId99" o:title=""/>
                  <v:path arrowok="t"/>
                  <o:lock v:ext="edit" aspectratio="f"/>
                </v:shape>
                <v:rect id="Rectangle 98" o:spid="_x0000_s1028" style="position:absolute;left:1897;top:-692;width:834;height: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" filled="f" strokecolor="red" strokeweight="1pt">
                  <v:path arrowok="t"/>
                </v:rect>
                <w10:wrap anchorx="page"/>
              </v:group>
            </w:pict>
          </mc:Fallback>
        </mc:AlternateContent>
      </w:r>
      <w:r>
        <w:rPr>
          <w:i/>
          <w:w w:val="99"/>
          <w:sz w:val="26"/>
        </w:rPr>
        <w:t xml:space="preserve">  </w:t>
      </w:r>
    </w:p>
    <w:p w14:paraId="59C7A402" w14:textId="77777777" w:rsidR="00195E8D" w:rsidRDefault="00195E8D" w:rsidP="00195E8D">
      <w:pPr>
        <w:spacing w:line="317" w:lineRule="exact"/>
        <w:ind w:left="1149"/>
        <w:rPr>
          <w:i/>
          <w:sz w:val="26"/>
        </w:rPr>
      </w:pPr>
      <w:r>
        <w:rPr>
          <w:i/>
          <w:w w:val="99"/>
          <w:sz w:val="26"/>
        </w:rPr>
        <w:t xml:space="preserve">  </w:t>
      </w:r>
    </w:p>
    <w:p w14:paraId="5AEBBD7D" w14:textId="77777777" w:rsidR="00195E8D" w:rsidRDefault="00195E8D" w:rsidP="00195E8D">
      <w:pPr>
        <w:rPr>
          <w:sz w:val="26"/>
        </w:rPr>
        <w:sectPr w:rsidR="00195E8D">
          <w:pgSz w:w="11900" w:h="16840"/>
          <w:pgMar w:top="1440" w:right="80" w:bottom="2820" w:left="380" w:header="0" w:footer="2451" w:gutter="0"/>
          <w:cols w:space="720"/>
        </w:sectPr>
      </w:pPr>
    </w:p>
    <w:p w14:paraId="20D1394E" w14:textId="77777777" w:rsidR="00195E8D" w:rsidRDefault="00195E8D" w:rsidP="00195E8D">
      <w:pPr>
        <w:spacing w:before="3"/>
        <w:ind w:left="1045"/>
        <w:rPr>
          <w:i/>
          <w:sz w:val="26"/>
        </w:rPr>
      </w:pPr>
      <w:r>
        <w:rPr>
          <w:i/>
          <w:sz w:val="26"/>
        </w:rPr>
        <w:lastRenderedPageBreak/>
        <w:t xml:space="preserve"> </w:t>
      </w:r>
    </w:p>
    <w:p w14:paraId="15903776" w14:textId="77777777" w:rsidR="00195E8D" w:rsidRDefault="00195E8D" w:rsidP="00195E8D">
      <w:pPr>
        <w:spacing w:before="32"/>
        <w:ind w:left="1060"/>
        <w:rPr>
          <w:i/>
          <w:sz w:val="26"/>
        </w:rPr>
      </w:pPr>
      <w:r>
        <w:rPr>
          <w:i/>
          <w:sz w:val="26"/>
        </w:rPr>
        <w:t xml:space="preserve"> </w:t>
      </w:r>
    </w:p>
    <w:p w14:paraId="58AC6057" w14:textId="77777777" w:rsidR="00195E8D" w:rsidRDefault="00195E8D" w:rsidP="00195E8D">
      <w:pPr>
        <w:spacing w:before="38"/>
        <w:ind w:left="1060"/>
        <w:rPr>
          <w:i/>
          <w:sz w:val="26"/>
        </w:rPr>
      </w:pPr>
      <w:r>
        <w:rPr>
          <w:i/>
          <w:color w:val="006FC0"/>
          <w:sz w:val="26"/>
        </w:rPr>
        <w:t xml:space="preserve"> </w:t>
      </w:r>
    </w:p>
    <w:p w14:paraId="67F8C577" w14:textId="77777777" w:rsidR="00195E8D" w:rsidRPr="008A44CE" w:rsidRDefault="00195E8D" w:rsidP="00195E8D">
      <w:pPr>
        <w:spacing w:before="36"/>
        <w:ind w:left="1045"/>
        <w:rPr>
          <w:b/>
          <w:bCs/>
          <w:sz w:val="32"/>
        </w:rPr>
      </w:pPr>
      <w:r w:rsidRPr="008A44CE">
        <w:rPr>
          <w:b/>
          <w:bCs/>
          <w:color w:val="001F5F"/>
          <w:sz w:val="32"/>
          <w:u w:val="single" w:color="001F5F"/>
        </w:rPr>
        <w:t>LIENS</w:t>
      </w:r>
      <w:r w:rsidRPr="008A44CE">
        <w:rPr>
          <w:b/>
          <w:bCs/>
          <w:color w:val="001F5F"/>
          <w:spacing w:val="1"/>
          <w:sz w:val="32"/>
          <w:u w:val="single" w:color="001F5F"/>
        </w:rPr>
        <w:t xml:space="preserve"> </w:t>
      </w:r>
      <w:r w:rsidRPr="008A44CE">
        <w:rPr>
          <w:b/>
          <w:bCs/>
          <w:color w:val="001F5F"/>
          <w:sz w:val="32"/>
          <w:u w:val="single" w:color="001F5F"/>
        </w:rPr>
        <w:t>ENTRE</w:t>
      </w:r>
      <w:r w:rsidRPr="008A44CE">
        <w:rPr>
          <w:b/>
          <w:bCs/>
          <w:color w:val="001F5F"/>
          <w:spacing w:val="-2"/>
          <w:sz w:val="32"/>
          <w:u w:val="single" w:color="001F5F"/>
        </w:rPr>
        <w:t xml:space="preserve"> </w:t>
      </w:r>
      <w:r w:rsidRPr="008A44CE">
        <w:rPr>
          <w:b/>
          <w:bCs/>
          <w:color w:val="001F5F"/>
          <w:sz w:val="32"/>
          <w:u w:val="single" w:color="001F5F"/>
        </w:rPr>
        <w:t>LES</w:t>
      </w:r>
      <w:r w:rsidRPr="008A44CE">
        <w:rPr>
          <w:b/>
          <w:bCs/>
          <w:color w:val="001F5F"/>
          <w:spacing w:val="-5"/>
          <w:sz w:val="32"/>
          <w:u w:val="single" w:color="001F5F"/>
        </w:rPr>
        <w:t xml:space="preserve"> </w:t>
      </w:r>
      <w:r w:rsidRPr="008A44CE">
        <w:rPr>
          <w:b/>
          <w:bCs/>
          <w:color w:val="001F5F"/>
          <w:sz w:val="32"/>
          <w:u w:val="single" w:color="001F5F"/>
        </w:rPr>
        <w:t>PAGES</w:t>
      </w:r>
    </w:p>
    <w:p w14:paraId="4DBC5A98" w14:textId="77777777" w:rsidR="00195E8D" w:rsidRDefault="00195E8D" w:rsidP="00195E8D">
      <w:pPr>
        <w:spacing w:before="41"/>
        <w:ind w:left="1045"/>
        <w:rPr>
          <w:i/>
          <w:sz w:val="26"/>
        </w:rPr>
      </w:pPr>
      <w:r>
        <w:rPr>
          <w:i/>
          <w:sz w:val="26"/>
        </w:rPr>
        <w:t xml:space="preserve"> </w:t>
      </w:r>
    </w:p>
    <w:p w14:paraId="4DEC566E" w14:textId="77777777" w:rsidR="00195E8D" w:rsidRDefault="00195E8D" w:rsidP="00195E8D">
      <w:pPr>
        <w:spacing w:before="33"/>
        <w:ind w:left="1045"/>
        <w:rPr>
          <w:i/>
          <w:sz w:val="26"/>
        </w:rPr>
      </w:pPr>
      <w:r w:rsidRPr="0025655C">
        <w:rPr>
          <w:i/>
          <w:noProof/>
        </w:rPr>
        <w:drawing>
          <wp:anchor distT="0" distB="0" distL="114300" distR="114300" simplePos="0" relativeHeight="251662412" behindDoc="0" locked="0" layoutInCell="1" allowOverlap="1" wp14:anchorId="70A7D1A1" wp14:editId="7121EFF1">
            <wp:simplePos x="0" y="0"/>
            <wp:positionH relativeFrom="column">
              <wp:posOffset>191770</wp:posOffset>
            </wp:positionH>
            <wp:positionV relativeFrom="paragraph">
              <wp:posOffset>77470</wp:posOffset>
            </wp:positionV>
            <wp:extent cx="6355715" cy="3540125"/>
            <wp:effectExtent l="0" t="0" r="0" b="3175"/>
            <wp:wrapNone/>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937"/>
                    <a:stretch/>
                  </pic:blipFill>
                  <pic:spPr bwMode="auto">
                    <a:xfrm>
                      <a:off x="0" y="0"/>
                      <a:ext cx="6355715" cy="3540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436" behindDoc="0" locked="0" layoutInCell="1" allowOverlap="1" wp14:anchorId="3DFEE477" wp14:editId="768F8311">
                <wp:simplePos x="0" y="0"/>
                <wp:positionH relativeFrom="column">
                  <wp:posOffset>133350</wp:posOffset>
                </wp:positionH>
                <wp:positionV relativeFrom="paragraph">
                  <wp:posOffset>3672205</wp:posOffset>
                </wp:positionV>
                <wp:extent cx="6416675" cy="635"/>
                <wp:effectExtent l="0" t="0" r="0" b="12065"/>
                <wp:wrapNone/>
                <wp:docPr id="483" name="Zone de texte 483"/>
                <wp:cNvGraphicFramePr/>
                <a:graphic xmlns:a="http://schemas.openxmlformats.org/drawingml/2006/main">
                  <a:graphicData uri="http://schemas.microsoft.com/office/word/2010/wordprocessingShape">
                    <wps:wsp>
                      <wps:cNvSpPr txBox="1"/>
                      <wps:spPr>
                        <a:xfrm>
                          <a:off x="0" y="0"/>
                          <a:ext cx="6416675" cy="635"/>
                        </a:xfrm>
                        <a:prstGeom prst="rect">
                          <a:avLst/>
                        </a:prstGeom>
                        <a:solidFill>
                          <a:prstClr val="white"/>
                        </a:solidFill>
                        <a:ln>
                          <a:noFill/>
                        </a:ln>
                      </wps:spPr>
                      <wps:txbx>
                        <w:txbxContent>
                          <w:p w14:paraId="2D52461F" w14:textId="16C862D4" w:rsidR="00195E8D" w:rsidRPr="006C0D5D" w:rsidRDefault="00195E8D" w:rsidP="00195E8D">
                            <w:pPr>
                              <w:pStyle w:val="Lgende"/>
                              <w:rPr>
                                <w:sz w:val="22"/>
                                <w:szCs w:val="22"/>
                              </w:rPr>
                            </w:pPr>
                            <w:r>
                              <w:t xml:space="preserve">Figure </w:t>
                            </w:r>
                            <w:r>
                              <w:fldChar w:fldCharType="begin"/>
                            </w:r>
                            <w:r>
                              <w:instrText xml:space="preserve"> SEQ Figure \* ARABIC </w:instrText>
                            </w:r>
                            <w:r>
                              <w:fldChar w:fldCharType="separate"/>
                            </w:r>
                            <w:r w:rsidR="0061167A">
                              <w:rPr>
                                <w:noProof/>
                              </w:rPr>
                              <w:t>8</w:t>
                            </w:r>
                            <w:r>
                              <w:fldChar w:fldCharType="end"/>
                            </w:r>
                            <w:r>
                              <w:t xml:space="preserve"> : exemple de liens entre les pages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EE477" id="Zone de texte 483" o:spid="_x0000_s1063" type="#_x0000_t202" style="position:absolute;left:0;text-align:left;margin-left:10.5pt;margin-top:289.15pt;width:505.25pt;height:.05pt;z-index:251663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" stroked="f">
                <v:textbox style="mso-fit-shape-to-text:t" inset="0,0,0,0">
                  <w:txbxContent>
                    <w:p w14:paraId="2D52461F" w14:textId="16C862D4" w:rsidR="00195E8D" w:rsidRPr="006C0D5D" w:rsidRDefault="00195E8D" w:rsidP="00195E8D">
                      <w:pPr>
                        <w:pStyle w:val="Lgende"/>
                        <w:rPr>
                          <w:sz w:val="22"/>
                          <w:szCs w:val="22"/>
                        </w:rPr>
                      </w:pPr>
                      <w:r>
                        <w:t xml:space="preserve">Figure </w:t>
                      </w:r>
                      <w:r>
                        <w:fldChar w:fldCharType="begin"/>
                      </w:r>
                      <w:r>
                        <w:instrText xml:space="preserve"> SEQ Figure \* ARABIC </w:instrText>
                      </w:r>
                      <w:r>
                        <w:fldChar w:fldCharType="separate"/>
                      </w:r>
                      <w:r w:rsidR="0061167A">
                        <w:rPr>
                          <w:noProof/>
                        </w:rPr>
                        <w:t>8</w:t>
                      </w:r>
                      <w:r>
                        <w:fldChar w:fldCharType="end"/>
                      </w:r>
                      <w:r>
                        <w:t xml:space="preserve"> : exemple de liens entre les pages</w:t>
                      </w:r>
                    </w:p>
                  </w:txbxContent>
                </v:textbox>
              </v:shape>
            </w:pict>
          </mc:Fallback>
        </mc:AlternateContent>
      </w:r>
      <w:r>
        <w:rPr>
          <w:i/>
          <w:sz w:val="26"/>
        </w:rPr>
        <w:t xml:space="preserve"> </w:t>
      </w:r>
    </w:p>
    <w:p w14:paraId="7EBC924C" w14:textId="77777777" w:rsidR="00195E8D" w:rsidRDefault="00195E8D" w:rsidP="00195E8D">
      <w:pPr>
        <w:pStyle w:val="Corpsdetexte"/>
        <w:spacing w:before="1"/>
        <w:rPr>
          <w:i/>
          <w:sz w:val="13"/>
        </w:rPr>
      </w:pPr>
    </w:p>
    <w:p w14:paraId="234573BC" w14:textId="77777777" w:rsidR="00195E8D" w:rsidRDefault="00195E8D" w:rsidP="00195E8D">
      <w:pPr>
        <w:pStyle w:val="Corpsdetexte"/>
        <w:rPr>
          <w:i/>
        </w:rPr>
      </w:pPr>
    </w:p>
    <w:p w14:paraId="3A75AC2B" w14:textId="77777777" w:rsidR="00195E8D" w:rsidRDefault="00195E8D" w:rsidP="00195E8D">
      <w:pPr>
        <w:pStyle w:val="Corpsdetexte"/>
        <w:rPr>
          <w:i/>
        </w:rPr>
      </w:pPr>
    </w:p>
    <w:p w14:paraId="4F5AC24A" w14:textId="77777777" w:rsidR="00195E8D" w:rsidRDefault="00195E8D" w:rsidP="00195E8D">
      <w:pPr>
        <w:pStyle w:val="Corpsdetexte"/>
        <w:rPr>
          <w:i/>
        </w:rPr>
      </w:pPr>
    </w:p>
    <w:p w14:paraId="67DC7476" w14:textId="77777777" w:rsidR="00195E8D" w:rsidRDefault="00195E8D" w:rsidP="00195E8D">
      <w:pPr>
        <w:pStyle w:val="Corpsdetexte"/>
        <w:rPr>
          <w:i/>
        </w:rPr>
      </w:pPr>
    </w:p>
    <w:p w14:paraId="0F6CBC12" w14:textId="77777777" w:rsidR="00195E8D" w:rsidRDefault="00195E8D" w:rsidP="00195E8D">
      <w:pPr>
        <w:pStyle w:val="Corpsdetexte"/>
        <w:rPr>
          <w:i/>
        </w:rPr>
      </w:pPr>
    </w:p>
    <w:p w14:paraId="5977B2EA" w14:textId="77777777" w:rsidR="00195E8D" w:rsidRDefault="00195E8D" w:rsidP="00195E8D">
      <w:pPr>
        <w:pStyle w:val="Corpsdetexte"/>
        <w:rPr>
          <w:i/>
        </w:rPr>
      </w:pPr>
    </w:p>
    <w:p w14:paraId="60179392" w14:textId="77777777" w:rsidR="00195E8D" w:rsidRDefault="00195E8D" w:rsidP="00195E8D">
      <w:pPr>
        <w:pStyle w:val="Corpsdetexte"/>
        <w:rPr>
          <w:i/>
        </w:rPr>
      </w:pPr>
    </w:p>
    <w:p w14:paraId="03853CB5" w14:textId="77777777" w:rsidR="00195E8D" w:rsidRDefault="00195E8D" w:rsidP="00195E8D">
      <w:pPr>
        <w:pStyle w:val="Corpsdetexte"/>
        <w:rPr>
          <w:i/>
        </w:rPr>
      </w:pPr>
    </w:p>
    <w:p w14:paraId="2976981D" w14:textId="77777777" w:rsidR="00195E8D" w:rsidRDefault="00195E8D" w:rsidP="00195E8D">
      <w:pPr>
        <w:pStyle w:val="Corpsdetexte"/>
        <w:rPr>
          <w:i/>
        </w:rPr>
      </w:pPr>
    </w:p>
    <w:p w14:paraId="45B65864" w14:textId="77777777" w:rsidR="00195E8D" w:rsidRDefault="00195E8D" w:rsidP="00195E8D">
      <w:pPr>
        <w:pStyle w:val="Corpsdetexte"/>
        <w:rPr>
          <w:i/>
        </w:rPr>
      </w:pPr>
    </w:p>
    <w:p w14:paraId="7F69D595" w14:textId="77777777" w:rsidR="00195E8D" w:rsidRDefault="00195E8D" w:rsidP="00195E8D">
      <w:pPr>
        <w:pStyle w:val="Corpsdetexte"/>
        <w:rPr>
          <w:i/>
        </w:rPr>
      </w:pPr>
    </w:p>
    <w:p w14:paraId="1A33AC7E" w14:textId="77777777" w:rsidR="00195E8D" w:rsidRDefault="00195E8D" w:rsidP="00195E8D">
      <w:pPr>
        <w:pStyle w:val="Corpsdetexte"/>
        <w:rPr>
          <w:i/>
        </w:rPr>
      </w:pPr>
    </w:p>
    <w:p w14:paraId="4B6D1EE3" w14:textId="77777777" w:rsidR="00195E8D" w:rsidRDefault="00195E8D" w:rsidP="00195E8D">
      <w:pPr>
        <w:pStyle w:val="Corpsdetexte"/>
        <w:rPr>
          <w:i/>
        </w:rPr>
      </w:pPr>
    </w:p>
    <w:p w14:paraId="3446BE63" w14:textId="77777777" w:rsidR="00195E8D" w:rsidRDefault="00195E8D" w:rsidP="00195E8D">
      <w:pPr>
        <w:pStyle w:val="Corpsdetexte"/>
        <w:rPr>
          <w:i/>
        </w:rPr>
      </w:pPr>
    </w:p>
    <w:p w14:paraId="1902A03A" w14:textId="77777777" w:rsidR="00195E8D" w:rsidRDefault="00195E8D" w:rsidP="00195E8D">
      <w:pPr>
        <w:pStyle w:val="Corpsdetexte"/>
        <w:rPr>
          <w:i/>
        </w:rPr>
      </w:pPr>
    </w:p>
    <w:p w14:paraId="14C996C2" w14:textId="77777777" w:rsidR="00195E8D" w:rsidRDefault="00195E8D" w:rsidP="00195E8D">
      <w:pPr>
        <w:pStyle w:val="Corpsdetexte"/>
        <w:rPr>
          <w:i/>
        </w:rPr>
      </w:pPr>
    </w:p>
    <w:p w14:paraId="14A9411C" w14:textId="77777777" w:rsidR="00195E8D" w:rsidRDefault="00195E8D" w:rsidP="00195E8D">
      <w:pPr>
        <w:pStyle w:val="Corpsdetexte"/>
        <w:rPr>
          <w:i/>
        </w:rPr>
      </w:pPr>
    </w:p>
    <w:p w14:paraId="3C337E3A" w14:textId="77777777" w:rsidR="00195E8D" w:rsidRDefault="00195E8D" w:rsidP="00195E8D">
      <w:pPr>
        <w:pStyle w:val="Corpsdetexte"/>
        <w:rPr>
          <w:i/>
        </w:rPr>
      </w:pPr>
    </w:p>
    <w:p w14:paraId="1E7E539C" w14:textId="77777777" w:rsidR="00195E8D" w:rsidRDefault="00195E8D" w:rsidP="00195E8D">
      <w:pPr>
        <w:pStyle w:val="Corpsdetexte"/>
        <w:rPr>
          <w:i/>
        </w:rPr>
      </w:pPr>
    </w:p>
    <w:p w14:paraId="6F5A47A8" w14:textId="77777777" w:rsidR="00195E8D" w:rsidRDefault="00195E8D" w:rsidP="00195E8D">
      <w:pPr>
        <w:pStyle w:val="Corpsdetexte"/>
        <w:rPr>
          <w:i/>
        </w:rPr>
      </w:pPr>
    </w:p>
    <w:p w14:paraId="757BFCE0" w14:textId="77777777" w:rsidR="00195E8D" w:rsidRDefault="00195E8D" w:rsidP="00195E8D">
      <w:pPr>
        <w:pStyle w:val="Corpsdetexte"/>
        <w:spacing w:before="2"/>
        <w:rPr>
          <w:i/>
          <w:sz w:val="38"/>
        </w:rPr>
      </w:pPr>
    </w:p>
    <w:p w14:paraId="30A11F87" w14:textId="77777777" w:rsidR="00195E8D" w:rsidRDefault="00195E8D" w:rsidP="00195E8D">
      <w:pPr>
        <w:pStyle w:val="Corpsdetexte"/>
        <w:spacing w:line="276" w:lineRule="auto"/>
        <w:ind w:left="1055" w:right="1392" w:hanging="10"/>
        <w:jc w:val="both"/>
      </w:pPr>
      <w:r>
        <w:t>Mes</w:t>
      </w:r>
      <w:r>
        <w:rPr>
          <w:spacing w:val="-9"/>
        </w:rPr>
        <w:t xml:space="preserve"> </w:t>
      </w:r>
      <w:r>
        <w:t>documents,</w:t>
      </w:r>
      <w:r>
        <w:rPr>
          <w:spacing w:val="-6"/>
        </w:rPr>
        <w:t xml:space="preserve"> </w:t>
      </w:r>
      <w:r>
        <w:t>Étudiants,</w:t>
      </w:r>
      <w:r>
        <w:rPr>
          <w:spacing w:val="-7"/>
        </w:rPr>
        <w:t xml:space="preserve"> </w:t>
      </w:r>
      <w:r>
        <w:t>Mon</w:t>
      </w:r>
      <w:r>
        <w:rPr>
          <w:spacing w:val="-13"/>
        </w:rPr>
        <w:t xml:space="preserve"> </w:t>
      </w:r>
      <w:r>
        <w:t>compte</w:t>
      </w:r>
      <w:r>
        <w:rPr>
          <w:spacing w:val="-6"/>
        </w:rPr>
        <w:t xml:space="preserve"> </w:t>
      </w:r>
      <w:r>
        <w:t>sont</w:t>
      </w:r>
      <w:r>
        <w:rPr>
          <w:spacing w:val="-8"/>
        </w:rPr>
        <w:t xml:space="preserve"> </w:t>
      </w:r>
      <w:r>
        <w:t>considérés</w:t>
      </w:r>
      <w:r>
        <w:rPr>
          <w:spacing w:val="-14"/>
        </w:rPr>
        <w:t xml:space="preserve"> </w:t>
      </w:r>
      <w:r>
        <w:t>également</w:t>
      </w:r>
      <w:r>
        <w:rPr>
          <w:spacing w:val="-8"/>
        </w:rPr>
        <w:t xml:space="preserve"> </w:t>
      </w:r>
      <w:r>
        <w:t>comme</w:t>
      </w:r>
      <w:r>
        <w:rPr>
          <w:spacing w:val="-6"/>
        </w:rPr>
        <w:t xml:space="preserve"> </w:t>
      </w:r>
      <w:r>
        <w:t>des</w:t>
      </w:r>
      <w:r>
        <w:rPr>
          <w:spacing w:val="-9"/>
        </w:rPr>
        <w:t xml:space="preserve"> </w:t>
      </w:r>
      <w:r>
        <w:t>pages</w:t>
      </w:r>
      <w:r>
        <w:rPr>
          <w:spacing w:val="-56"/>
        </w:rPr>
        <w:t xml:space="preserve"> </w:t>
      </w:r>
      <w:r>
        <w:t>mais que l’on retrouve uniquement dans la page principale (après connexion), et ces</w:t>
      </w:r>
      <w:r>
        <w:rPr>
          <w:spacing w:val="1"/>
        </w:rPr>
        <w:t xml:space="preserve"> </w:t>
      </w:r>
      <w:r>
        <w:t>pages</w:t>
      </w:r>
      <w:r>
        <w:rPr>
          <w:spacing w:val="-1"/>
        </w:rPr>
        <w:t xml:space="preserve"> </w:t>
      </w:r>
      <w:r>
        <w:t>peuvent</w:t>
      </w:r>
      <w:r>
        <w:rPr>
          <w:spacing w:val="-1"/>
        </w:rPr>
        <w:t xml:space="preserve"> </w:t>
      </w:r>
      <w:r>
        <w:t>nous</w:t>
      </w:r>
      <w:r>
        <w:rPr>
          <w:spacing w:val="-5"/>
        </w:rPr>
        <w:t xml:space="preserve"> </w:t>
      </w:r>
      <w:r>
        <w:t>renvoyer vers</w:t>
      </w:r>
      <w:r>
        <w:rPr>
          <w:spacing w:val="-1"/>
        </w:rPr>
        <w:t xml:space="preserve"> </w:t>
      </w:r>
      <w:r>
        <w:t>la</w:t>
      </w:r>
      <w:r>
        <w:rPr>
          <w:spacing w:val="2"/>
        </w:rPr>
        <w:t xml:space="preserve"> </w:t>
      </w:r>
      <w:r>
        <w:t>page</w:t>
      </w:r>
      <w:r>
        <w:rPr>
          <w:spacing w:val="-2"/>
        </w:rPr>
        <w:t xml:space="preserve"> </w:t>
      </w:r>
      <w:r>
        <w:t>de</w:t>
      </w:r>
      <w:r>
        <w:rPr>
          <w:spacing w:val="1"/>
        </w:rPr>
        <w:t xml:space="preserve"> </w:t>
      </w:r>
      <w:r>
        <w:t>connexion</w:t>
      </w:r>
      <w:r>
        <w:rPr>
          <w:spacing w:val="1"/>
        </w:rPr>
        <w:t xml:space="preserve"> </w:t>
      </w:r>
      <w:r>
        <w:t>(uniquement)</w:t>
      </w:r>
      <w:r>
        <w:rPr>
          <w:spacing w:val="2"/>
        </w:rPr>
        <w:t xml:space="preserve"> </w:t>
      </w:r>
      <w:r>
        <w:t>de</w:t>
      </w:r>
      <w:r>
        <w:rPr>
          <w:spacing w:val="-3"/>
        </w:rPr>
        <w:t xml:space="preserve"> </w:t>
      </w:r>
      <w:r>
        <w:t>2</w:t>
      </w:r>
      <w:r>
        <w:rPr>
          <w:spacing w:val="-2"/>
        </w:rPr>
        <w:t xml:space="preserve"> </w:t>
      </w:r>
      <w:r>
        <w:t>façons</w:t>
      </w:r>
      <w:r>
        <w:rPr>
          <w:spacing w:val="-3"/>
        </w:rPr>
        <w:t xml:space="preserve"> </w:t>
      </w:r>
      <w:r>
        <w:t>:</w:t>
      </w:r>
    </w:p>
    <w:p w14:paraId="30434527" w14:textId="77777777" w:rsidR="00195E8D" w:rsidRDefault="00195E8D" w:rsidP="00195E8D">
      <w:pPr>
        <w:pStyle w:val="Corpsdetexte"/>
        <w:spacing w:before="1"/>
        <w:rPr>
          <w:sz w:val="30"/>
        </w:rPr>
      </w:pPr>
    </w:p>
    <w:p w14:paraId="1FC0AB1B" w14:textId="77777777" w:rsidR="00195E8D" w:rsidRDefault="00195E8D" w:rsidP="00195E8D">
      <w:pPr>
        <w:pStyle w:val="Paragraphedeliste"/>
        <w:numPr>
          <w:ilvl w:val="0"/>
          <w:numId w:val="2"/>
        </w:numPr>
        <w:tabs>
          <w:tab w:val="left" w:pos="1765"/>
          <w:tab w:val="left" w:pos="1766"/>
        </w:tabs>
        <w:rPr>
          <w:rFonts w:ascii="Symbol" w:hAnsi="Symbol"/>
          <w:sz w:val="26"/>
        </w:rPr>
      </w:pPr>
      <w:r>
        <w:rPr>
          <w:sz w:val="26"/>
        </w:rPr>
        <w:t>En appuyant</w:t>
      </w:r>
      <w:r>
        <w:rPr>
          <w:spacing w:val="1"/>
          <w:sz w:val="26"/>
        </w:rPr>
        <w:t xml:space="preserve"> </w:t>
      </w:r>
      <w:r>
        <w:rPr>
          <w:sz w:val="26"/>
        </w:rPr>
        <w:t>sur</w:t>
      </w:r>
      <w:r>
        <w:rPr>
          <w:spacing w:val="-5"/>
          <w:sz w:val="26"/>
        </w:rPr>
        <w:t xml:space="preserve"> </w:t>
      </w:r>
      <w:r>
        <w:rPr>
          <w:sz w:val="26"/>
        </w:rPr>
        <w:t>«</w:t>
      </w:r>
      <w:r>
        <w:rPr>
          <w:spacing w:val="1"/>
          <w:sz w:val="26"/>
        </w:rPr>
        <w:t xml:space="preserve"> </w:t>
      </w:r>
      <w:r>
        <w:rPr>
          <w:sz w:val="26"/>
        </w:rPr>
        <w:t>accueil</w:t>
      </w:r>
      <w:r>
        <w:rPr>
          <w:spacing w:val="3"/>
          <w:sz w:val="26"/>
        </w:rPr>
        <w:t xml:space="preserve"> </w:t>
      </w:r>
      <w:r>
        <w:rPr>
          <w:sz w:val="26"/>
        </w:rPr>
        <w:t>»</w:t>
      </w:r>
    </w:p>
    <w:p w14:paraId="3D70FEA7" w14:textId="77777777" w:rsidR="00195E8D" w:rsidRDefault="00195E8D" w:rsidP="00195E8D">
      <w:pPr>
        <w:pStyle w:val="Paragraphedeliste"/>
        <w:numPr>
          <w:ilvl w:val="0"/>
          <w:numId w:val="2"/>
        </w:numPr>
        <w:tabs>
          <w:tab w:val="left" w:pos="1765"/>
          <w:tab w:val="left" w:pos="1766"/>
        </w:tabs>
        <w:spacing w:before="49"/>
        <w:rPr>
          <w:rFonts w:ascii="Symbol" w:hAnsi="Symbol"/>
          <w:sz w:val="26"/>
        </w:rPr>
      </w:pPr>
      <w:r>
        <w:rPr>
          <w:sz w:val="26"/>
        </w:rPr>
        <w:t>En</w:t>
      </w:r>
      <w:r>
        <w:rPr>
          <w:spacing w:val="1"/>
          <w:sz w:val="26"/>
        </w:rPr>
        <w:t xml:space="preserve"> </w:t>
      </w:r>
      <w:r>
        <w:rPr>
          <w:sz w:val="26"/>
        </w:rPr>
        <w:t>appuyant sur</w:t>
      </w:r>
      <w:r>
        <w:rPr>
          <w:spacing w:val="-4"/>
          <w:sz w:val="26"/>
        </w:rPr>
        <w:t xml:space="preserve"> </w:t>
      </w:r>
      <w:r>
        <w:rPr>
          <w:sz w:val="26"/>
        </w:rPr>
        <w:t>«</w:t>
      </w:r>
      <w:r>
        <w:rPr>
          <w:spacing w:val="1"/>
          <w:sz w:val="26"/>
        </w:rPr>
        <w:t xml:space="preserve"> </w:t>
      </w:r>
      <w:r>
        <w:rPr>
          <w:sz w:val="26"/>
        </w:rPr>
        <w:t>déconnexion</w:t>
      </w:r>
      <w:r>
        <w:rPr>
          <w:spacing w:val="2"/>
          <w:sz w:val="26"/>
        </w:rPr>
        <w:t xml:space="preserve"> </w:t>
      </w:r>
      <w:r>
        <w:rPr>
          <w:sz w:val="26"/>
        </w:rPr>
        <w:t>»</w:t>
      </w:r>
    </w:p>
    <w:p w14:paraId="32E63053" w14:textId="77777777" w:rsidR="00195E8D" w:rsidRDefault="00195E8D" w:rsidP="00195E8D">
      <w:pPr>
        <w:pStyle w:val="Corpsdetexte"/>
        <w:spacing w:before="2"/>
        <w:rPr>
          <w:sz w:val="34"/>
        </w:rPr>
      </w:pPr>
    </w:p>
    <w:p w14:paraId="43D8A9F5" w14:textId="77777777" w:rsidR="00195E8D" w:rsidRDefault="00195E8D" w:rsidP="00195E8D">
      <w:pPr>
        <w:pStyle w:val="Corpsdetexte"/>
        <w:ind w:left="1060"/>
      </w:pPr>
      <w:r>
        <w:t>L’utilisateur</w:t>
      </w:r>
      <w:r>
        <w:rPr>
          <w:spacing w:val="7"/>
        </w:rPr>
        <w:t xml:space="preserve"> </w:t>
      </w:r>
      <w:r>
        <w:t>peut</w:t>
      </w:r>
      <w:r>
        <w:rPr>
          <w:spacing w:val="63"/>
        </w:rPr>
        <w:t xml:space="preserve"> </w:t>
      </w:r>
      <w:r>
        <w:t>nous</w:t>
      </w:r>
      <w:r>
        <w:rPr>
          <w:spacing w:val="64"/>
        </w:rPr>
        <w:t xml:space="preserve"> </w:t>
      </w:r>
      <w:r>
        <w:t>contacter</w:t>
      </w:r>
      <w:r>
        <w:rPr>
          <w:spacing w:val="64"/>
        </w:rPr>
        <w:t xml:space="preserve"> </w:t>
      </w:r>
      <w:r>
        <w:t>en</w:t>
      </w:r>
      <w:r>
        <w:rPr>
          <w:spacing w:val="60"/>
        </w:rPr>
        <w:t xml:space="preserve"> </w:t>
      </w:r>
      <w:r>
        <w:t>appuyant</w:t>
      </w:r>
      <w:r>
        <w:rPr>
          <w:spacing w:val="58"/>
        </w:rPr>
        <w:t xml:space="preserve"> </w:t>
      </w:r>
      <w:r>
        <w:t>sur</w:t>
      </w:r>
      <w:r>
        <w:rPr>
          <w:spacing w:val="66"/>
        </w:rPr>
        <w:t xml:space="preserve"> </w:t>
      </w:r>
      <w:r>
        <w:t>« nous</w:t>
      </w:r>
      <w:r>
        <w:rPr>
          <w:spacing w:val="64"/>
        </w:rPr>
        <w:t xml:space="preserve"> </w:t>
      </w:r>
      <w:r>
        <w:t>contacter</w:t>
      </w:r>
      <w:r>
        <w:rPr>
          <w:spacing w:val="2"/>
        </w:rPr>
        <w:t xml:space="preserve"> </w:t>
      </w:r>
      <w:r>
        <w:t>»,</w:t>
      </w:r>
      <w:r>
        <w:rPr>
          <w:spacing w:val="60"/>
        </w:rPr>
        <w:t xml:space="preserve"> </w:t>
      </w:r>
      <w:r>
        <w:t>le</w:t>
      </w:r>
      <w:r>
        <w:rPr>
          <w:spacing w:val="66"/>
        </w:rPr>
        <w:t xml:space="preserve"> </w:t>
      </w:r>
      <w:r>
        <w:t>lien</w:t>
      </w:r>
      <w:r>
        <w:rPr>
          <w:spacing w:val="59"/>
        </w:rPr>
        <w:t xml:space="preserve"> </w:t>
      </w:r>
      <w:r>
        <w:t>est</w:t>
      </w:r>
    </w:p>
    <w:p w14:paraId="69FCF29E" w14:textId="77777777" w:rsidR="00195E8D" w:rsidRDefault="00195E8D" w:rsidP="00195E8D">
      <w:pPr>
        <w:pStyle w:val="Corpsdetexte"/>
        <w:spacing w:before="48"/>
        <w:ind w:left="1060"/>
      </w:pPr>
      <w:r>
        <w:t>Disponible</w:t>
      </w:r>
      <w:r>
        <w:rPr>
          <w:spacing w:val="-1"/>
        </w:rPr>
        <w:t xml:space="preserve"> </w:t>
      </w:r>
      <w:r>
        <w:t>uniquement</w:t>
      </w:r>
      <w:r>
        <w:rPr>
          <w:spacing w:val="-3"/>
        </w:rPr>
        <w:t xml:space="preserve"> </w:t>
      </w:r>
      <w:r>
        <w:t>en</w:t>
      </w:r>
      <w:r>
        <w:rPr>
          <w:spacing w:val="-2"/>
        </w:rPr>
        <w:t xml:space="preserve"> </w:t>
      </w:r>
      <w:r>
        <w:t>page</w:t>
      </w:r>
      <w:r>
        <w:rPr>
          <w:spacing w:val="-1"/>
        </w:rPr>
        <w:t xml:space="preserve"> </w:t>
      </w:r>
      <w:r>
        <w:t>d’accueil</w:t>
      </w:r>
      <w:r>
        <w:rPr>
          <w:spacing w:val="-5"/>
        </w:rPr>
        <w:t xml:space="preserve"> </w:t>
      </w:r>
      <w:r>
        <w:t>et</w:t>
      </w:r>
      <w:r>
        <w:rPr>
          <w:spacing w:val="-3"/>
        </w:rPr>
        <w:t xml:space="preserve"> </w:t>
      </w:r>
      <w:r>
        <w:t>page</w:t>
      </w:r>
      <w:r>
        <w:rPr>
          <w:spacing w:val="5"/>
        </w:rPr>
        <w:t xml:space="preserve"> </w:t>
      </w:r>
      <w:r>
        <w:t>principale.</w:t>
      </w:r>
    </w:p>
    <w:p w14:paraId="27F496B4" w14:textId="77777777" w:rsidR="00195E8D" w:rsidRDefault="00195E8D" w:rsidP="00195E8D">
      <w:pPr>
        <w:pStyle w:val="Corpsdetexte"/>
        <w:spacing w:before="8"/>
        <w:rPr>
          <w:sz w:val="34"/>
        </w:rPr>
      </w:pPr>
    </w:p>
    <w:p w14:paraId="6D46422B" w14:textId="77777777" w:rsidR="00195E8D" w:rsidRDefault="00195E8D" w:rsidP="00195E8D">
      <w:pPr>
        <w:pStyle w:val="Corpsdetexte"/>
        <w:ind w:left="1060"/>
      </w:pPr>
      <w:r>
        <w:t>La</w:t>
      </w:r>
      <w:r>
        <w:rPr>
          <w:spacing w:val="1"/>
        </w:rPr>
        <w:t xml:space="preserve"> </w:t>
      </w:r>
      <w:r>
        <w:t>page</w:t>
      </w:r>
      <w:r>
        <w:rPr>
          <w:spacing w:val="-7"/>
        </w:rPr>
        <w:t xml:space="preserve"> </w:t>
      </w:r>
      <w:r>
        <w:t>« à</w:t>
      </w:r>
      <w:r>
        <w:rPr>
          <w:spacing w:val="1"/>
        </w:rPr>
        <w:t xml:space="preserve"> </w:t>
      </w:r>
      <w:r>
        <w:t>propos »</w:t>
      </w:r>
      <w:r>
        <w:rPr>
          <w:spacing w:val="-1"/>
        </w:rPr>
        <w:t xml:space="preserve"> </w:t>
      </w:r>
      <w:r>
        <w:t>est</w:t>
      </w:r>
      <w:r>
        <w:rPr>
          <w:spacing w:val="-6"/>
        </w:rPr>
        <w:t xml:space="preserve"> </w:t>
      </w:r>
      <w:r>
        <w:t>accessible</w:t>
      </w:r>
      <w:r>
        <w:rPr>
          <w:spacing w:val="1"/>
        </w:rPr>
        <w:t xml:space="preserve"> </w:t>
      </w:r>
      <w:r>
        <w:t>depuis</w:t>
      </w:r>
      <w:r>
        <w:rPr>
          <w:spacing w:val="-6"/>
        </w:rPr>
        <w:t xml:space="preserve"> </w:t>
      </w:r>
      <w:r>
        <w:t>la</w:t>
      </w:r>
      <w:r>
        <w:rPr>
          <w:spacing w:val="1"/>
        </w:rPr>
        <w:t xml:space="preserve"> </w:t>
      </w:r>
      <w:r>
        <w:t>page</w:t>
      </w:r>
      <w:r>
        <w:rPr>
          <w:spacing w:val="1"/>
        </w:rPr>
        <w:t xml:space="preserve"> </w:t>
      </w:r>
      <w:r>
        <w:t>d’accueil</w:t>
      </w:r>
      <w:r>
        <w:rPr>
          <w:spacing w:val="-4"/>
        </w:rPr>
        <w:t xml:space="preserve"> </w:t>
      </w:r>
      <w:r>
        <w:t>uniquement.</w:t>
      </w:r>
    </w:p>
    <w:p w14:paraId="3B65501A" w14:textId="77777777" w:rsidR="00195E8D" w:rsidRDefault="00195E8D" w:rsidP="00195E8D">
      <w:pPr>
        <w:spacing w:before="48"/>
        <w:ind w:left="1045"/>
        <w:rPr>
          <w:i/>
          <w:sz w:val="26"/>
        </w:rPr>
      </w:pPr>
      <w:r>
        <w:rPr>
          <w:i/>
          <w:sz w:val="26"/>
        </w:rPr>
        <w:t xml:space="preserve"> </w:t>
      </w:r>
    </w:p>
    <w:p w14:paraId="38BEBF40" w14:textId="77777777" w:rsidR="00195E8D" w:rsidRDefault="00195E8D" w:rsidP="00195E8D">
      <w:pPr>
        <w:spacing w:before="32" w:line="316" w:lineRule="exact"/>
        <w:ind w:left="1060"/>
        <w:rPr>
          <w:i/>
          <w:sz w:val="26"/>
        </w:rPr>
      </w:pPr>
      <w:r>
        <w:rPr>
          <w:i/>
          <w:sz w:val="26"/>
        </w:rPr>
        <w:t xml:space="preserve"> </w:t>
      </w:r>
    </w:p>
    <w:p w14:paraId="08BBD0DF" w14:textId="77777777" w:rsidR="00195E8D" w:rsidRDefault="00195E8D" w:rsidP="00195E8D">
      <w:pPr>
        <w:spacing w:line="316" w:lineRule="exact"/>
        <w:ind w:left="1060"/>
        <w:rPr>
          <w:i/>
          <w:sz w:val="26"/>
        </w:rPr>
      </w:pPr>
      <w:r>
        <w:rPr>
          <w:i/>
          <w:sz w:val="26"/>
        </w:rPr>
        <w:lastRenderedPageBreak/>
        <w:t xml:space="preserve"> </w:t>
      </w:r>
    </w:p>
    <w:p w14:paraId="2848AD97" w14:textId="77777777" w:rsidR="00195E8D" w:rsidRDefault="00195E8D" w:rsidP="00195E8D">
      <w:pPr>
        <w:pStyle w:val="Titre2"/>
        <w:numPr>
          <w:ilvl w:val="0"/>
          <w:numId w:val="24"/>
        </w:numPr>
        <w:tabs>
          <w:tab w:val="left" w:pos="1486"/>
        </w:tabs>
        <w:spacing w:before="105"/>
        <w:ind w:left="1485" w:hanging="322"/>
        <w:jc w:val="left"/>
        <w:rPr>
          <w:color w:val="002060"/>
        </w:rPr>
      </w:pPr>
      <w:bookmarkStart w:id="7" w:name="_TOC_250000"/>
      <w:r>
        <w:rPr>
          <w:color w:val="002060"/>
          <w:spacing w:val="-1"/>
          <w:w w:val="105"/>
          <w:u w:val="single" w:color="002060"/>
        </w:rPr>
        <w:t>CONTRAINTES</w:t>
      </w:r>
      <w:r>
        <w:rPr>
          <w:color w:val="002060"/>
          <w:spacing w:val="-17"/>
          <w:w w:val="105"/>
          <w:u w:val="single" w:color="002060"/>
        </w:rPr>
        <w:t xml:space="preserve"> </w:t>
      </w:r>
      <w:r>
        <w:rPr>
          <w:color w:val="002060"/>
          <w:spacing w:val="-1"/>
          <w:w w:val="105"/>
          <w:u w:val="single" w:color="002060"/>
        </w:rPr>
        <w:t>TECHNIQUES</w:t>
      </w:r>
      <w:r>
        <w:rPr>
          <w:color w:val="002060"/>
          <w:spacing w:val="-11"/>
          <w:w w:val="105"/>
          <w:u w:val="single" w:color="002060"/>
        </w:rPr>
        <w:t xml:space="preserve"> </w:t>
      </w:r>
      <w:bookmarkEnd w:id="7"/>
      <w:r>
        <w:rPr>
          <w:color w:val="002060"/>
          <w:w w:val="105"/>
          <w:u w:val="single" w:color="002060"/>
        </w:rPr>
        <w:t>:</w:t>
      </w:r>
    </w:p>
    <w:p w14:paraId="073844A3" w14:textId="77777777" w:rsidR="00195E8D" w:rsidRDefault="00195E8D" w:rsidP="00195E8D">
      <w:pPr>
        <w:pStyle w:val="Corpsdetexte"/>
        <w:rPr>
          <w:sz w:val="20"/>
        </w:rPr>
      </w:pPr>
    </w:p>
    <w:p w14:paraId="14ADDF55" w14:textId="77777777" w:rsidR="00195E8D" w:rsidRDefault="00195E8D" w:rsidP="00195E8D">
      <w:pPr>
        <w:pStyle w:val="Corpsdetexte"/>
        <w:spacing w:before="1"/>
      </w:pPr>
    </w:p>
    <w:p w14:paraId="6D5D899B" w14:textId="77777777" w:rsidR="00195E8D" w:rsidRDefault="00195E8D" w:rsidP="00195E8D">
      <w:pPr>
        <w:pStyle w:val="Paragraphedeliste"/>
        <w:numPr>
          <w:ilvl w:val="1"/>
          <w:numId w:val="24"/>
        </w:numPr>
        <w:tabs>
          <w:tab w:val="left" w:pos="2594"/>
          <w:tab w:val="left" w:pos="2595"/>
        </w:tabs>
        <w:spacing w:before="110"/>
        <w:ind w:hanging="360"/>
        <w:rPr>
          <w:sz w:val="31"/>
        </w:rPr>
      </w:pPr>
      <w:r>
        <w:rPr>
          <w:color w:val="00AFEF"/>
          <w:w w:val="105"/>
          <w:sz w:val="31"/>
          <w:u w:val="single" w:color="00AFEF"/>
        </w:rPr>
        <w:t>C.</w:t>
      </w:r>
      <w:r>
        <w:rPr>
          <w:color w:val="00AFEF"/>
          <w:spacing w:val="-7"/>
          <w:w w:val="105"/>
          <w:sz w:val="31"/>
          <w:u w:val="single" w:color="00AFEF"/>
        </w:rPr>
        <w:t xml:space="preserve"> </w:t>
      </w:r>
      <w:r>
        <w:rPr>
          <w:color w:val="00AFEF"/>
          <w:w w:val="105"/>
          <w:sz w:val="31"/>
          <w:u w:val="single" w:color="00AFEF"/>
        </w:rPr>
        <w:t>1.</w:t>
      </w:r>
      <w:r>
        <w:rPr>
          <w:color w:val="00AFEF"/>
          <w:spacing w:val="44"/>
          <w:w w:val="105"/>
          <w:sz w:val="31"/>
          <w:u w:val="single" w:color="00AFEF"/>
        </w:rPr>
        <w:t xml:space="preserve"> </w:t>
      </w:r>
      <w:r>
        <w:rPr>
          <w:color w:val="00AFEF"/>
          <w:w w:val="105"/>
          <w:sz w:val="31"/>
          <w:u w:val="single" w:color="00AFEF"/>
        </w:rPr>
        <w:t>FRONT-END</w:t>
      </w:r>
      <w:r>
        <w:rPr>
          <w:color w:val="00AFEF"/>
          <w:spacing w:val="-11"/>
          <w:w w:val="105"/>
          <w:sz w:val="31"/>
          <w:u w:val="single" w:color="00AFEF"/>
        </w:rPr>
        <w:t xml:space="preserve"> </w:t>
      </w:r>
      <w:r>
        <w:rPr>
          <w:color w:val="00AFEF"/>
          <w:w w:val="105"/>
          <w:sz w:val="31"/>
          <w:u w:val="single" w:color="00AFEF"/>
        </w:rPr>
        <w:t>:</w:t>
      </w:r>
    </w:p>
    <w:p w14:paraId="3874F552" w14:textId="77777777" w:rsidR="00195E8D" w:rsidRDefault="00195E8D" w:rsidP="00195E8D">
      <w:pPr>
        <w:pStyle w:val="Corpsdetexte"/>
        <w:rPr>
          <w:sz w:val="20"/>
        </w:rPr>
      </w:pPr>
    </w:p>
    <w:p w14:paraId="79F427EC" w14:textId="77777777" w:rsidR="00195E8D" w:rsidRDefault="00195E8D" w:rsidP="00195E8D">
      <w:pPr>
        <w:pStyle w:val="Corpsdetexte"/>
        <w:spacing w:before="7"/>
        <w:rPr>
          <w:sz w:val="29"/>
        </w:rPr>
      </w:pPr>
    </w:p>
    <w:p w14:paraId="26AC8079" w14:textId="77777777" w:rsidR="00195E8D" w:rsidRDefault="00195E8D" w:rsidP="00195E8D">
      <w:pPr>
        <w:spacing w:before="100"/>
        <w:ind w:left="1164"/>
        <w:rPr>
          <w:sz w:val="24"/>
        </w:rPr>
      </w:pPr>
      <w:r>
        <w:rPr>
          <w:sz w:val="24"/>
        </w:rPr>
        <w:t>Nous</w:t>
      </w:r>
      <w:r>
        <w:rPr>
          <w:spacing w:val="-2"/>
          <w:sz w:val="24"/>
        </w:rPr>
        <w:t xml:space="preserve"> </w:t>
      </w:r>
      <w:r>
        <w:rPr>
          <w:sz w:val="24"/>
        </w:rPr>
        <w:t>avons</w:t>
      </w:r>
      <w:r>
        <w:rPr>
          <w:spacing w:val="-2"/>
          <w:sz w:val="24"/>
        </w:rPr>
        <w:t xml:space="preserve"> </w:t>
      </w:r>
      <w:r>
        <w:rPr>
          <w:sz w:val="24"/>
        </w:rPr>
        <w:t>utilisé</w:t>
      </w:r>
      <w:r>
        <w:rPr>
          <w:spacing w:val="-7"/>
          <w:sz w:val="24"/>
        </w:rPr>
        <w:t xml:space="preserve"> </w:t>
      </w:r>
      <w:r>
        <w:rPr>
          <w:sz w:val="24"/>
        </w:rPr>
        <w:t>les</w:t>
      </w:r>
      <w:r>
        <w:rPr>
          <w:spacing w:val="-6"/>
          <w:sz w:val="24"/>
        </w:rPr>
        <w:t xml:space="preserve"> </w:t>
      </w:r>
      <w:r>
        <w:rPr>
          <w:sz w:val="24"/>
        </w:rPr>
        <w:t>langages</w:t>
      </w:r>
      <w:r>
        <w:rPr>
          <w:spacing w:val="-1"/>
          <w:sz w:val="24"/>
        </w:rPr>
        <w:t xml:space="preserve"> </w:t>
      </w:r>
      <w:r>
        <w:rPr>
          <w:sz w:val="24"/>
        </w:rPr>
        <w:t>suivants</w:t>
      </w:r>
      <w:r>
        <w:rPr>
          <w:spacing w:val="7"/>
          <w:sz w:val="24"/>
        </w:rPr>
        <w:t xml:space="preserve"> </w:t>
      </w:r>
      <w:r>
        <w:rPr>
          <w:sz w:val="24"/>
        </w:rPr>
        <w:t>:</w:t>
      </w:r>
    </w:p>
    <w:p w14:paraId="42C95FA0" w14:textId="77777777" w:rsidR="00195E8D" w:rsidRDefault="00195E8D" w:rsidP="00195E8D">
      <w:pPr>
        <w:pStyle w:val="Corpsdetexte"/>
        <w:rPr>
          <w:sz w:val="28"/>
        </w:rPr>
      </w:pPr>
    </w:p>
    <w:p w14:paraId="42664368" w14:textId="77777777" w:rsidR="00195E8D" w:rsidRDefault="00195E8D" w:rsidP="00195E8D">
      <w:pPr>
        <w:pStyle w:val="Corpsdetexte"/>
        <w:rPr>
          <w:sz w:val="28"/>
        </w:rPr>
      </w:pPr>
    </w:p>
    <w:p w14:paraId="6834D527" w14:textId="77777777" w:rsidR="00195E8D" w:rsidRDefault="00195E8D" w:rsidP="00195E8D">
      <w:pPr>
        <w:pStyle w:val="Corpsdetexte"/>
        <w:rPr>
          <w:sz w:val="28"/>
        </w:rPr>
      </w:pPr>
    </w:p>
    <w:p w14:paraId="4DE23A58" w14:textId="77777777" w:rsidR="00195E8D" w:rsidRDefault="00195E8D" w:rsidP="00195E8D">
      <w:pPr>
        <w:spacing w:before="194"/>
        <w:ind w:left="3810" w:right="1421"/>
        <w:rPr>
          <w:sz w:val="24"/>
        </w:rPr>
      </w:pPr>
      <w:r>
        <w:rPr>
          <w:noProof/>
        </w:rPr>
        <w:drawing>
          <wp:anchor distT="0" distB="0" distL="0" distR="0" simplePos="0" relativeHeight="251683916" behindDoc="0" locked="0" layoutInCell="1" allowOverlap="1" wp14:anchorId="7AA41B35" wp14:editId="04B4C029">
            <wp:simplePos x="0" y="0"/>
            <wp:positionH relativeFrom="page">
              <wp:posOffset>1064206</wp:posOffset>
            </wp:positionH>
            <wp:positionV relativeFrom="paragraph">
              <wp:posOffset>24288</wp:posOffset>
            </wp:positionV>
            <wp:extent cx="565700" cy="692149"/>
            <wp:effectExtent l="0" t="0" r="0" b="0"/>
            <wp:wrapNone/>
            <wp:docPr id="762" name="image48.png" descr="Une image contenant texte, clipart, trousse de seco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48.png" descr="Une image contenant texte, clipart, trousse de secours&#10;&#10;Description générée automatiquement"/>
                    <pic:cNvPicPr/>
                  </pic:nvPicPr>
                  <pic:blipFill>
                    <a:blip r:embed="rId101" cstate="print"/>
                    <a:stretch>
                      <a:fillRect/>
                    </a:stretch>
                  </pic:blipFill>
                  <pic:spPr>
                    <a:xfrm>
                      <a:off x="0" y="0"/>
                      <a:ext cx="565700" cy="692149"/>
                    </a:xfrm>
                    <a:prstGeom prst="rect">
                      <a:avLst/>
                    </a:prstGeom>
                  </pic:spPr>
                </pic:pic>
              </a:graphicData>
            </a:graphic>
          </wp:anchor>
        </w:drawing>
      </w:r>
      <w:r>
        <w:rPr>
          <w:spacing w:val="-1"/>
          <w:sz w:val="24"/>
        </w:rPr>
        <w:t>Langage</w:t>
      </w:r>
      <w:r>
        <w:rPr>
          <w:sz w:val="24"/>
        </w:rPr>
        <w:t xml:space="preserve"> </w:t>
      </w:r>
      <w:r>
        <w:rPr>
          <w:spacing w:val="-1"/>
          <w:sz w:val="24"/>
        </w:rPr>
        <w:t>essentiel</w:t>
      </w:r>
      <w:r>
        <w:rPr>
          <w:spacing w:val="3"/>
          <w:sz w:val="24"/>
        </w:rPr>
        <w:t xml:space="preserve"> </w:t>
      </w:r>
      <w:r>
        <w:rPr>
          <w:spacing w:val="-1"/>
          <w:sz w:val="24"/>
        </w:rPr>
        <w:t>dans</w:t>
      </w:r>
      <w:r>
        <w:rPr>
          <w:sz w:val="24"/>
        </w:rPr>
        <w:t xml:space="preserve"> </w:t>
      </w:r>
      <w:r>
        <w:rPr>
          <w:spacing w:val="-1"/>
          <w:sz w:val="24"/>
        </w:rPr>
        <w:t>le</w:t>
      </w:r>
      <w:r>
        <w:rPr>
          <w:spacing w:val="3"/>
          <w:sz w:val="24"/>
        </w:rPr>
        <w:t xml:space="preserve"> </w:t>
      </w:r>
      <w:r>
        <w:rPr>
          <w:spacing w:val="-1"/>
          <w:sz w:val="24"/>
        </w:rPr>
        <w:t xml:space="preserve">développement </w:t>
      </w:r>
      <w:r>
        <w:rPr>
          <w:sz w:val="24"/>
        </w:rPr>
        <w:t>web</w:t>
      </w:r>
      <w:r>
        <w:rPr>
          <w:spacing w:val="-17"/>
          <w:sz w:val="24"/>
        </w:rPr>
        <w:t xml:space="preserve"> </w:t>
      </w:r>
      <w:r>
        <w:rPr>
          <w:sz w:val="24"/>
        </w:rPr>
        <w:t>il</w:t>
      </w:r>
      <w:r>
        <w:rPr>
          <w:spacing w:val="3"/>
          <w:sz w:val="24"/>
        </w:rPr>
        <w:t xml:space="preserve"> </w:t>
      </w:r>
      <w:r>
        <w:rPr>
          <w:sz w:val="24"/>
        </w:rPr>
        <w:t>permet</w:t>
      </w:r>
      <w:r>
        <w:rPr>
          <w:spacing w:val="2"/>
          <w:sz w:val="24"/>
        </w:rPr>
        <w:t xml:space="preserve"> </w:t>
      </w:r>
      <w:r>
        <w:rPr>
          <w:sz w:val="24"/>
        </w:rPr>
        <w:t>de</w:t>
      </w:r>
      <w:r>
        <w:rPr>
          <w:spacing w:val="3"/>
          <w:sz w:val="24"/>
        </w:rPr>
        <w:t xml:space="preserve"> </w:t>
      </w:r>
      <w:r>
        <w:rPr>
          <w:sz w:val="24"/>
        </w:rPr>
        <w:t>créer</w:t>
      </w:r>
      <w:r>
        <w:rPr>
          <w:spacing w:val="-51"/>
          <w:sz w:val="24"/>
        </w:rPr>
        <w:t xml:space="preserve"> </w:t>
      </w:r>
      <w:r>
        <w:rPr>
          <w:sz w:val="24"/>
        </w:rPr>
        <w:t>Et</w:t>
      </w:r>
      <w:r>
        <w:rPr>
          <w:spacing w:val="-1"/>
          <w:sz w:val="24"/>
        </w:rPr>
        <w:t xml:space="preserve"> </w:t>
      </w:r>
      <w:r>
        <w:rPr>
          <w:sz w:val="24"/>
        </w:rPr>
        <w:t>représenter le contenu d’une page.</w:t>
      </w:r>
    </w:p>
    <w:p w14:paraId="7AE52180" w14:textId="77777777" w:rsidR="00195E8D" w:rsidRDefault="00195E8D" w:rsidP="00195E8D">
      <w:pPr>
        <w:pStyle w:val="Corpsdetexte"/>
        <w:rPr>
          <w:sz w:val="28"/>
        </w:rPr>
      </w:pPr>
    </w:p>
    <w:p w14:paraId="43431C0B" w14:textId="77777777" w:rsidR="00195E8D" w:rsidRDefault="00195E8D" w:rsidP="00195E8D">
      <w:pPr>
        <w:pStyle w:val="Corpsdetexte"/>
        <w:rPr>
          <w:sz w:val="28"/>
        </w:rPr>
      </w:pPr>
    </w:p>
    <w:p w14:paraId="0097A53F" w14:textId="77777777" w:rsidR="00195E8D" w:rsidRDefault="00195E8D" w:rsidP="00195E8D">
      <w:pPr>
        <w:pStyle w:val="Corpsdetexte"/>
        <w:rPr>
          <w:sz w:val="28"/>
        </w:rPr>
      </w:pPr>
    </w:p>
    <w:p w14:paraId="54AB0DCB" w14:textId="77777777" w:rsidR="00195E8D" w:rsidRDefault="00195E8D" w:rsidP="00195E8D">
      <w:pPr>
        <w:pStyle w:val="Corpsdetexte"/>
        <w:spacing w:before="11"/>
        <w:rPr>
          <w:sz w:val="33"/>
        </w:rPr>
      </w:pPr>
    </w:p>
    <w:p w14:paraId="413D0F85" w14:textId="77777777" w:rsidR="00195E8D" w:rsidRDefault="00195E8D" w:rsidP="00195E8D">
      <w:pPr>
        <w:spacing w:before="1"/>
        <w:ind w:left="3805" w:right="1421"/>
        <w:rPr>
          <w:sz w:val="24"/>
        </w:rPr>
      </w:pPr>
      <w:r>
        <w:rPr>
          <w:noProof/>
        </w:rPr>
        <w:drawing>
          <wp:anchor distT="0" distB="0" distL="0" distR="0" simplePos="0" relativeHeight="251684940" behindDoc="0" locked="0" layoutInCell="1" allowOverlap="1" wp14:anchorId="253C9AC5" wp14:editId="210A420C">
            <wp:simplePos x="0" y="0"/>
            <wp:positionH relativeFrom="page">
              <wp:posOffset>1087699</wp:posOffset>
            </wp:positionH>
            <wp:positionV relativeFrom="paragraph">
              <wp:posOffset>33536</wp:posOffset>
            </wp:positionV>
            <wp:extent cx="655765" cy="925194"/>
            <wp:effectExtent l="0" t="0" r="0" b="0"/>
            <wp:wrapNone/>
            <wp:docPr id="76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102" cstate="print"/>
                    <a:stretch>
                      <a:fillRect/>
                    </a:stretch>
                  </pic:blipFill>
                  <pic:spPr>
                    <a:xfrm>
                      <a:off x="0" y="0"/>
                      <a:ext cx="655765" cy="925194"/>
                    </a:xfrm>
                    <a:prstGeom prst="rect">
                      <a:avLst/>
                    </a:prstGeom>
                  </pic:spPr>
                </pic:pic>
              </a:graphicData>
            </a:graphic>
          </wp:anchor>
        </w:drawing>
      </w:r>
      <w:r>
        <w:rPr>
          <w:sz w:val="24"/>
        </w:rPr>
        <w:t>Essentiel</w:t>
      </w:r>
      <w:r>
        <w:rPr>
          <w:spacing w:val="-5"/>
          <w:sz w:val="24"/>
        </w:rPr>
        <w:t xml:space="preserve"> </w:t>
      </w:r>
      <w:r>
        <w:rPr>
          <w:sz w:val="24"/>
        </w:rPr>
        <w:t>dans</w:t>
      </w:r>
      <w:r>
        <w:rPr>
          <w:spacing w:val="-5"/>
          <w:sz w:val="24"/>
        </w:rPr>
        <w:t xml:space="preserve"> </w:t>
      </w:r>
      <w:r>
        <w:rPr>
          <w:sz w:val="24"/>
        </w:rPr>
        <w:t>le</w:t>
      </w:r>
      <w:r>
        <w:rPr>
          <w:spacing w:val="-4"/>
          <w:sz w:val="24"/>
        </w:rPr>
        <w:t xml:space="preserve"> </w:t>
      </w:r>
      <w:r>
        <w:rPr>
          <w:sz w:val="24"/>
        </w:rPr>
        <w:t>développement</w:t>
      </w:r>
      <w:r>
        <w:rPr>
          <w:spacing w:val="-7"/>
          <w:sz w:val="24"/>
        </w:rPr>
        <w:t xml:space="preserve"> </w:t>
      </w:r>
      <w:r>
        <w:rPr>
          <w:sz w:val="24"/>
        </w:rPr>
        <w:t>web</w:t>
      </w:r>
      <w:r>
        <w:rPr>
          <w:spacing w:val="-5"/>
          <w:sz w:val="24"/>
        </w:rPr>
        <w:t xml:space="preserve"> </w:t>
      </w:r>
      <w:r>
        <w:rPr>
          <w:sz w:val="24"/>
        </w:rPr>
        <w:t>pour</w:t>
      </w:r>
      <w:r>
        <w:rPr>
          <w:spacing w:val="-4"/>
          <w:sz w:val="24"/>
        </w:rPr>
        <w:t xml:space="preserve"> </w:t>
      </w:r>
      <w:r>
        <w:rPr>
          <w:sz w:val="24"/>
        </w:rPr>
        <w:t>rajouter</w:t>
      </w:r>
      <w:r>
        <w:rPr>
          <w:spacing w:val="-9"/>
          <w:sz w:val="24"/>
        </w:rPr>
        <w:t xml:space="preserve"> </w:t>
      </w:r>
      <w:r>
        <w:rPr>
          <w:sz w:val="24"/>
        </w:rPr>
        <w:t>du</w:t>
      </w:r>
      <w:r>
        <w:rPr>
          <w:spacing w:val="-52"/>
          <w:sz w:val="24"/>
        </w:rPr>
        <w:t xml:space="preserve"> </w:t>
      </w:r>
      <w:r>
        <w:rPr>
          <w:sz w:val="24"/>
        </w:rPr>
        <w:t>style/design à</w:t>
      </w:r>
      <w:r>
        <w:rPr>
          <w:spacing w:val="-5"/>
          <w:sz w:val="24"/>
        </w:rPr>
        <w:t xml:space="preserve"> </w:t>
      </w:r>
      <w:r>
        <w:rPr>
          <w:sz w:val="24"/>
        </w:rPr>
        <w:t>son site.</w:t>
      </w:r>
    </w:p>
    <w:p w14:paraId="5E894066" w14:textId="77777777" w:rsidR="00195E8D" w:rsidRDefault="00195E8D" w:rsidP="00195E8D">
      <w:pPr>
        <w:pStyle w:val="Corpsdetexte"/>
        <w:rPr>
          <w:sz w:val="28"/>
        </w:rPr>
      </w:pPr>
    </w:p>
    <w:p w14:paraId="52787626" w14:textId="77777777" w:rsidR="00195E8D" w:rsidRDefault="00195E8D" w:rsidP="00195E8D">
      <w:pPr>
        <w:pStyle w:val="Corpsdetexte"/>
        <w:rPr>
          <w:sz w:val="28"/>
        </w:rPr>
      </w:pPr>
    </w:p>
    <w:p w14:paraId="72597BA0" w14:textId="77777777" w:rsidR="00195E8D" w:rsidRDefault="00195E8D" w:rsidP="00195E8D">
      <w:pPr>
        <w:pStyle w:val="Corpsdetexte"/>
        <w:rPr>
          <w:sz w:val="28"/>
        </w:rPr>
      </w:pPr>
    </w:p>
    <w:p w14:paraId="6DE89193" w14:textId="77777777" w:rsidR="00195E8D" w:rsidRDefault="00195E8D" w:rsidP="00195E8D">
      <w:pPr>
        <w:pStyle w:val="Corpsdetexte"/>
        <w:rPr>
          <w:sz w:val="28"/>
        </w:rPr>
      </w:pPr>
    </w:p>
    <w:p w14:paraId="0E259656" w14:textId="77777777" w:rsidR="00195E8D" w:rsidRDefault="00195E8D" w:rsidP="00195E8D">
      <w:pPr>
        <w:pStyle w:val="Corpsdetexte"/>
        <w:rPr>
          <w:sz w:val="28"/>
        </w:rPr>
      </w:pPr>
    </w:p>
    <w:p w14:paraId="5305244D" w14:textId="77777777" w:rsidR="00195E8D" w:rsidRDefault="00195E8D" w:rsidP="00195E8D">
      <w:pPr>
        <w:pStyle w:val="Corpsdetexte"/>
        <w:rPr>
          <w:sz w:val="28"/>
        </w:rPr>
      </w:pPr>
    </w:p>
    <w:p w14:paraId="074E8D9F" w14:textId="77777777" w:rsidR="00195E8D" w:rsidRDefault="00195E8D" w:rsidP="00195E8D">
      <w:pPr>
        <w:pStyle w:val="Corpsdetexte"/>
        <w:spacing w:before="3"/>
        <w:rPr>
          <w:sz w:val="31"/>
        </w:rPr>
      </w:pPr>
    </w:p>
    <w:p w14:paraId="6B9BB299" w14:textId="77777777" w:rsidR="00195E8D" w:rsidRDefault="00195E8D" w:rsidP="00195E8D">
      <w:pPr>
        <w:spacing w:before="1"/>
        <w:ind w:left="3810" w:right="1421"/>
        <w:rPr>
          <w:sz w:val="24"/>
        </w:rPr>
      </w:pPr>
      <w:r>
        <w:rPr>
          <w:noProof/>
        </w:rPr>
        <w:drawing>
          <wp:anchor distT="0" distB="0" distL="0" distR="0" simplePos="0" relativeHeight="251685964" behindDoc="0" locked="0" layoutInCell="1" allowOverlap="1" wp14:anchorId="21948EF8" wp14:editId="5B3D73F1">
            <wp:simplePos x="0" y="0"/>
            <wp:positionH relativeFrom="page">
              <wp:posOffset>1079445</wp:posOffset>
            </wp:positionH>
            <wp:positionV relativeFrom="paragraph">
              <wp:posOffset>-51162</wp:posOffset>
            </wp:positionV>
            <wp:extent cx="668655" cy="668655"/>
            <wp:effectExtent l="0" t="0" r="0" b="0"/>
            <wp:wrapNone/>
            <wp:docPr id="764" name="image50.png"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50.png" descr="Une image contenant texte, clipart&#10;&#10;Description générée automatiquement"/>
                    <pic:cNvPicPr/>
                  </pic:nvPicPr>
                  <pic:blipFill>
                    <a:blip r:embed="rId103" cstate="print"/>
                    <a:stretch>
                      <a:fillRect/>
                    </a:stretch>
                  </pic:blipFill>
                  <pic:spPr>
                    <a:xfrm>
                      <a:off x="0" y="0"/>
                      <a:ext cx="668655" cy="668655"/>
                    </a:xfrm>
                    <a:prstGeom prst="rect">
                      <a:avLst/>
                    </a:prstGeom>
                  </pic:spPr>
                </pic:pic>
              </a:graphicData>
            </a:graphic>
          </wp:anchor>
        </w:drawing>
      </w:r>
      <w:r>
        <w:rPr>
          <w:sz w:val="24"/>
        </w:rPr>
        <w:t>Langage</w:t>
      </w:r>
      <w:r>
        <w:rPr>
          <w:spacing w:val="-10"/>
          <w:sz w:val="24"/>
        </w:rPr>
        <w:t xml:space="preserve"> </w:t>
      </w:r>
      <w:r>
        <w:rPr>
          <w:sz w:val="24"/>
        </w:rPr>
        <w:t>simple</w:t>
      </w:r>
      <w:r>
        <w:rPr>
          <w:spacing w:val="-4"/>
          <w:sz w:val="24"/>
        </w:rPr>
        <w:t xml:space="preserve"> </w:t>
      </w:r>
      <w:r>
        <w:rPr>
          <w:sz w:val="24"/>
        </w:rPr>
        <w:t>et</w:t>
      </w:r>
      <w:r>
        <w:rPr>
          <w:spacing w:val="-8"/>
          <w:sz w:val="24"/>
        </w:rPr>
        <w:t xml:space="preserve"> </w:t>
      </w:r>
      <w:r>
        <w:rPr>
          <w:sz w:val="24"/>
        </w:rPr>
        <w:t>beaucoup</w:t>
      </w:r>
      <w:r>
        <w:rPr>
          <w:spacing w:val="-6"/>
          <w:sz w:val="24"/>
        </w:rPr>
        <w:t xml:space="preserve"> </w:t>
      </w:r>
      <w:r>
        <w:rPr>
          <w:sz w:val="24"/>
        </w:rPr>
        <w:t>utilisé</w:t>
      </w:r>
      <w:r>
        <w:rPr>
          <w:spacing w:val="-9"/>
          <w:sz w:val="24"/>
        </w:rPr>
        <w:t xml:space="preserve"> </w:t>
      </w:r>
      <w:r>
        <w:rPr>
          <w:sz w:val="24"/>
        </w:rPr>
        <w:t>(communauté</w:t>
      </w:r>
      <w:r>
        <w:rPr>
          <w:spacing w:val="-4"/>
          <w:sz w:val="24"/>
        </w:rPr>
        <w:t xml:space="preserve"> </w:t>
      </w:r>
      <w:r>
        <w:rPr>
          <w:sz w:val="24"/>
        </w:rPr>
        <w:t>de</w:t>
      </w:r>
      <w:r>
        <w:rPr>
          <w:spacing w:val="-9"/>
          <w:sz w:val="24"/>
        </w:rPr>
        <w:t xml:space="preserve"> </w:t>
      </w:r>
      <w:r>
        <w:rPr>
          <w:sz w:val="24"/>
        </w:rPr>
        <w:t>développeur</w:t>
      </w:r>
      <w:r>
        <w:rPr>
          <w:spacing w:val="-51"/>
          <w:sz w:val="24"/>
        </w:rPr>
        <w:t xml:space="preserve"> </w:t>
      </w:r>
      <w:r>
        <w:rPr>
          <w:sz w:val="24"/>
        </w:rPr>
        <w:t>immense)</w:t>
      </w:r>
    </w:p>
    <w:p w14:paraId="4F1F8D5E" w14:textId="77777777" w:rsidR="00195E8D" w:rsidRDefault="00195E8D" w:rsidP="00195E8D">
      <w:pPr>
        <w:pStyle w:val="Corpsdetexte"/>
        <w:rPr>
          <w:sz w:val="28"/>
        </w:rPr>
      </w:pPr>
    </w:p>
    <w:p w14:paraId="087F3DAC" w14:textId="77777777" w:rsidR="00195E8D" w:rsidRDefault="00195E8D" w:rsidP="00195E8D">
      <w:pPr>
        <w:pStyle w:val="Corpsdetexte"/>
        <w:rPr>
          <w:sz w:val="28"/>
        </w:rPr>
      </w:pPr>
    </w:p>
    <w:p w14:paraId="146D9FE4" w14:textId="77777777" w:rsidR="00195E8D" w:rsidRDefault="00195E8D" w:rsidP="00195E8D">
      <w:pPr>
        <w:pStyle w:val="Corpsdetexte"/>
        <w:rPr>
          <w:sz w:val="28"/>
        </w:rPr>
      </w:pPr>
    </w:p>
    <w:p w14:paraId="4C9BAE57" w14:textId="77777777" w:rsidR="00195E8D" w:rsidRDefault="00195E8D" w:rsidP="00195E8D">
      <w:pPr>
        <w:pStyle w:val="Corpsdetexte"/>
        <w:rPr>
          <w:sz w:val="28"/>
        </w:rPr>
      </w:pPr>
    </w:p>
    <w:p w14:paraId="0B7C2882" w14:textId="77777777" w:rsidR="00195E8D" w:rsidRDefault="00195E8D" w:rsidP="00195E8D">
      <w:pPr>
        <w:pStyle w:val="Corpsdetexte"/>
        <w:rPr>
          <w:sz w:val="28"/>
        </w:rPr>
      </w:pPr>
    </w:p>
    <w:p w14:paraId="352AC218" w14:textId="77777777" w:rsidR="00195E8D" w:rsidRDefault="00195E8D" w:rsidP="00195E8D">
      <w:pPr>
        <w:spacing w:before="205" w:line="235" w:lineRule="auto"/>
        <w:ind w:left="3720" w:right="1408"/>
        <w:rPr>
          <w:sz w:val="24"/>
        </w:rPr>
      </w:pPr>
      <w:r>
        <w:rPr>
          <w:noProof/>
        </w:rPr>
        <w:drawing>
          <wp:anchor distT="0" distB="0" distL="0" distR="0" simplePos="0" relativeHeight="251686988" behindDoc="0" locked="0" layoutInCell="1" allowOverlap="1" wp14:anchorId="5F95D910" wp14:editId="12B525F7">
            <wp:simplePos x="0" y="0"/>
            <wp:positionH relativeFrom="page">
              <wp:posOffset>829256</wp:posOffset>
            </wp:positionH>
            <wp:positionV relativeFrom="paragraph">
              <wp:posOffset>-57475</wp:posOffset>
            </wp:positionV>
            <wp:extent cx="1292795" cy="1149349"/>
            <wp:effectExtent l="0" t="0" r="0" b="0"/>
            <wp:wrapNone/>
            <wp:docPr id="76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104" cstate="print"/>
                    <a:stretch>
                      <a:fillRect/>
                    </a:stretch>
                  </pic:blipFill>
                  <pic:spPr>
                    <a:xfrm>
                      <a:off x="0" y="0"/>
                      <a:ext cx="1292795" cy="1149349"/>
                    </a:xfrm>
                    <a:prstGeom prst="rect">
                      <a:avLst/>
                    </a:prstGeom>
                  </pic:spPr>
                </pic:pic>
              </a:graphicData>
            </a:graphic>
          </wp:anchor>
        </w:drawing>
      </w:r>
      <w:r>
        <w:rPr>
          <w:sz w:val="24"/>
        </w:rPr>
        <w:t>Le</w:t>
      </w:r>
      <w:r>
        <w:rPr>
          <w:spacing w:val="18"/>
          <w:sz w:val="24"/>
        </w:rPr>
        <w:t xml:space="preserve"> </w:t>
      </w:r>
      <w:r>
        <w:rPr>
          <w:sz w:val="24"/>
        </w:rPr>
        <w:t>Framework</w:t>
      </w:r>
      <w:r>
        <w:rPr>
          <w:spacing w:val="20"/>
          <w:sz w:val="24"/>
        </w:rPr>
        <w:t xml:space="preserve"> </w:t>
      </w:r>
      <w:r>
        <w:rPr>
          <w:sz w:val="24"/>
        </w:rPr>
        <w:t>React</w:t>
      </w:r>
      <w:r>
        <w:rPr>
          <w:spacing w:val="20"/>
          <w:sz w:val="24"/>
        </w:rPr>
        <w:t xml:space="preserve"> </w:t>
      </w:r>
      <w:r>
        <w:rPr>
          <w:sz w:val="24"/>
        </w:rPr>
        <w:t>JS</w:t>
      </w:r>
      <w:r>
        <w:rPr>
          <w:spacing w:val="18"/>
          <w:sz w:val="24"/>
        </w:rPr>
        <w:t xml:space="preserve"> </w:t>
      </w:r>
      <w:r>
        <w:rPr>
          <w:sz w:val="24"/>
        </w:rPr>
        <w:t>est</w:t>
      </w:r>
      <w:r>
        <w:rPr>
          <w:spacing w:val="19"/>
          <w:sz w:val="24"/>
        </w:rPr>
        <w:t xml:space="preserve"> </w:t>
      </w:r>
      <w:r>
        <w:rPr>
          <w:sz w:val="24"/>
        </w:rPr>
        <w:t>utilisé</w:t>
      </w:r>
      <w:r>
        <w:rPr>
          <w:spacing w:val="20"/>
          <w:sz w:val="24"/>
        </w:rPr>
        <w:t xml:space="preserve"> </w:t>
      </w:r>
      <w:r>
        <w:rPr>
          <w:sz w:val="24"/>
        </w:rPr>
        <w:t>par</w:t>
      </w:r>
      <w:r>
        <w:rPr>
          <w:spacing w:val="19"/>
          <w:sz w:val="24"/>
        </w:rPr>
        <w:t xml:space="preserve"> </w:t>
      </w:r>
      <w:r>
        <w:rPr>
          <w:sz w:val="24"/>
        </w:rPr>
        <w:t>des</w:t>
      </w:r>
      <w:r>
        <w:rPr>
          <w:spacing w:val="19"/>
          <w:sz w:val="24"/>
        </w:rPr>
        <w:t xml:space="preserve"> </w:t>
      </w:r>
      <w:r>
        <w:rPr>
          <w:sz w:val="24"/>
        </w:rPr>
        <w:t>grands</w:t>
      </w:r>
      <w:r>
        <w:rPr>
          <w:spacing w:val="20"/>
          <w:sz w:val="24"/>
        </w:rPr>
        <w:t xml:space="preserve"> </w:t>
      </w:r>
      <w:r>
        <w:rPr>
          <w:sz w:val="24"/>
        </w:rPr>
        <w:t>du</w:t>
      </w:r>
      <w:r>
        <w:rPr>
          <w:spacing w:val="19"/>
          <w:sz w:val="24"/>
        </w:rPr>
        <w:t xml:space="preserve"> </w:t>
      </w:r>
      <w:r>
        <w:rPr>
          <w:sz w:val="24"/>
        </w:rPr>
        <w:t>web</w:t>
      </w:r>
      <w:r>
        <w:rPr>
          <w:spacing w:val="18"/>
          <w:sz w:val="24"/>
        </w:rPr>
        <w:t xml:space="preserve"> </w:t>
      </w:r>
      <w:r>
        <w:rPr>
          <w:sz w:val="24"/>
        </w:rPr>
        <w:t>tels</w:t>
      </w:r>
      <w:r>
        <w:rPr>
          <w:spacing w:val="19"/>
          <w:sz w:val="24"/>
        </w:rPr>
        <w:t xml:space="preserve"> </w:t>
      </w:r>
      <w:r>
        <w:rPr>
          <w:sz w:val="24"/>
        </w:rPr>
        <w:t>que</w:t>
      </w:r>
      <w:r>
        <w:rPr>
          <w:spacing w:val="-52"/>
          <w:sz w:val="24"/>
        </w:rPr>
        <w:t xml:space="preserve"> </w:t>
      </w:r>
      <w:r>
        <w:rPr>
          <w:sz w:val="24"/>
        </w:rPr>
        <w:t>Facebook,</w:t>
      </w:r>
      <w:r>
        <w:rPr>
          <w:spacing w:val="-1"/>
          <w:sz w:val="24"/>
        </w:rPr>
        <w:t xml:space="preserve"> </w:t>
      </w:r>
      <w:r>
        <w:rPr>
          <w:sz w:val="24"/>
        </w:rPr>
        <w:t>Netflix,</w:t>
      </w:r>
      <w:r>
        <w:rPr>
          <w:spacing w:val="1"/>
          <w:sz w:val="24"/>
        </w:rPr>
        <w:t xml:space="preserve"> </w:t>
      </w:r>
      <w:r>
        <w:rPr>
          <w:sz w:val="24"/>
        </w:rPr>
        <w:t>Instagram...</w:t>
      </w:r>
    </w:p>
    <w:p w14:paraId="4464D568" w14:textId="77777777" w:rsidR="00195E8D" w:rsidRDefault="00195E8D" w:rsidP="00195E8D">
      <w:pPr>
        <w:spacing w:before="7" w:line="244" w:lineRule="auto"/>
        <w:ind w:left="3720" w:right="2324"/>
        <w:rPr>
          <w:sz w:val="24"/>
        </w:rPr>
      </w:pPr>
      <w:r>
        <w:rPr>
          <w:sz w:val="24"/>
        </w:rPr>
        <w:t>C’est la bibliothèque JavaScript la plus populaire avec une</w:t>
      </w:r>
      <w:r>
        <w:rPr>
          <w:spacing w:val="-53"/>
          <w:sz w:val="24"/>
        </w:rPr>
        <w:t xml:space="preserve"> </w:t>
      </w:r>
      <w:r>
        <w:rPr>
          <w:sz w:val="24"/>
        </w:rPr>
        <w:t>communauté</w:t>
      </w:r>
      <w:r>
        <w:rPr>
          <w:spacing w:val="-1"/>
          <w:sz w:val="24"/>
        </w:rPr>
        <w:t xml:space="preserve"> </w:t>
      </w:r>
      <w:r>
        <w:rPr>
          <w:sz w:val="24"/>
        </w:rPr>
        <w:t>large</w:t>
      </w:r>
      <w:r>
        <w:rPr>
          <w:spacing w:val="1"/>
          <w:sz w:val="24"/>
        </w:rPr>
        <w:t xml:space="preserve"> </w:t>
      </w:r>
      <w:r>
        <w:rPr>
          <w:sz w:val="24"/>
        </w:rPr>
        <w:t>et</w:t>
      </w:r>
      <w:r>
        <w:rPr>
          <w:spacing w:val="1"/>
          <w:sz w:val="24"/>
        </w:rPr>
        <w:t xml:space="preserve"> </w:t>
      </w:r>
      <w:r>
        <w:rPr>
          <w:sz w:val="24"/>
        </w:rPr>
        <w:t>dynamique.</w:t>
      </w:r>
    </w:p>
    <w:p w14:paraId="6B5BC395" w14:textId="77777777" w:rsidR="00195E8D" w:rsidRDefault="00195E8D" w:rsidP="00195E8D">
      <w:pPr>
        <w:spacing w:line="286" w:lineRule="exact"/>
        <w:ind w:left="3720"/>
        <w:rPr>
          <w:sz w:val="24"/>
        </w:rPr>
      </w:pPr>
      <w:r>
        <w:rPr>
          <w:sz w:val="24"/>
        </w:rPr>
        <w:t>Rapide</w:t>
      </w:r>
      <w:r>
        <w:rPr>
          <w:spacing w:val="-3"/>
          <w:sz w:val="24"/>
        </w:rPr>
        <w:t xml:space="preserve"> </w:t>
      </w:r>
      <w:r>
        <w:rPr>
          <w:sz w:val="24"/>
        </w:rPr>
        <w:t>et</w:t>
      </w:r>
      <w:r>
        <w:rPr>
          <w:spacing w:val="-7"/>
          <w:sz w:val="24"/>
        </w:rPr>
        <w:t xml:space="preserve"> </w:t>
      </w:r>
      <w:r>
        <w:rPr>
          <w:sz w:val="24"/>
        </w:rPr>
        <w:t>simple</w:t>
      </w:r>
      <w:r>
        <w:rPr>
          <w:spacing w:val="-7"/>
          <w:sz w:val="24"/>
        </w:rPr>
        <w:t xml:space="preserve"> </w:t>
      </w:r>
      <w:r>
        <w:rPr>
          <w:sz w:val="24"/>
        </w:rPr>
        <w:t>à</w:t>
      </w:r>
      <w:r>
        <w:rPr>
          <w:spacing w:val="3"/>
          <w:sz w:val="24"/>
        </w:rPr>
        <w:t xml:space="preserve"> </w:t>
      </w:r>
      <w:r>
        <w:rPr>
          <w:sz w:val="24"/>
        </w:rPr>
        <w:t>l’utilisation.</w:t>
      </w:r>
    </w:p>
    <w:p w14:paraId="3A6B0BF0" w14:textId="77777777" w:rsidR="00195E8D" w:rsidRDefault="00195E8D" w:rsidP="00195E8D">
      <w:pPr>
        <w:spacing w:line="286" w:lineRule="exact"/>
        <w:rPr>
          <w:sz w:val="24"/>
        </w:rPr>
        <w:sectPr w:rsidR="00195E8D">
          <w:headerReference w:type="default" r:id="rId105"/>
          <w:footerReference w:type="default" r:id="rId106"/>
          <w:pgSz w:w="11910" w:h="16840"/>
          <w:pgMar w:top="1440" w:right="20" w:bottom="1420" w:left="280" w:header="5" w:footer="1239" w:gutter="0"/>
          <w:cols w:space="720"/>
        </w:sectPr>
      </w:pPr>
    </w:p>
    <w:p w14:paraId="37B5C3BD" w14:textId="77777777" w:rsidR="00195E8D" w:rsidRDefault="00195E8D" w:rsidP="00195E8D">
      <w:pPr>
        <w:pStyle w:val="Corpsdetexte"/>
        <w:rPr>
          <w:sz w:val="20"/>
        </w:rPr>
      </w:pPr>
    </w:p>
    <w:p w14:paraId="5323036C" w14:textId="77777777" w:rsidR="00195E8D" w:rsidRDefault="00195E8D" w:rsidP="00195E8D">
      <w:pPr>
        <w:pStyle w:val="Corpsdetexte"/>
        <w:rPr>
          <w:sz w:val="20"/>
        </w:rPr>
      </w:pPr>
    </w:p>
    <w:p w14:paraId="2421627C" w14:textId="77777777" w:rsidR="00195E8D" w:rsidRDefault="00195E8D" w:rsidP="00195E8D">
      <w:pPr>
        <w:pStyle w:val="Corpsdetexte"/>
        <w:rPr>
          <w:sz w:val="20"/>
        </w:rPr>
      </w:pPr>
    </w:p>
    <w:p w14:paraId="2FCBFCE6" w14:textId="77777777" w:rsidR="00195E8D" w:rsidRDefault="00195E8D" w:rsidP="00195E8D">
      <w:pPr>
        <w:pStyle w:val="Corpsdetexte"/>
        <w:rPr>
          <w:sz w:val="20"/>
        </w:rPr>
      </w:pPr>
    </w:p>
    <w:p w14:paraId="3FB1DE55" w14:textId="77777777" w:rsidR="00195E8D" w:rsidRDefault="00195E8D" w:rsidP="00195E8D">
      <w:pPr>
        <w:pStyle w:val="Titre2"/>
        <w:numPr>
          <w:ilvl w:val="1"/>
          <w:numId w:val="24"/>
        </w:numPr>
        <w:tabs>
          <w:tab w:val="left" w:pos="2594"/>
          <w:tab w:val="left" w:pos="2595"/>
        </w:tabs>
        <w:spacing w:before="255"/>
        <w:ind w:left="2386" w:hanging="360"/>
      </w:pPr>
      <w:r>
        <w:rPr>
          <w:color w:val="00AFEF"/>
          <w:w w:val="105"/>
          <w:u w:val="single" w:color="00AFEF"/>
        </w:rPr>
        <w:t>C.2.</w:t>
      </w:r>
      <w:r>
        <w:rPr>
          <w:color w:val="00AFEF"/>
          <w:spacing w:val="45"/>
          <w:w w:val="105"/>
          <w:u w:val="single" w:color="00AFEF"/>
        </w:rPr>
        <w:t xml:space="preserve"> </w:t>
      </w:r>
      <w:r>
        <w:rPr>
          <w:color w:val="00AFEF"/>
          <w:w w:val="105"/>
          <w:u w:val="single" w:color="00AFEF"/>
        </w:rPr>
        <w:t>SERVICE</w:t>
      </w:r>
      <w:r>
        <w:rPr>
          <w:color w:val="00AFEF"/>
          <w:spacing w:val="-17"/>
          <w:w w:val="105"/>
          <w:u w:val="single" w:color="00AFEF"/>
        </w:rPr>
        <w:t xml:space="preserve"> </w:t>
      </w:r>
      <w:r>
        <w:rPr>
          <w:color w:val="00AFEF"/>
          <w:w w:val="105"/>
          <w:u w:val="single" w:color="00AFEF"/>
        </w:rPr>
        <w:t>D’HÉBERGEMET</w:t>
      </w:r>
      <w:r>
        <w:rPr>
          <w:color w:val="00AFEF"/>
          <w:spacing w:val="-15"/>
          <w:w w:val="105"/>
          <w:u w:val="single" w:color="00AFEF"/>
        </w:rPr>
        <w:t xml:space="preserve"> </w:t>
      </w:r>
      <w:r>
        <w:rPr>
          <w:color w:val="00AFEF"/>
          <w:w w:val="105"/>
          <w:u w:val="single" w:color="00AFEF"/>
        </w:rPr>
        <w:t>DU</w:t>
      </w:r>
      <w:r>
        <w:rPr>
          <w:color w:val="00AFEF"/>
          <w:spacing w:val="-11"/>
          <w:w w:val="105"/>
          <w:u w:val="single" w:color="00AFEF"/>
        </w:rPr>
        <w:t xml:space="preserve"> </w:t>
      </w:r>
      <w:r>
        <w:rPr>
          <w:color w:val="00AFEF"/>
          <w:w w:val="105"/>
          <w:u w:val="single" w:color="00AFEF"/>
        </w:rPr>
        <w:t>PROJET</w:t>
      </w:r>
      <w:r>
        <w:rPr>
          <w:color w:val="00AFEF"/>
          <w:spacing w:val="-16"/>
          <w:w w:val="105"/>
          <w:u w:val="single" w:color="00AFEF"/>
        </w:rPr>
        <w:t xml:space="preserve"> </w:t>
      </w:r>
      <w:r>
        <w:rPr>
          <w:color w:val="00AFEF"/>
          <w:w w:val="105"/>
          <w:u w:val="single" w:color="00AFEF"/>
        </w:rPr>
        <w:t>:</w:t>
      </w:r>
    </w:p>
    <w:p w14:paraId="25AB2BC0" w14:textId="77777777" w:rsidR="00195E8D" w:rsidRDefault="00195E8D" w:rsidP="00195E8D">
      <w:pPr>
        <w:pStyle w:val="Corpsdetexte"/>
        <w:rPr>
          <w:sz w:val="20"/>
        </w:rPr>
      </w:pPr>
    </w:p>
    <w:p w14:paraId="32BA1DD9" w14:textId="77777777" w:rsidR="00195E8D" w:rsidRDefault="00195E8D" w:rsidP="00195E8D">
      <w:pPr>
        <w:pStyle w:val="Corpsdetexte"/>
        <w:spacing w:before="6"/>
        <w:rPr>
          <w:sz w:val="20"/>
        </w:rPr>
      </w:pPr>
    </w:p>
    <w:p w14:paraId="2917D10B" w14:textId="77777777" w:rsidR="00195E8D" w:rsidRDefault="00195E8D" w:rsidP="00195E8D">
      <w:pPr>
        <w:ind w:left="1544"/>
      </w:pPr>
      <w:r>
        <w:t>Cet</w:t>
      </w:r>
      <w:r>
        <w:rPr>
          <w:spacing w:val="-4"/>
        </w:rPr>
        <w:t xml:space="preserve"> </w:t>
      </w:r>
      <w:r>
        <w:t>outil</w:t>
      </w:r>
      <w:r>
        <w:rPr>
          <w:spacing w:val="-3"/>
        </w:rPr>
        <w:t xml:space="preserve"> </w:t>
      </w:r>
      <w:r>
        <w:t>nous</w:t>
      </w:r>
      <w:r>
        <w:rPr>
          <w:spacing w:val="-3"/>
        </w:rPr>
        <w:t xml:space="preserve"> </w:t>
      </w:r>
      <w:r>
        <w:t>a</w:t>
      </w:r>
      <w:r>
        <w:rPr>
          <w:spacing w:val="-3"/>
        </w:rPr>
        <w:t xml:space="preserve"> </w:t>
      </w:r>
      <w:r>
        <w:t>permis</w:t>
      </w:r>
      <w:r>
        <w:rPr>
          <w:spacing w:val="-4"/>
        </w:rPr>
        <w:t xml:space="preserve"> </w:t>
      </w:r>
      <w:r>
        <w:t>de</w:t>
      </w:r>
      <w:r>
        <w:rPr>
          <w:spacing w:val="-3"/>
        </w:rPr>
        <w:t xml:space="preserve"> </w:t>
      </w:r>
      <w:r>
        <w:t>reprendre</w:t>
      </w:r>
      <w:r>
        <w:rPr>
          <w:spacing w:val="-3"/>
        </w:rPr>
        <w:t xml:space="preserve"> </w:t>
      </w:r>
      <w:r>
        <w:t>plus</w:t>
      </w:r>
      <w:r>
        <w:rPr>
          <w:spacing w:val="-3"/>
        </w:rPr>
        <w:t xml:space="preserve"> </w:t>
      </w:r>
      <w:r>
        <w:t>facilement</w:t>
      </w:r>
      <w:r>
        <w:rPr>
          <w:spacing w:val="-3"/>
        </w:rPr>
        <w:t xml:space="preserve"> </w:t>
      </w:r>
      <w:r>
        <w:t>notre</w:t>
      </w:r>
      <w:r>
        <w:rPr>
          <w:spacing w:val="-3"/>
        </w:rPr>
        <w:t xml:space="preserve"> </w:t>
      </w:r>
      <w:r>
        <w:t>projet.</w:t>
      </w:r>
    </w:p>
    <w:p w14:paraId="11BB6A37" w14:textId="77777777" w:rsidR="00195E8D" w:rsidRDefault="00195E8D" w:rsidP="00195E8D">
      <w:pPr>
        <w:pStyle w:val="Corpsdetexte"/>
      </w:pPr>
    </w:p>
    <w:p w14:paraId="5DE683F0" w14:textId="77777777" w:rsidR="00195E8D" w:rsidRDefault="00195E8D" w:rsidP="00195E8D">
      <w:pPr>
        <w:pStyle w:val="Corpsdetexte"/>
        <w:spacing w:before="11"/>
        <w:rPr>
          <w:sz w:val="27"/>
        </w:rPr>
      </w:pPr>
    </w:p>
    <w:p w14:paraId="6F6084B9" w14:textId="77777777" w:rsidR="00195E8D" w:rsidRDefault="00195E8D" w:rsidP="00195E8D">
      <w:pPr>
        <w:pStyle w:val="Paragraphedeliste"/>
        <w:numPr>
          <w:ilvl w:val="2"/>
          <w:numId w:val="24"/>
        </w:numPr>
        <w:tabs>
          <w:tab w:val="left" w:pos="3195"/>
          <w:tab w:val="left" w:pos="3196"/>
        </w:tabs>
        <w:ind w:hanging="361"/>
        <w:rPr>
          <w:sz w:val="25"/>
        </w:rPr>
      </w:pPr>
      <w:r>
        <w:rPr>
          <w:sz w:val="25"/>
        </w:rPr>
        <w:t>40</w:t>
      </w:r>
      <w:r>
        <w:rPr>
          <w:spacing w:val="-6"/>
          <w:sz w:val="25"/>
        </w:rPr>
        <w:t xml:space="preserve"> </w:t>
      </w:r>
      <w:r>
        <w:rPr>
          <w:sz w:val="25"/>
        </w:rPr>
        <w:t>millions</w:t>
      </w:r>
      <w:r>
        <w:rPr>
          <w:spacing w:val="-4"/>
          <w:sz w:val="25"/>
        </w:rPr>
        <w:t xml:space="preserve"> </w:t>
      </w:r>
      <w:r>
        <w:rPr>
          <w:sz w:val="25"/>
        </w:rPr>
        <w:t>de</w:t>
      </w:r>
      <w:r>
        <w:rPr>
          <w:spacing w:val="-1"/>
          <w:sz w:val="25"/>
        </w:rPr>
        <w:t xml:space="preserve"> </w:t>
      </w:r>
      <w:r>
        <w:rPr>
          <w:sz w:val="25"/>
        </w:rPr>
        <w:t>développeurs</w:t>
      </w:r>
      <w:r>
        <w:rPr>
          <w:spacing w:val="-6"/>
          <w:sz w:val="25"/>
        </w:rPr>
        <w:t xml:space="preserve"> </w:t>
      </w:r>
      <w:r>
        <w:rPr>
          <w:sz w:val="25"/>
        </w:rPr>
        <w:t>l’utilisent</w:t>
      </w:r>
      <w:r>
        <w:rPr>
          <w:spacing w:val="-4"/>
          <w:sz w:val="25"/>
        </w:rPr>
        <w:t xml:space="preserve"> </w:t>
      </w:r>
      <w:r>
        <w:rPr>
          <w:sz w:val="25"/>
        </w:rPr>
        <w:t>dans</w:t>
      </w:r>
      <w:r>
        <w:rPr>
          <w:spacing w:val="-4"/>
          <w:sz w:val="25"/>
        </w:rPr>
        <w:t xml:space="preserve"> </w:t>
      </w:r>
      <w:r>
        <w:rPr>
          <w:sz w:val="25"/>
        </w:rPr>
        <w:t>le</w:t>
      </w:r>
      <w:r>
        <w:rPr>
          <w:spacing w:val="-1"/>
          <w:sz w:val="25"/>
        </w:rPr>
        <w:t xml:space="preserve"> </w:t>
      </w:r>
      <w:r>
        <w:rPr>
          <w:sz w:val="25"/>
        </w:rPr>
        <w:t>monde.</w:t>
      </w:r>
    </w:p>
    <w:p w14:paraId="64D094AE" w14:textId="77777777" w:rsidR="00195E8D" w:rsidRDefault="00195E8D" w:rsidP="00195E8D">
      <w:pPr>
        <w:pStyle w:val="Paragraphedeliste"/>
        <w:numPr>
          <w:ilvl w:val="2"/>
          <w:numId w:val="24"/>
        </w:numPr>
        <w:tabs>
          <w:tab w:val="left" w:pos="3195"/>
          <w:tab w:val="left" w:pos="3196"/>
        </w:tabs>
        <w:spacing w:before="161"/>
        <w:ind w:hanging="361"/>
        <w:rPr>
          <w:sz w:val="25"/>
        </w:rPr>
      </w:pPr>
      <w:r>
        <w:rPr>
          <w:noProof/>
        </w:rPr>
        <w:drawing>
          <wp:anchor distT="0" distB="0" distL="0" distR="0" simplePos="0" relativeHeight="251688012" behindDoc="0" locked="0" layoutInCell="1" allowOverlap="1" wp14:anchorId="4A7E1E77" wp14:editId="63639BBC">
            <wp:simplePos x="0" y="0"/>
            <wp:positionH relativeFrom="page">
              <wp:posOffset>430474</wp:posOffset>
            </wp:positionH>
            <wp:positionV relativeFrom="paragraph">
              <wp:posOffset>68477</wp:posOffset>
            </wp:positionV>
            <wp:extent cx="913853" cy="894715"/>
            <wp:effectExtent l="0" t="0" r="0" b="0"/>
            <wp:wrapNone/>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107" cstate="print"/>
                    <a:stretch>
                      <a:fillRect/>
                    </a:stretch>
                  </pic:blipFill>
                  <pic:spPr>
                    <a:xfrm>
                      <a:off x="0" y="0"/>
                      <a:ext cx="913853" cy="894715"/>
                    </a:xfrm>
                    <a:prstGeom prst="rect">
                      <a:avLst/>
                    </a:prstGeom>
                  </pic:spPr>
                </pic:pic>
              </a:graphicData>
            </a:graphic>
          </wp:anchor>
        </w:drawing>
      </w:r>
      <w:r>
        <w:rPr>
          <w:sz w:val="25"/>
        </w:rPr>
        <w:t>Près</w:t>
      </w:r>
      <w:r>
        <w:rPr>
          <w:spacing w:val="-6"/>
          <w:sz w:val="25"/>
        </w:rPr>
        <w:t xml:space="preserve"> </w:t>
      </w:r>
      <w:r>
        <w:rPr>
          <w:sz w:val="25"/>
        </w:rPr>
        <w:t>de</w:t>
      </w:r>
      <w:r>
        <w:rPr>
          <w:spacing w:val="-3"/>
          <w:sz w:val="25"/>
        </w:rPr>
        <w:t xml:space="preserve"> </w:t>
      </w:r>
      <w:r>
        <w:rPr>
          <w:sz w:val="25"/>
        </w:rPr>
        <w:t>100</w:t>
      </w:r>
      <w:r>
        <w:rPr>
          <w:spacing w:val="-4"/>
          <w:sz w:val="25"/>
        </w:rPr>
        <w:t xml:space="preserve"> </w:t>
      </w:r>
      <w:r>
        <w:rPr>
          <w:sz w:val="25"/>
        </w:rPr>
        <w:t>millions</w:t>
      </w:r>
      <w:r>
        <w:rPr>
          <w:spacing w:val="-1"/>
          <w:sz w:val="25"/>
        </w:rPr>
        <w:t xml:space="preserve"> </w:t>
      </w:r>
      <w:r>
        <w:rPr>
          <w:sz w:val="25"/>
        </w:rPr>
        <w:t>de</w:t>
      </w:r>
      <w:r>
        <w:rPr>
          <w:spacing w:val="-2"/>
          <w:sz w:val="25"/>
        </w:rPr>
        <w:t xml:space="preserve"> </w:t>
      </w:r>
      <w:r>
        <w:rPr>
          <w:sz w:val="25"/>
        </w:rPr>
        <w:t>projets</w:t>
      </w:r>
      <w:r>
        <w:rPr>
          <w:spacing w:val="-7"/>
          <w:sz w:val="25"/>
        </w:rPr>
        <w:t xml:space="preserve"> </w:t>
      </w:r>
      <w:r>
        <w:rPr>
          <w:sz w:val="25"/>
        </w:rPr>
        <w:t>hébergés.</w:t>
      </w:r>
    </w:p>
    <w:p w14:paraId="30E4D192" w14:textId="77777777" w:rsidR="00195E8D" w:rsidRDefault="00195E8D" w:rsidP="00195E8D">
      <w:pPr>
        <w:pStyle w:val="Paragraphedeliste"/>
        <w:numPr>
          <w:ilvl w:val="2"/>
          <w:numId w:val="24"/>
        </w:numPr>
        <w:tabs>
          <w:tab w:val="left" w:pos="3195"/>
          <w:tab w:val="left" w:pos="3196"/>
        </w:tabs>
        <w:spacing w:before="160"/>
        <w:ind w:hanging="361"/>
        <w:rPr>
          <w:sz w:val="25"/>
        </w:rPr>
      </w:pPr>
      <w:r>
        <w:rPr>
          <w:noProof/>
        </w:rPr>
        <mc:AlternateContent>
          <mc:Choice Requires="wps">
            <w:drawing>
              <wp:anchor distT="0" distB="0" distL="0" distR="0" simplePos="0" relativeHeight="251692108" behindDoc="1" locked="0" layoutInCell="1" allowOverlap="1" wp14:anchorId="7F5A79B3" wp14:editId="4CFBB246">
                <wp:simplePos x="0" y="0"/>
                <wp:positionH relativeFrom="page">
                  <wp:posOffset>2602865</wp:posOffset>
                </wp:positionH>
                <wp:positionV relativeFrom="paragraph">
                  <wp:posOffset>374650</wp:posOffset>
                </wp:positionV>
                <wp:extent cx="2664460" cy="1402080"/>
                <wp:effectExtent l="0" t="0" r="15240" b="7620"/>
                <wp:wrapTopAndBottom/>
                <wp:docPr id="2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64460" cy="14020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858E708" w14:textId="77777777" w:rsidR="00195E8D" w:rsidRDefault="00195E8D" w:rsidP="00195E8D">
                            <w:pPr>
                              <w:spacing w:before="246"/>
                              <w:ind w:left="148"/>
                              <w:rPr>
                                <w:sz w:val="24"/>
                              </w:rPr>
                            </w:pPr>
                            <w:r>
                              <w:rPr>
                                <w:sz w:val="24"/>
                              </w:rPr>
                              <w:t>Les</w:t>
                            </w:r>
                            <w:r>
                              <w:rPr>
                                <w:spacing w:val="-2"/>
                                <w:sz w:val="24"/>
                              </w:rPr>
                              <w:t xml:space="preserve"> </w:t>
                            </w:r>
                            <w:r>
                              <w:rPr>
                                <w:sz w:val="24"/>
                              </w:rPr>
                              <w:t>projets</w:t>
                            </w:r>
                            <w:r>
                              <w:rPr>
                                <w:spacing w:val="-6"/>
                                <w:sz w:val="24"/>
                              </w:rPr>
                              <w:t xml:space="preserve"> </w:t>
                            </w:r>
                            <w:r>
                              <w:rPr>
                                <w:sz w:val="24"/>
                              </w:rPr>
                              <w:t>sont</w:t>
                            </w:r>
                            <w:r>
                              <w:rPr>
                                <w:spacing w:val="-2"/>
                                <w:sz w:val="24"/>
                              </w:rPr>
                              <w:t xml:space="preserve"> </w:t>
                            </w:r>
                            <w:r>
                              <w:rPr>
                                <w:sz w:val="24"/>
                              </w:rPr>
                              <w:t>multiples</w:t>
                            </w:r>
                            <w:r>
                              <w:rPr>
                                <w:spacing w:val="-1"/>
                                <w:sz w:val="24"/>
                              </w:rPr>
                              <w:t xml:space="preserve"> </w:t>
                            </w:r>
                            <w:r>
                              <w:rPr>
                                <w:sz w:val="24"/>
                              </w:rPr>
                              <w:t>:</w:t>
                            </w:r>
                          </w:p>
                          <w:p w14:paraId="15A3FA98" w14:textId="77777777" w:rsidR="00195E8D" w:rsidRDefault="00195E8D" w:rsidP="00195E8D">
                            <w:pPr>
                              <w:numPr>
                                <w:ilvl w:val="0"/>
                                <w:numId w:val="23"/>
                              </w:numPr>
                              <w:tabs>
                                <w:tab w:val="left" w:pos="1227"/>
                                <w:tab w:val="left" w:pos="1228"/>
                              </w:tabs>
                              <w:spacing w:before="163"/>
                              <w:rPr>
                                <w:sz w:val="25"/>
                              </w:rPr>
                            </w:pPr>
                            <w:r>
                              <w:rPr>
                                <w:sz w:val="25"/>
                              </w:rPr>
                              <w:t>Site</w:t>
                            </w:r>
                            <w:r>
                              <w:rPr>
                                <w:spacing w:val="-4"/>
                                <w:sz w:val="25"/>
                              </w:rPr>
                              <w:t xml:space="preserve"> </w:t>
                            </w:r>
                            <w:r>
                              <w:rPr>
                                <w:sz w:val="25"/>
                              </w:rPr>
                              <w:t>internet</w:t>
                            </w:r>
                          </w:p>
                          <w:p w14:paraId="4ED16725" w14:textId="77777777" w:rsidR="00195E8D" w:rsidRDefault="00195E8D" w:rsidP="00195E8D">
                            <w:pPr>
                              <w:numPr>
                                <w:ilvl w:val="0"/>
                                <w:numId w:val="23"/>
                              </w:numPr>
                              <w:tabs>
                                <w:tab w:val="left" w:pos="1227"/>
                                <w:tab w:val="left" w:pos="1228"/>
                              </w:tabs>
                              <w:spacing w:before="161"/>
                              <w:rPr>
                                <w:sz w:val="25"/>
                              </w:rPr>
                            </w:pPr>
                            <w:r>
                              <w:rPr>
                                <w:sz w:val="25"/>
                              </w:rPr>
                              <w:t>Logiciel</w:t>
                            </w:r>
                          </w:p>
                          <w:p w14:paraId="526ECCAF" w14:textId="77777777" w:rsidR="00195E8D" w:rsidRDefault="00195E8D" w:rsidP="00195E8D">
                            <w:pPr>
                              <w:numPr>
                                <w:ilvl w:val="0"/>
                                <w:numId w:val="23"/>
                              </w:numPr>
                              <w:tabs>
                                <w:tab w:val="left" w:pos="1227"/>
                                <w:tab w:val="left" w:pos="1228"/>
                              </w:tabs>
                              <w:spacing w:before="160"/>
                              <w:rPr>
                                <w:sz w:val="25"/>
                              </w:rPr>
                            </w:pPr>
                            <w:r>
                              <w:rPr>
                                <w:sz w:val="25"/>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A79B3" id="Text Box 12" o:spid="_x0000_s1064" type="#_x0000_t202" style="position:absolute;left:0;text-align:left;margin-left:204.95pt;margin-top:29.5pt;width:209.8pt;height:110.4pt;z-index:-2516243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" filled="f" strokeweight=".5pt">
                <v:path arrowok="t"/>
                <v:textbox inset="0,0,0,0">
                  <w:txbxContent>
                    <w:p w14:paraId="4858E708" w14:textId="77777777" w:rsidR="00195E8D" w:rsidRDefault="00195E8D" w:rsidP="00195E8D">
                      <w:pPr>
                        <w:spacing w:before="246"/>
                        <w:ind w:left="148"/>
                        <w:rPr>
                          <w:sz w:val="24"/>
                        </w:rPr>
                      </w:pPr>
                      <w:r>
                        <w:rPr>
                          <w:sz w:val="24"/>
                        </w:rPr>
                        <w:t>Les</w:t>
                      </w:r>
                      <w:r>
                        <w:rPr>
                          <w:spacing w:val="-2"/>
                          <w:sz w:val="24"/>
                        </w:rPr>
                        <w:t xml:space="preserve"> </w:t>
                      </w:r>
                      <w:r>
                        <w:rPr>
                          <w:sz w:val="24"/>
                        </w:rPr>
                        <w:t>projets</w:t>
                      </w:r>
                      <w:r>
                        <w:rPr>
                          <w:spacing w:val="-6"/>
                          <w:sz w:val="24"/>
                        </w:rPr>
                        <w:t xml:space="preserve"> </w:t>
                      </w:r>
                      <w:r>
                        <w:rPr>
                          <w:sz w:val="24"/>
                        </w:rPr>
                        <w:t>sont</w:t>
                      </w:r>
                      <w:r>
                        <w:rPr>
                          <w:spacing w:val="-2"/>
                          <w:sz w:val="24"/>
                        </w:rPr>
                        <w:t xml:space="preserve"> </w:t>
                      </w:r>
                      <w:r>
                        <w:rPr>
                          <w:sz w:val="24"/>
                        </w:rPr>
                        <w:t>multiples</w:t>
                      </w:r>
                      <w:r>
                        <w:rPr>
                          <w:spacing w:val="-1"/>
                          <w:sz w:val="24"/>
                        </w:rPr>
                        <w:t xml:space="preserve"> </w:t>
                      </w:r>
                      <w:r>
                        <w:rPr>
                          <w:sz w:val="24"/>
                        </w:rPr>
                        <w:t>:</w:t>
                      </w:r>
                    </w:p>
                    <w:p w14:paraId="15A3FA98" w14:textId="77777777" w:rsidR="00195E8D" w:rsidRDefault="00195E8D" w:rsidP="00195E8D">
                      <w:pPr>
                        <w:numPr>
                          <w:ilvl w:val="0"/>
                          <w:numId w:val="23"/>
                        </w:numPr>
                        <w:tabs>
                          <w:tab w:val="left" w:pos="1227"/>
                          <w:tab w:val="left" w:pos="1228"/>
                        </w:tabs>
                        <w:spacing w:before="163"/>
                        <w:rPr>
                          <w:sz w:val="25"/>
                        </w:rPr>
                      </w:pPr>
                      <w:r>
                        <w:rPr>
                          <w:sz w:val="25"/>
                        </w:rPr>
                        <w:t>Site</w:t>
                      </w:r>
                      <w:r>
                        <w:rPr>
                          <w:spacing w:val="-4"/>
                          <w:sz w:val="25"/>
                        </w:rPr>
                        <w:t xml:space="preserve"> </w:t>
                      </w:r>
                      <w:r>
                        <w:rPr>
                          <w:sz w:val="25"/>
                        </w:rPr>
                        <w:t>internet</w:t>
                      </w:r>
                    </w:p>
                    <w:p w14:paraId="4ED16725" w14:textId="77777777" w:rsidR="00195E8D" w:rsidRDefault="00195E8D" w:rsidP="00195E8D">
                      <w:pPr>
                        <w:numPr>
                          <w:ilvl w:val="0"/>
                          <w:numId w:val="23"/>
                        </w:numPr>
                        <w:tabs>
                          <w:tab w:val="left" w:pos="1227"/>
                          <w:tab w:val="left" w:pos="1228"/>
                        </w:tabs>
                        <w:spacing w:before="161"/>
                        <w:rPr>
                          <w:sz w:val="25"/>
                        </w:rPr>
                      </w:pPr>
                      <w:r>
                        <w:rPr>
                          <w:sz w:val="25"/>
                        </w:rPr>
                        <w:t>Logiciel</w:t>
                      </w:r>
                    </w:p>
                    <w:p w14:paraId="526ECCAF" w14:textId="77777777" w:rsidR="00195E8D" w:rsidRDefault="00195E8D" w:rsidP="00195E8D">
                      <w:pPr>
                        <w:numPr>
                          <w:ilvl w:val="0"/>
                          <w:numId w:val="23"/>
                        </w:numPr>
                        <w:tabs>
                          <w:tab w:val="left" w:pos="1227"/>
                          <w:tab w:val="left" w:pos="1228"/>
                        </w:tabs>
                        <w:spacing w:before="160"/>
                        <w:rPr>
                          <w:sz w:val="25"/>
                        </w:rPr>
                      </w:pPr>
                      <w:r>
                        <w:rPr>
                          <w:sz w:val="25"/>
                        </w:rPr>
                        <w:t>Applications…</w:t>
                      </w:r>
                    </w:p>
                  </w:txbxContent>
                </v:textbox>
                <w10:wrap type="topAndBottom" anchorx="page"/>
              </v:shape>
            </w:pict>
          </mc:Fallback>
        </mc:AlternateContent>
      </w:r>
      <w:r>
        <w:rPr>
          <w:sz w:val="25"/>
        </w:rPr>
        <w:t>2,9</w:t>
      </w:r>
      <w:r>
        <w:rPr>
          <w:spacing w:val="-9"/>
          <w:sz w:val="25"/>
        </w:rPr>
        <w:t xml:space="preserve"> </w:t>
      </w:r>
      <w:r>
        <w:rPr>
          <w:sz w:val="25"/>
        </w:rPr>
        <w:t>millions</w:t>
      </w:r>
      <w:r>
        <w:rPr>
          <w:spacing w:val="-3"/>
          <w:sz w:val="25"/>
        </w:rPr>
        <w:t xml:space="preserve"> </w:t>
      </w:r>
      <w:r>
        <w:rPr>
          <w:sz w:val="25"/>
        </w:rPr>
        <w:t>d’organisations</w:t>
      </w:r>
      <w:r>
        <w:rPr>
          <w:spacing w:val="-5"/>
          <w:sz w:val="25"/>
        </w:rPr>
        <w:t xml:space="preserve"> </w:t>
      </w:r>
      <w:r>
        <w:rPr>
          <w:sz w:val="25"/>
        </w:rPr>
        <w:t>travaillent</w:t>
      </w:r>
      <w:r>
        <w:rPr>
          <w:spacing w:val="-8"/>
          <w:sz w:val="25"/>
        </w:rPr>
        <w:t xml:space="preserve"> </w:t>
      </w:r>
      <w:r>
        <w:rPr>
          <w:sz w:val="25"/>
        </w:rPr>
        <w:t>sur</w:t>
      </w:r>
      <w:r>
        <w:rPr>
          <w:spacing w:val="-3"/>
          <w:sz w:val="25"/>
        </w:rPr>
        <w:t xml:space="preserve"> </w:t>
      </w:r>
      <w:r>
        <w:rPr>
          <w:sz w:val="25"/>
        </w:rPr>
        <w:t>GitHub.</w:t>
      </w:r>
    </w:p>
    <w:p w14:paraId="55489944" w14:textId="77777777" w:rsidR="00195E8D" w:rsidRDefault="00195E8D" w:rsidP="00195E8D">
      <w:pPr>
        <w:pStyle w:val="Corpsdetexte"/>
        <w:spacing w:before="5"/>
        <w:rPr>
          <w:sz w:val="24"/>
        </w:rPr>
      </w:pPr>
    </w:p>
    <w:p w14:paraId="5D2CADA1" w14:textId="77777777" w:rsidR="00195E8D" w:rsidRDefault="00195E8D" w:rsidP="00195E8D">
      <w:pPr>
        <w:spacing w:before="1" w:line="480" w:lineRule="auto"/>
        <w:ind w:left="2115" w:right="1421"/>
        <w:rPr>
          <w:sz w:val="24"/>
        </w:rPr>
      </w:pPr>
      <w:r>
        <w:rPr>
          <w:spacing w:val="-1"/>
          <w:sz w:val="24"/>
        </w:rPr>
        <w:t>Le</w:t>
      </w:r>
      <w:r>
        <w:rPr>
          <w:spacing w:val="-10"/>
          <w:sz w:val="24"/>
        </w:rPr>
        <w:t xml:space="preserve"> </w:t>
      </w:r>
      <w:r>
        <w:rPr>
          <w:spacing w:val="-1"/>
          <w:sz w:val="24"/>
        </w:rPr>
        <w:t>site</w:t>
      </w:r>
      <w:r>
        <w:rPr>
          <w:spacing w:val="-8"/>
          <w:sz w:val="24"/>
        </w:rPr>
        <w:t xml:space="preserve"> </w:t>
      </w:r>
      <w:r>
        <w:rPr>
          <w:spacing w:val="-1"/>
          <w:sz w:val="24"/>
        </w:rPr>
        <w:t>propose</w:t>
      </w:r>
      <w:r>
        <w:rPr>
          <w:spacing w:val="-13"/>
          <w:sz w:val="24"/>
        </w:rPr>
        <w:t xml:space="preserve"> </w:t>
      </w:r>
      <w:r>
        <w:rPr>
          <w:spacing w:val="-1"/>
          <w:sz w:val="24"/>
        </w:rPr>
        <w:t>également</w:t>
      </w:r>
      <w:r>
        <w:rPr>
          <w:spacing w:val="-9"/>
          <w:sz w:val="24"/>
        </w:rPr>
        <w:t xml:space="preserve"> </w:t>
      </w:r>
      <w:r>
        <w:rPr>
          <w:spacing w:val="-1"/>
          <w:sz w:val="24"/>
        </w:rPr>
        <w:t>un</w:t>
      </w:r>
      <w:r>
        <w:rPr>
          <w:spacing w:val="-16"/>
          <w:sz w:val="24"/>
        </w:rPr>
        <w:t xml:space="preserve"> </w:t>
      </w:r>
      <w:r>
        <w:rPr>
          <w:spacing w:val="-1"/>
          <w:sz w:val="24"/>
        </w:rPr>
        <w:t>espace</w:t>
      </w:r>
      <w:r>
        <w:rPr>
          <w:spacing w:val="-8"/>
          <w:sz w:val="24"/>
        </w:rPr>
        <w:t xml:space="preserve"> </w:t>
      </w:r>
      <w:r>
        <w:rPr>
          <w:spacing w:val="-1"/>
          <w:sz w:val="24"/>
        </w:rPr>
        <w:t>collaboratif,</w:t>
      </w:r>
      <w:r>
        <w:rPr>
          <w:spacing w:val="-7"/>
          <w:sz w:val="24"/>
        </w:rPr>
        <w:t xml:space="preserve"> </w:t>
      </w:r>
      <w:r>
        <w:rPr>
          <w:spacing w:val="-1"/>
          <w:sz w:val="24"/>
        </w:rPr>
        <w:t>ce</w:t>
      </w:r>
      <w:r>
        <w:rPr>
          <w:spacing w:val="-18"/>
          <w:sz w:val="24"/>
        </w:rPr>
        <w:t xml:space="preserve"> </w:t>
      </w:r>
      <w:r>
        <w:rPr>
          <w:spacing w:val="-1"/>
          <w:sz w:val="24"/>
        </w:rPr>
        <w:t>qui</w:t>
      </w:r>
      <w:r>
        <w:rPr>
          <w:spacing w:val="-6"/>
          <w:sz w:val="24"/>
        </w:rPr>
        <w:t xml:space="preserve"> </w:t>
      </w:r>
      <w:r>
        <w:rPr>
          <w:spacing w:val="-1"/>
          <w:sz w:val="24"/>
        </w:rPr>
        <w:t>nous</w:t>
      </w:r>
      <w:r>
        <w:rPr>
          <w:spacing w:val="-12"/>
          <w:sz w:val="24"/>
        </w:rPr>
        <w:t xml:space="preserve"> </w:t>
      </w:r>
      <w:r>
        <w:rPr>
          <w:sz w:val="24"/>
        </w:rPr>
        <w:t>convient</w:t>
      </w:r>
      <w:r>
        <w:rPr>
          <w:spacing w:val="-13"/>
          <w:sz w:val="24"/>
        </w:rPr>
        <w:t xml:space="preserve"> </w:t>
      </w:r>
      <w:r>
        <w:rPr>
          <w:sz w:val="24"/>
        </w:rPr>
        <w:t>parfaitement.</w:t>
      </w:r>
      <w:r>
        <w:rPr>
          <w:spacing w:val="-51"/>
          <w:sz w:val="24"/>
        </w:rPr>
        <w:t xml:space="preserve"> </w:t>
      </w:r>
      <w:r>
        <w:rPr>
          <w:sz w:val="24"/>
        </w:rPr>
        <w:t>C’est</w:t>
      </w:r>
      <w:r>
        <w:rPr>
          <w:spacing w:val="-2"/>
          <w:sz w:val="24"/>
        </w:rPr>
        <w:t xml:space="preserve"> </w:t>
      </w:r>
      <w:r>
        <w:rPr>
          <w:sz w:val="24"/>
        </w:rPr>
        <w:t>évidemment</w:t>
      </w:r>
      <w:r>
        <w:rPr>
          <w:spacing w:val="-5"/>
          <w:sz w:val="24"/>
        </w:rPr>
        <w:t xml:space="preserve"> </w:t>
      </w:r>
      <w:r>
        <w:rPr>
          <w:sz w:val="24"/>
        </w:rPr>
        <w:t>gratuit</w:t>
      </w:r>
      <w:r>
        <w:rPr>
          <w:spacing w:val="-1"/>
          <w:sz w:val="24"/>
        </w:rPr>
        <w:t xml:space="preserve"> </w:t>
      </w:r>
      <w:r>
        <w:rPr>
          <w:sz w:val="24"/>
        </w:rPr>
        <w:t>et</w:t>
      </w:r>
      <w:r>
        <w:rPr>
          <w:spacing w:val="-1"/>
          <w:sz w:val="24"/>
        </w:rPr>
        <w:t xml:space="preserve"> </w:t>
      </w:r>
      <w:r>
        <w:rPr>
          <w:sz w:val="24"/>
        </w:rPr>
        <w:t>open</w:t>
      </w:r>
      <w:r>
        <w:rPr>
          <w:spacing w:val="-2"/>
          <w:sz w:val="24"/>
        </w:rPr>
        <w:t xml:space="preserve"> </w:t>
      </w:r>
      <w:r>
        <w:rPr>
          <w:sz w:val="24"/>
        </w:rPr>
        <w:t>source.</w:t>
      </w:r>
    </w:p>
    <w:p w14:paraId="160DD0DC" w14:textId="77777777" w:rsidR="00195E8D" w:rsidRDefault="00195E8D" w:rsidP="00195E8D">
      <w:pPr>
        <w:pStyle w:val="Corpsdetexte"/>
        <w:rPr>
          <w:sz w:val="28"/>
        </w:rPr>
      </w:pPr>
    </w:p>
    <w:p w14:paraId="2B123375" w14:textId="77777777" w:rsidR="00195E8D" w:rsidRDefault="00195E8D" w:rsidP="00195E8D">
      <w:pPr>
        <w:pStyle w:val="Corpsdetexte"/>
        <w:spacing w:before="10"/>
        <w:rPr>
          <w:sz w:val="36"/>
        </w:rPr>
      </w:pPr>
    </w:p>
    <w:p w14:paraId="744CD76F" w14:textId="77777777" w:rsidR="00195E8D" w:rsidRDefault="00195E8D" w:rsidP="00195E8D">
      <w:pPr>
        <w:pStyle w:val="Titre2"/>
        <w:numPr>
          <w:ilvl w:val="1"/>
          <w:numId w:val="24"/>
        </w:numPr>
        <w:tabs>
          <w:tab w:val="left" w:pos="2594"/>
          <w:tab w:val="left" w:pos="2595"/>
        </w:tabs>
        <w:ind w:left="2386" w:hanging="360"/>
      </w:pPr>
      <w:r>
        <w:rPr>
          <w:color w:val="00AFEF"/>
          <w:w w:val="105"/>
          <w:u w:val="single" w:color="00AFEF"/>
        </w:rPr>
        <w:t>C.3.</w:t>
      </w:r>
      <w:r>
        <w:rPr>
          <w:color w:val="00AFEF"/>
          <w:spacing w:val="-13"/>
          <w:w w:val="105"/>
          <w:u w:val="single" w:color="00AFEF"/>
        </w:rPr>
        <w:t xml:space="preserve"> </w:t>
      </w:r>
      <w:r>
        <w:rPr>
          <w:color w:val="00AFEF"/>
          <w:w w:val="105"/>
          <w:u w:val="single" w:color="00AFEF"/>
        </w:rPr>
        <w:t>BASE</w:t>
      </w:r>
      <w:r>
        <w:rPr>
          <w:color w:val="00AFEF"/>
          <w:spacing w:val="-14"/>
          <w:w w:val="105"/>
          <w:u w:val="single" w:color="00AFEF"/>
        </w:rPr>
        <w:t xml:space="preserve"> </w:t>
      </w:r>
      <w:r>
        <w:rPr>
          <w:color w:val="00AFEF"/>
          <w:w w:val="105"/>
          <w:u w:val="single" w:color="00AFEF"/>
        </w:rPr>
        <w:t>DE</w:t>
      </w:r>
      <w:r>
        <w:rPr>
          <w:color w:val="00AFEF"/>
          <w:spacing w:val="-15"/>
          <w:w w:val="105"/>
          <w:u w:val="single" w:color="00AFEF"/>
        </w:rPr>
        <w:t xml:space="preserve"> </w:t>
      </w:r>
      <w:r>
        <w:rPr>
          <w:color w:val="00AFEF"/>
          <w:w w:val="105"/>
          <w:u w:val="single" w:color="00AFEF"/>
        </w:rPr>
        <w:t>DONNÉES</w:t>
      </w:r>
    </w:p>
    <w:p w14:paraId="42F1A58D" w14:textId="77777777" w:rsidR="00195E8D" w:rsidRDefault="00195E8D" w:rsidP="00195E8D">
      <w:pPr>
        <w:pStyle w:val="Corpsdetexte"/>
        <w:rPr>
          <w:sz w:val="20"/>
        </w:rPr>
      </w:pPr>
    </w:p>
    <w:p w14:paraId="4B68DF2C" w14:textId="77777777" w:rsidR="00195E8D" w:rsidRDefault="00195E8D" w:rsidP="00195E8D">
      <w:pPr>
        <w:pStyle w:val="Corpsdetexte"/>
        <w:rPr>
          <w:sz w:val="20"/>
        </w:rPr>
      </w:pPr>
      <w:r>
        <w:rPr>
          <w:noProof/>
        </w:rPr>
        <mc:AlternateContent>
          <mc:Choice Requires="wpg">
            <w:drawing>
              <wp:anchor distT="0" distB="0" distL="114300" distR="114300" simplePos="0" relativeHeight="251706444" behindDoc="0" locked="0" layoutInCell="1" allowOverlap="1" wp14:anchorId="6EF31725" wp14:editId="7ECBDFF9">
                <wp:simplePos x="0" y="0"/>
                <wp:positionH relativeFrom="page">
                  <wp:posOffset>718457</wp:posOffset>
                </wp:positionH>
                <wp:positionV relativeFrom="paragraph">
                  <wp:posOffset>22134</wp:posOffset>
                </wp:positionV>
                <wp:extent cx="6248400" cy="511629"/>
                <wp:effectExtent l="0" t="0" r="0" b="0"/>
                <wp:wrapNone/>
                <wp:docPr id="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511629"/>
                          <a:chOff x="384" y="-1"/>
                          <a:chExt cx="9840" cy="288"/>
                        </a:xfrm>
                      </wpg:grpSpPr>
                      <wps:wsp>
                        <wps:cNvPr id="16" name="AutoShape 11"/>
                        <wps:cNvSpPr>
                          <a:spLocks/>
                        </wps:cNvSpPr>
                        <wps:spPr bwMode="auto">
                          <a:xfrm>
                            <a:off x="384" y="3"/>
                            <a:ext cx="9840" cy="284"/>
                          </a:xfrm>
                          <a:custGeom>
                            <a:avLst/>
                            <a:gdLst>
                              <a:gd name="T0" fmla="+- 0 4632 384"/>
                              <a:gd name="T1" fmla="*/ T0 w 9840"/>
                              <a:gd name="T2" fmla="+- 0 3 3"/>
                              <a:gd name="T3" fmla="*/ 3 h 284"/>
                              <a:gd name="T4" fmla="+- 0 384 384"/>
                              <a:gd name="T5" fmla="*/ T4 w 9840"/>
                              <a:gd name="T6" fmla="+- 0 3 3"/>
                              <a:gd name="T7" fmla="*/ 3 h 284"/>
                              <a:gd name="T8" fmla="+- 0 384 384"/>
                              <a:gd name="T9" fmla="*/ T8 w 9840"/>
                              <a:gd name="T10" fmla="+- 0 286 3"/>
                              <a:gd name="T11" fmla="*/ 286 h 284"/>
                              <a:gd name="T12" fmla="+- 0 4632 384"/>
                              <a:gd name="T13" fmla="*/ T12 w 9840"/>
                              <a:gd name="T14" fmla="+- 0 286 3"/>
                              <a:gd name="T15" fmla="*/ 286 h 284"/>
                              <a:gd name="T16" fmla="+- 0 4632 384"/>
                              <a:gd name="T17" fmla="*/ T16 w 9840"/>
                              <a:gd name="T18" fmla="+- 0 3 3"/>
                              <a:gd name="T19" fmla="*/ 3 h 284"/>
                              <a:gd name="T20" fmla="+- 0 10224 384"/>
                              <a:gd name="T21" fmla="*/ T20 w 9840"/>
                              <a:gd name="T22" fmla="+- 0 3 3"/>
                              <a:gd name="T23" fmla="*/ 3 h 284"/>
                              <a:gd name="T24" fmla="+- 0 4685 384"/>
                              <a:gd name="T25" fmla="*/ T24 w 9840"/>
                              <a:gd name="T26" fmla="+- 0 3 3"/>
                              <a:gd name="T27" fmla="*/ 3 h 284"/>
                              <a:gd name="T28" fmla="+- 0 4685 384"/>
                              <a:gd name="T29" fmla="*/ T28 w 9840"/>
                              <a:gd name="T30" fmla="+- 0 286 3"/>
                              <a:gd name="T31" fmla="*/ 286 h 284"/>
                              <a:gd name="T32" fmla="+- 0 10224 384"/>
                              <a:gd name="T33" fmla="*/ T32 w 9840"/>
                              <a:gd name="T34" fmla="+- 0 286 3"/>
                              <a:gd name="T35" fmla="*/ 286 h 284"/>
                              <a:gd name="T36" fmla="+- 0 10224 384"/>
                              <a:gd name="T37" fmla="*/ T36 w 9840"/>
                              <a:gd name="T38" fmla="+- 0 3 3"/>
                              <a:gd name="T39" fmla="*/ 3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40" h="284">
                                <a:moveTo>
                                  <a:pt x="4248" y="0"/>
                                </a:moveTo>
                                <a:lnTo>
                                  <a:pt x="0" y="0"/>
                                </a:lnTo>
                                <a:lnTo>
                                  <a:pt x="0" y="283"/>
                                </a:lnTo>
                                <a:lnTo>
                                  <a:pt x="4248" y="283"/>
                                </a:lnTo>
                                <a:lnTo>
                                  <a:pt x="4248" y="0"/>
                                </a:lnTo>
                                <a:close/>
                                <a:moveTo>
                                  <a:pt x="9840" y="0"/>
                                </a:moveTo>
                                <a:lnTo>
                                  <a:pt x="4301" y="0"/>
                                </a:lnTo>
                                <a:lnTo>
                                  <a:pt x="4301" y="283"/>
                                </a:lnTo>
                                <a:lnTo>
                                  <a:pt x="9840" y="283"/>
                                </a:lnTo>
                                <a:lnTo>
                                  <a:pt x="9840" y="0"/>
                                </a:lnTo>
                                <a:close/>
                              </a:path>
                            </a:pathLst>
                          </a:custGeom>
                          <a:solidFill>
                            <a:srgbClr val="FAFAF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Text Box 9"/>
                        <wps:cNvSpPr txBox="1">
                          <a:spLocks/>
                        </wps:cNvSpPr>
                        <wps:spPr bwMode="auto">
                          <a:xfrm>
                            <a:off x="384" y="-1"/>
                            <a:ext cx="8885"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F3208" w14:textId="77777777" w:rsidR="00195E8D" w:rsidRDefault="00195E8D" w:rsidP="00195E8D">
                              <w:pPr>
                                <w:rPr>
                                  <w:sz w:val="23"/>
                                </w:rPr>
                              </w:pPr>
                              <w:r>
                                <w:rPr>
                                  <w:color w:val="464646"/>
                                  <w:sz w:val="23"/>
                                </w:rPr>
                                <w:t>MySQL</w:t>
                              </w:r>
                              <w:r>
                                <w:rPr>
                                  <w:color w:val="464646"/>
                                  <w:spacing w:val="-1"/>
                                  <w:sz w:val="23"/>
                                </w:rPr>
                                <w:t xml:space="preserve"> </w:t>
                              </w:r>
                              <w:r>
                                <w:rPr>
                                  <w:color w:val="464646"/>
                                  <w:sz w:val="23"/>
                                </w:rPr>
                                <w:t>est</w:t>
                              </w:r>
                              <w:r>
                                <w:rPr>
                                  <w:color w:val="464646"/>
                                  <w:spacing w:val="-5"/>
                                  <w:sz w:val="23"/>
                                </w:rPr>
                                <w:t xml:space="preserve"> </w:t>
                              </w:r>
                              <w:r>
                                <w:rPr>
                                  <w:color w:val="464646"/>
                                  <w:sz w:val="23"/>
                                </w:rPr>
                                <w:t>un</w:t>
                              </w:r>
                              <w:r>
                                <w:rPr>
                                  <w:color w:val="464646"/>
                                  <w:spacing w:val="-2"/>
                                  <w:sz w:val="23"/>
                                </w:rPr>
                                <w:t xml:space="preserve"> </w:t>
                              </w:r>
                              <w:r>
                                <w:rPr>
                                  <w:color w:val="464646"/>
                                  <w:sz w:val="23"/>
                                </w:rPr>
                                <w:t>système</w:t>
                              </w:r>
                              <w:r>
                                <w:rPr>
                                  <w:color w:val="464646"/>
                                  <w:spacing w:val="-3"/>
                                  <w:sz w:val="23"/>
                                </w:rPr>
                                <w:t xml:space="preserve"> </w:t>
                              </w:r>
                              <w:r>
                                <w:rPr>
                                  <w:color w:val="464646"/>
                                  <w:sz w:val="23"/>
                                </w:rPr>
                                <w:t>de</w:t>
                              </w:r>
                              <w:r>
                                <w:rPr>
                                  <w:color w:val="464646"/>
                                  <w:spacing w:val="-1"/>
                                  <w:sz w:val="23"/>
                                </w:rPr>
                                <w:t xml:space="preserve"> </w:t>
                              </w:r>
                              <w:r>
                                <w:rPr>
                                  <w:color w:val="464646"/>
                                  <w:sz w:val="23"/>
                                </w:rPr>
                                <w:t>gestion</w:t>
                              </w:r>
                              <w:r>
                                <w:rPr>
                                  <w:color w:val="464646"/>
                                  <w:spacing w:val="-3"/>
                                  <w:sz w:val="23"/>
                                </w:rPr>
                                <w:t xml:space="preserve"> </w:t>
                              </w:r>
                              <w:r>
                                <w:rPr>
                                  <w:color w:val="464646"/>
                                  <w:sz w:val="23"/>
                                </w:rPr>
                                <w:t>de</w:t>
                              </w:r>
                              <w:r>
                                <w:rPr>
                                  <w:color w:val="464646"/>
                                  <w:spacing w:val="-2"/>
                                  <w:sz w:val="23"/>
                                </w:rPr>
                                <w:t xml:space="preserve"> </w:t>
                              </w:r>
                              <w:r>
                                <w:rPr>
                                  <w:color w:val="464646"/>
                                  <w:sz w:val="23"/>
                                </w:rPr>
                                <w:t>bases</w:t>
                              </w:r>
                              <w:r>
                                <w:rPr>
                                  <w:color w:val="464646"/>
                                  <w:spacing w:val="-3"/>
                                  <w:sz w:val="23"/>
                                </w:rPr>
                                <w:t xml:space="preserve"> </w:t>
                              </w:r>
                              <w:r>
                                <w:rPr>
                                  <w:color w:val="464646"/>
                                  <w:sz w:val="23"/>
                                </w:rPr>
                                <w:t>de</w:t>
                              </w:r>
                              <w:r>
                                <w:rPr>
                                  <w:color w:val="464646"/>
                                  <w:spacing w:val="-3"/>
                                  <w:sz w:val="23"/>
                                </w:rPr>
                                <w:t xml:space="preserve"> </w:t>
                              </w:r>
                              <w:r>
                                <w:rPr>
                                  <w:color w:val="464646"/>
                                  <w:sz w:val="23"/>
                                </w:rPr>
                                <w:t>données</w:t>
                              </w:r>
                              <w:r>
                                <w:rPr>
                                  <w:color w:val="464646"/>
                                  <w:spacing w:val="-3"/>
                                  <w:sz w:val="23"/>
                                </w:rPr>
                                <w:t xml:space="preserve"> </w:t>
                              </w:r>
                              <w:r>
                                <w:rPr>
                                  <w:color w:val="464646"/>
                                  <w:sz w:val="23"/>
                                </w:rPr>
                                <w:t>relationnelles,</w:t>
                              </w:r>
                              <w:r>
                                <w:rPr>
                                  <w:color w:val="464646"/>
                                  <w:spacing w:val="-4"/>
                                  <w:sz w:val="23"/>
                                </w:rPr>
                                <w:t xml:space="preserve"> </w:t>
                              </w:r>
                              <w:r>
                                <w:rPr>
                                  <w:color w:val="464646"/>
                                  <w:sz w:val="23"/>
                                </w:rPr>
                                <w:t>open</w:t>
                              </w:r>
                              <w:r>
                                <w:rPr>
                                  <w:color w:val="464646"/>
                                  <w:spacing w:val="-3"/>
                                  <w:sz w:val="23"/>
                                </w:rPr>
                                <w:t xml:space="preserve"> </w:t>
                              </w:r>
                              <w:r>
                                <w:rPr>
                                  <w:color w:val="464646"/>
                                  <w:sz w:val="23"/>
                                </w:rPr>
                                <w:t>source</w:t>
                              </w:r>
                              <w:r>
                                <w:rPr>
                                  <w:color w:val="464646"/>
                                  <w:spacing w:val="-4"/>
                                  <w:sz w:val="23"/>
                                </w:rPr>
                                <w:t xml:space="preserve"> </w:t>
                              </w:r>
                              <w:r>
                                <w:rPr>
                                  <w:color w:val="464646"/>
                                  <w:sz w:val="23"/>
                                </w:rPr>
                                <w:t>et</w:t>
                              </w:r>
                              <w:r>
                                <w:rPr>
                                  <w:color w:val="464646"/>
                                  <w:spacing w:val="-3"/>
                                  <w:sz w:val="23"/>
                                </w:rPr>
                                <w:t xml:space="preserve"> </w:t>
                              </w:r>
                              <w:r>
                                <w:rPr>
                                  <w:color w:val="464646"/>
                                  <w:sz w:val="23"/>
                                </w:rPr>
                                <w:t>gratuit,</w:t>
                              </w:r>
                              <w:r>
                                <w:rPr>
                                  <w:color w:val="464646"/>
                                  <w:spacing w:val="-4"/>
                                  <w:sz w:val="23"/>
                                </w:rPr>
                                <w:t xml:space="preserve"> </w:t>
                              </w:r>
                              <w:r>
                                <w:rPr>
                                  <w:color w:val="464646"/>
                                  <w:sz w:val="23"/>
                                </w:rPr>
                                <w:t>et peut être utilisé avec de nombreux langages dont JAVA.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31725" id="Group 8" o:spid="_x0000_s1065" style="position:absolute;margin-left:56.55pt;margin-top:1.75pt;width:492pt;height:40.3pt;z-index:251706444;mso-position-horizontal-relative:page;mso-position-vertical-relative:text" coordorigin="384,-1" coordsize="9840,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">
                <v:shape id="AutoShape 11" o:spid="_x0000_s1066" style="position:absolute;left:384;top:3;width:9840;height:284;visibility:visible;mso-wrap-style:square;v-text-anchor:top" coordsize="984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" path="m4248,l,,,283r4248,l4248,xm9840,l4301,r,283l9840,283,9840,xe" fillcolor="#fafafc" stroked="f">
                  <v:path arrowok="t" o:connecttype="custom" o:connectlocs="4248,3;0,3;0,286;4248,286;4248,3;9840,3;4301,3;4301,286;9840,286;9840,3" o:connectangles="0,0,0,0,0,0,0,0,0,0"/>
                </v:shape>
                <v:shape id="Text Box 9" o:spid="_x0000_s1067" type="#_x0000_t202" style="position:absolute;left:384;top:-1;width:8885;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" filled="f" stroked="f">
                  <v:path arrowok="t"/>
                  <v:textbox inset="0,0,0,0">
                    <w:txbxContent>
                      <w:p w14:paraId="7FAF3208" w14:textId="77777777" w:rsidR="00195E8D" w:rsidRDefault="00195E8D" w:rsidP="00195E8D">
                        <w:pPr>
                          <w:rPr>
                            <w:sz w:val="23"/>
                          </w:rPr>
                        </w:pPr>
                        <w:r>
                          <w:rPr>
                            <w:color w:val="464646"/>
                            <w:sz w:val="23"/>
                          </w:rPr>
                          <w:t>MySQL</w:t>
                        </w:r>
                        <w:r>
                          <w:rPr>
                            <w:color w:val="464646"/>
                            <w:spacing w:val="-1"/>
                            <w:sz w:val="23"/>
                          </w:rPr>
                          <w:t xml:space="preserve"> </w:t>
                        </w:r>
                        <w:r>
                          <w:rPr>
                            <w:color w:val="464646"/>
                            <w:sz w:val="23"/>
                          </w:rPr>
                          <w:t>est</w:t>
                        </w:r>
                        <w:r>
                          <w:rPr>
                            <w:color w:val="464646"/>
                            <w:spacing w:val="-5"/>
                            <w:sz w:val="23"/>
                          </w:rPr>
                          <w:t xml:space="preserve"> </w:t>
                        </w:r>
                        <w:r>
                          <w:rPr>
                            <w:color w:val="464646"/>
                            <w:sz w:val="23"/>
                          </w:rPr>
                          <w:t>un</w:t>
                        </w:r>
                        <w:r>
                          <w:rPr>
                            <w:color w:val="464646"/>
                            <w:spacing w:val="-2"/>
                            <w:sz w:val="23"/>
                          </w:rPr>
                          <w:t xml:space="preserve"> </w:t>
                        </w:r>
                        <w:r>
                          <w:rPr>
                            <w:color w:val="464646"/>
                            <w:sz w:val="23"/>
                          </w:rPr>
                          <w:t>système</w:t>
                        </w:r>
                        <w:r>
                          <w:rPr>
                            <w:color w:val="464646"/>
                            <w:spacing w:val="-3"/>
                            <w:sz w:val="23"/>
                          </w:rPr>
                          <w:t xml:space="preserve"> </w:t>
                        </w:r>
                        <w:r>
                          <w:rPr>
                            <w:color w:val="464646"/>
                            <w:sz w:val="23"/>
                          </w:rPr>
                          <w:t>de</w:t>
                        </w:r>
                        <w:r>
                          <w:rPr>
                            <w:color w:val="464646"/>
                            <w:spacing w:val="-1"/>
                            <w:sz w:val="23"/>
                          </w:rPr>
                          <w:t xml:space="preserve"> </w:t>
                        </w:r>
                        <w:r>
                          <w:rPr>
                            <w:color w:val="464646"/>
                            <w:sz w:val="23"/>
                          </w:rPr>
                          <w:t>gestion</w:t>
                        </w:r>
                        <w:r>
                          <w:rPr>
                            <w:color w:val="464646"/>
                            <w:spacing w:val="-3"/>
                            <w:sz w:val="23"/>
                          </w:rPr>
                          <w:t xml:space="preserve"> </w:t>
                        </w:r>
                        <w:r>
                          <w:rPr>
                            <w:color w:val="464646"/>
                            <w:sz w:val="23"/>
                          </w:rPr>
                          <w:t>de</w:t>
                        </w:r>
                        <w:r>
                          <w:rPr>
                            <w:color w:val="464646"/>
                            <w:spacing w:val="-2"/>
                            <w:sz w:val="23"/>
                          </w:rPr>
                          <w:t xml:space="preserve"> </w:t>
                        </w:r>
                        <w:r>
                          <w:rPr>
                            <w:color w:val="464646"/>
                            <w:sz w:val="23"/>
                          </w:rPr>
                          <w:t>bases</w:t>
                        </w:r>
                        <w:r>
                          <w:rPr>
                            <w:color w:val="464646"/>
                            <w:spacing w:val="-3"/>
                            <w:sz w:val="23"/>
                          </w:rPr>
                          <w:t xml:space="preserve"> </w:t>
                        </w:r>
                        <w:r>
                          <w:rPr>
                            <w:color w:val="464646"/>
                            <w:sz w:val="23"/>
                          </w:rPr>
                          <w:t>de</w:t>
                        </w:r>
                        <w:r>
                          <w:rPr>
                            <w:color w:val="464646"/>
                            <w:spacing w:val="-3"/>
                            <w:sz w:val="23"/>
                          </w:rPr>
                          <w:t xml:space="preserve"> </w:t>
                        </w:r>
                        <w:r>
                          <w:rPr>
                            <w:color w:val="464646"/>
                            <w:sz w:val="23"/>
                          </w:rPr>
                          <w:t>données</w:t>
                        </w:r>
                        <w:r>
                          <w:rPr>
                            <w:color w:val="464646"/>
                            <w:spacing w:val="-3"/>
                            <w:sz w:val="23"/>
                          </w:rPr>
                          <w:t xml:space="preserve"> </w:t>
                        </w:r>
                        <w:r>
                          <w:rPr>
                            <w:color w:val="464646"/>
                            <w:sz w:val="23"/>
                          </w:rPr>
                          <w:t>relationnelles,</w:t>
                        </w:r>
                        <w:r>
                          <w:rPr>
                            <w:color w:val="464646"/>
                            <w:spacing w:val="-4"/>
                            <w:sz w:val="23"/>
                          </w:rPr>
                          <w:t xml:space="preserve"> </w:t>
                        </w:r>
                        <w:r>
                          <w:rPr>
                            <w:color w:val="464646"/>
                            <w:sz w:val="23"/>
                          </w:rPr>
                          <w:t>open</w:t>
                        </w:r>
                        <w:r>
                          <w:rPr>
                            <w:color w:val="464646"/>
                            <w:spacing w:val="-3"/>
                            <w:sz w:val="23"/>
                          </w:rPr>
                          <w:t xml:space="preserve"> </w:t>
                        </w:r>
                        <w:r>
                          <w:rPr>
                            <w:color w:val="464646"/>
                            <w:sz w:val="23"/>
                          </w:rPr>
                          <w:t>source</w:t>
                        </w:r>
                        <w:r>
                          <w:rPr>
                            <w:color w:val="464646"/>
                            <w:spacing w:val="-4"/>
                            <w:sz w:val="23"/>
                          </w:rPr>
                          <w:t xml:space="preserve"> </w:t>
                        </w:r>
                        <w:r>
                          <w:rPr>
                            <w:color w:val="464646"/>
                            <w:sz w:val="23"/>
                          </w:rPr>
                          <w:t>et</w:t>
                        </w:r>
                        <w:r>
                          <w:rPr>
                            <w:color w:val="464646"/>
                            <w:spacing w:val="-3"/>
                            <w:sz w:val="23"/>
                          </w:rPr>
                          <w:t xml:space="preserve"> </w:t>
                        </w:r>
                        <w:r>
                          <w:rPr>
                            <w:color w:val="464646"/>
                            <w:sz w:val="23"/>
                          </w:rPr>
                          <w:t>gratuit,</w:t>
                        </w:r>
                        <w:r>
                          <w:rPr>
                            <w:color w:val="464646"/>
                            <w:spacing w:val="-4"/>
                            <w:sz w:val="23"/>
                          </w:rPr>
                          <w:t xml:space="preserve"> </w:t>
                        </w:r>
                        <w:r>
                          <w:rPr>
                            <w:color w:val="464646"/>
                            <w:sz w:val="23"/>
                          </w:rPr>
                          <w:t>et peut être utilisé avec de nombreux langages dont JAVA.</w:t>
                        </w:r>
                      </w:p>
                    </w:txbxContent>
                  </v:textbox>
                </v:shape>
                <w10:wrap anchorx="page"/>
              </v:group>
            </w:pict>
          </mc:Fallback>
        </mc:AlternateContent>
      </w:r>
    </w:p>
    <w:p w14:paraId="114689BB" w14:textId="77777777" w:rsidR="00195E8D" w:rsidRDefault="00195E8D" w:rsidP="00195E8D">
      <w:pPr>
        <w:pStyle w:val="Corpsdetexte"/>
        <w:rPr>
          <w:sz w:val="20"/>
        </w:rPr>
      </w:pPr>
    </w:p>
    <w:p w14:paraId="5A1E903E" w14:textId="77777777" w:rsidR="00195E8D" w:rsidRDefault="00195E8D" w:rsidP="00195E8D">
      <w:pPr>
        <w:pStyle w:val="Corpsdetexte"/>
        <w:spacing w:before="7"/>
        <w:rPr>
          <w:sz w:val="22"/>
        </w:rPr>
      </w:pPr>
    </w:p>
    <w:p w14:paraId="61907509" w14:textId="77777777" w:rsidR="00195E8D" w:rsidRDefault="00195E8D" w:rsidP="00195E8D">
      <w:pPr>
        <w:pStyle w:val="Corpsdetexte"/>
        <w:spacing w:before="6"/>
        <w:rPr>
          <w:sz w:val="23"/>
        </w:rPr>
      </w:pPr>
      <w:r>
        <w:rPr>
          <w:noProof/>
        </w:rPr>
        <w:drawing>
          <wp:anchor distT="0" distB="0" distL="0" distR="0" simplePos="0" relativeHeight="251681868" behindDoc="0" locked="0" layoutInCell="1" allowOverlap="1" wp14:anchorId="6E5C4545" wp14:editId="64DA64F8">
            <wp:simplePos x="0" y="0"/>
            <wp:positionH relativeFrom="page">
              <wp:posOffset>3014291</wp:posOffset>
            </wp:positionH>
            <wp:positionV relativeFrom="paragraph">
              <wp:posOffset>207102</wp:posOffset>
            </wp:positionV>
            <wp:extent cx="1487319" cy="770096"/>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108" cstate="print"/>
                    <a:stretch>
                      <a:fillRect/>
                    </a:stretch>
                  </pic:blipFill>
                  <pic:spPr>
                    <a:xfrm>
                      <a:off x="0" y="0"/>
                      <a:ext cx="1487319" cy="770096"/>
                    </a:xfrm>
                    <a:prstGeom prst="rect">
                      <a:avLst/>
                    </a:prstGeom>
                  </pic:spPr>
                </pic:pic>
              </a:graphicData>
            </a:graphic>
          </wp:anchor>
        </w:drawing>
      </w:r>
    </w:p>
    <w:p w14:paraId="7DE6C44A" w14:textId="77777777" w:rsidR="00195E8D" w:rsidRDefault="00195E8D" w:rsidP="00195E8D">
      <w:pPr>
        <w:rPr>
          <w:sz w:val="23"/>
        </w:rPr>
        <w:sectPr w:rsidR="00195E8D">
          <w:pgSz w:w="11910" w:h="16840"/>
          <w:pgMar w:top="1440" w:right="20" w:bottom="1500" w:left="280" w:header="5" w:footer="1239" w:gutter="0"/>
          <w:cols w:space="720"/>
        </w:sectPr>
      </w:pPr>
    </w:p>
    <w:p w14:paraId="19054BE9" w14:textId="77777777" w:rsidR="00195E8D" w:rsidRDefault="00195E8D" w:rsidP="00195E8D">
      <w:pPr>
        <w:pStyle w:val="Corpsdetexte"/>
        <w:spacing w:before="10"/>
        <w:rPr>
          <w:sz w:val="27"/>
        </w:rPr>
      </w:pPr>
    </w:p>
    <w:p w14:paraId="7B3DFB63" w14:textId="77777777" w:rsidR="00195E8D" w:rsidRDefault="00195E8D" w:rsidP="00195E8D">
      <w:pPr>
        <w:pStyle w:val="Titre2"/>
        <w:numPr>
          <w:ilvl w:val="1"/>
          <w:numId w:val="24"/>
        </w:numPr>
        <w:tabs>
          <w:tab w:val="left" w:pos="2594"/>
          <w:tab w:val="left" w:pos="2595"/>
        </w:tabs>
        <w:ind w:left="2386" w:hanging="360"/>
      </w:pPr>
      <w:r>
        <w:rPr>
          <w:color w:val="00AFEF"/>
          <w:w w:val="105"/>
          <w:u w:val="single" w:color="00AFEF"/>
        </w:rPr>
        <w:t>C.4.</w:t>
      </w:r>
      <w:r>
        <w:rPr>
          <w:color w:val="00AFEF"/>
          <w:spacing w:val="-16"/>
          <w:w w:val="105"/>
          <w:u w:val="single" w:color="00AFEF"/>
        </w:rPr>
        <w:t xml:space="preserve"> </w:t>
      </w:r>
      <w:r>
        <w:rPr>
          <w:color w:val="00AFEF"/>
          <w:w w:val="105"/>
          <w:u w:val="single" w:color="00AFEF"/>
        </w:rPr>
        <w:t>BACK-END:</w:t>
      </w:r>
    </w:p>
    <w:p w14:paraId="13E20BB0" w14:textId="77777777" w:rsidR="00195E8D" w:rsidRDefault="00195E8D" w:rsidP="00195E8D">
      <w:pPr>
        <w:pStyle w:val="Corpsdetexte"/>
        <w:rPr>
          <w:sz w:val="20"/>
        </w:rPr>
      </w:pPr>
    </w:p>
    <w:p w14:paraId="61E72931" w14:textId="77777777" w:rsidR="00195E8D" w:rsidRDefault="00195E8D" w:rsidP="00195E8D">
      <w:pPr>
        <w:pStyle w:val="Corpsdetexte"/>
        <w:rPr>
          <w:sz w:val="20"/>
        </w:rPr>
      </w:pPr>
    </w:p>
    <w:p w14:paraId="7C2416DC" w14:textId="77777777" w:rsidR="00195E8D" w:rsidRDefault="00195E8D" w:rsidP="00195E8D">
      <w:pPr>
        <w:pStyle w:val="Corpsdetexte"/>
        <w:spacing w:before="2"/>
        <w:rPr>
          <w:sz w:val="20"/>
        </w:rPr>
      </w:pPr>
    </w:p>
    <w:p w14:paraId="0F8E02DE" w14:textId="77777777" w:rsidR="00195E8D" w:rsidRDefault="00195E8D" w:rsidP="00195E8D">
      <w:pPr>
        <w:ind w:left="104"/>
        <w:rPr>
          <w:sz w:val="20"/>
        </w:rPr>
      </w:pPr>
      <w:r>
        <w:rPr>
          <w:sz w:val="20"/>
        </w:rPr>
        <w:t>Pour</w:t>
      </w:r>
      <w:r>
        <w:rPr>
          <w:spacing w:val="-2"/>
          <w:sz w:val="20"/>
        </w:rPr>
        <w:t xml:space="preserve"> </w:t>
      </w:r>
      <w:r>
        <w:rPr>
          <w:sz w:val="20"/>
        </w:rPr>
        <w:t>le</w:t>
      </w:r>
      <w:r>
        <w:rPr>
          <w:spacing w:val="-2"/>
          <w:sz w:val="20"/>
        </w:rPr>
        <w:t xml:space="preserve"> </w:t>
      </w:r>
      <w:r>
        <w:rPr>
          <w:sz w:val="20"/>
        </w:rPr>
        <w:t>Back-end</w:t>
      </w:r>
      <w:r>
        <w:rPr>
          <w:spacing w:val="-1"/>
          <w:sz w:val="20"/>
        </w:rPr>
        <w:t xml:space="preserve"> </w:t>
      </w:r>
      <w:r>
        <w:rPr>
          <w:sz w:val="20"/>
        </w:rPr>
        <w:t>nous</w:t>
      </w:r>
      <w:r>
        <w:rPr>
          <w:spacing w:val="-2"/>
          <w:sz w:val="20"/>
        </w:rPr>
        <w:t xml:space="preserve"> </w:t>
      </w:r>
      <w:r>
        <w:rPr>
          <w:sz w:val="20"/>
        </w:rPr>
        <w:t>avons</w:t>
      </w:r>
      <w:r>
        <w:rPr>
          <w:spacing w:val="-1"/>
          <w:sz w:val="20"/>
        </w:rPr>
        <w:t xml:space="preserve"> </w:t>
      </w:r>
      <w:r>
        <w:rPr>
          <w:sz w:val="20"/>
        </w:rPr>
        <w:t>utilisé</w:t>
      </w:r>
      <w:r>
        <w:rPr>
          <w:spacing w:val="-3"/>
          <w:sz w:val="20"/>
        </w:rPr>
        <w:t xml:space="preserve"> </w:t>
      </w:r>
      <w:r>
        <w:rPr>
          <w:sz w:val="20"/>
        </w:rPr>
        <w:t>:</w:t>
      </w:r>
    </w:p>
    <w:p w14:paraId="5610A563" w14:textId="77777777" w:rsidR="00195E8D" w:rsidRDefault="00195E8D" w:rsidP="00195E8D">
      <w:pPr>
        <w:pStyle w:val="Corpsdetexte"/>
        <w:rPr>
          <w:sz w:val="20"/>
        </w:rPr>
      </w:pPr>
    </w:p>
    <w:p w14:paraId="57A59D48" w14:textId="77777777" w:rsidR="00195E8D" w:rsidRDefault="00195E8D" w:rsidP="00195E8D">
      <w:pPr>
        <w:pStyle w:val="Corpsdetexte"/>
        <w:rPr>
          <w:sz w:val="20"/>
        </w:rPr>
      </w:pPr>
    </w:p>
    <w:p w14:paraId="078FB697" w14:textId="77777777" w:rsidR="00195E8D" w:rsidRDefault="00195E8D" w:rsidP="00195E8D">
      <w:pPr>
        <w:pStyle w:val="Corpsdetexte"/>
        <w:rPr>
          <w:sz w:val="20"/>
        </w:rPr>
      </w:pPr>
    </w:p>
    <w:p w14:paraId="2F5C73C2" w14:textId="77777777" w:rsidR="00195E8D" w:rsidRDefault="00195E8D" w:rsidP="00195E8D">
      <w:pPr>
        <w:pStyle w:val="Corpsdetexte"/>
        <w:spacing w:before="7"/>
        <w:rPr>
          <w:sz w:val="19"/>
        </w:rPr>
      </w:pPr>
    </w:p>
    <w:p w14:paraId="08D19619" w14:textId="77777777" w:rsidR="00195E8D" w:rsidRDefault="00195E8D" w:rsidP="00195E8D">
      <w:pPr>
        <w:spacing w:before="100"/>
        <w:ind w:left="4606"/>
        <w:rPr>
          <w:sz w:val="24"/>
        </w:rPr>
      </w:pPr>
      <w:r>
        <w:rPr>
          <w:noProof/>
        </w:rPr>
        <w:drawing>
          <wp:anchor distT="0" distB="0" distL="0" distR="0" simplePos="0" relativeHeight="251689036" behindDoc="0" locked="0" layoutInCell="1" allowOverlap="1" wp14:anchorId="29607681" wp14:editId="74AF08BA">
            <wp:simplePos x="0" y="0"/>
            <wp:positionH relativeFrom="page">
              <wp:posOffset>901645</wp:posOffset>
            </wp:positionH>
            <wp:positionV relativeFrom="paragraph">
              <wp:posOffset>-239758</wp:posOffset>
            </wp:positionV>
            <wp:extent cx="752475" cy="1403013"/>
            <wp:effectExtent l="0" t="0" r="0" b="0"/>
            <wp:wrapNone/>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109" cstate="print"/>
                    <a:stretch>
                      <a:fillRect/>
                    </a:stretch>
                  </pic:blipFill>
                  <pic:spPr>
                    <a:xfrm>
                      <a:off x="0" y="0"/>
                      <a:ext cx="752475" cy="1403013"/>
                    </a:xfrm>
                    <a:prstGeom prst="rect">
                      <a:avLst/>
                    </a:prstGeom>
                  </pic:spPr>
                </pic:pic>
              </a:graphicData>
            </a:graphic>
          </wp:anchor>
        </w:drawing>
      </w:r>
      <w:r>
        <w:rPr>
          <w:sz w:val="24"/>
        </w:rPr>
        <w:t>Langage</w:t>
      </w:r>
      <w:r>
        <w:rPr>
          <w:spacing w:val="-7"/>
          <w:sz w:val="24"/>
        </w:rPr>
        <w:t xml:space="preserve"> </w:t>
      </w:r>
      <w:r>
        <w:rPr>
          <w:sz w:val="24"/>
        </w:rPr>
        <w:t>Effectué</w:t>
      </w:r>
      <w:r>
        <w:rPr>
          <w:spacing w:val="-2"/>
          <w:sz w:val="24"/>
        </w:rPr>
        <w:t xml:space="preserve"> </w:t>
      </w:r>
      <w:r>
        <w:rPr>
          <w:sz w:val="24"/>
        </w:rPr>
        <w:t>en</w:t>
      </w:r>
      <w:r>
        <w:rPr>
          <w:spacing w:val="-2"/>
          <w:sz w:val="24"/>
        </w:rPr>
        <w:t xml:space="preserve"> </w:t>
      </w:r>
      <w:r>
        <w:rPr>
          <w:sz w:val="24"/>
        </w:rPr>
        <w:t>cours.</w:t>
      </w:r>
    </w:p>
    <w:p w14:paraId="6B77EE88" w14:textId="77777777" w:rsidR="00195E8D" w:rsidRDefault="00195E8D" w:rsidP="00195E8D">
      <w:pPr>
        <w:ind w:left="4606" w:right="2394"/>
        <w:rPr>
          <w:sz w:val="24"/>
        </w:rPr>
      </w:pPr>
      <w:r>
        <w:rPr>
          <w:sz w:val="24"/>
        </w:rPr>
        <w:t>De plus grandes possibilités de développement.</w:t>
      </w:r>
      <w:r>
        <w:rPr>
          <w:spacing w:val="-52"/>
          <w:sz w:val="24"/>
        </w:rPr>
        <w:t xml:space="preserve"> </w:t>
      </w:r>
      <w:r>
        <w:rPr>
          <w:sz w:val="24"/>
        </w:rPr>
        <w:t>Plus</w:t>
      </w:r>
      <w:r>
        <w:rPr>
          <w:spacing w:val="1"/>
          <w:sz w:val="24"/>
        </w:rPr>
        <w:t xml:space="preserve"> </w:t>
      </w:r>
      <w:r>
        <w:rPr>
          <w:sz w:val="24"/>
        </w:rPr>
        <w:t>de</w:t>
      </w:r>
      <w:r>
        <w:rPr>
          <w:spacing w:val="-2"/>
          <w:sz w:val="24"/>
        </w:rPr>
        <w:t xml:space="preserve"> </w:t>
      </w:r>
      <w:r>
        <w:rPr>
          <w:sz w:val="24"/>
        </w:rPr>
        <w:t>structure.</w:t>
      </w:r>
    </w:p>
    <w:p w14:paraId="7306D31C" w14:textId="77777777" w:rsidR="00195E8D" w:rsidRDefault="00195E8D" w:rsidP="00195E8D">
      <w:pPr>
        <w:pStyle w:val="Corpsdetexte"/>
        <w:rPr>
          <w:sz w:val="20"/>
        </w:rPr>
      </w:pPr>
    </w:p>
    <w:p w14:paraId="67DDD52D" w14:textId="77777777" w:rsidR="00195E8D" w:rsidRDefault="00195E8D" w:rsidP="00195E8D">
      <w:pPr>
        <w:pStyle w:val="Corpsdetexte"/>
        <w:rPr>
          <w:sz w:val="20"/>
        </w:rPr>
      </w:pPr>
    </w:p>
    <w:p w14:paraId="444810DD" w14:textId="77777777" w:rsidR="00195E8D" w:rsidRDefault="00195E8D" w:rsidP="00195E8D">
      <w:pPr>
        <w:pStyle w:val="Corpsdetexte"/>
        <w:rPr>
          <w:sz w:val="20"/>
        </w:rPr>
      </w:pPr>
    </w:p>
    <w:p w14:paraId="1BBBCF3F" w14:textId="77777777" w:rsidR="00195E8D" w:rsidRDefault="00195E8D" w:rsidP="00195E8D">
      <w:pPr>
        <w:pStyle w:val="Corpsdetexte"/>
        <w:rPr>
          <w:sz w:val="20"/>
        </w:rPr>
      </w:pPr>
    </w:p>
    <w:p w14:paraId="0F0A5904" w14:textId="77777777" w:rsidR="00195E8D" w:rsidRDefault="00195E8D" w:rsidP="00195E8D">
      <w:pPr>
        <w:pStyle w:val="Corpsdetexte"/>
        <w:rPr>
          <w:sz w:val="20"/>
        </w:rPr>
      </w:pPr>
    </w:p>
    <w:p w14:paraId="1B05999D" w14:textId="77777777" w:rsidR="00195E8D" w:rsidRDefault="00195E8D" w:rsidP="00195E8D">
      <w:pPr>
        <w:pStyle w:val="Corpsdetexte"/>
        <w:rPr>
          <w:sz w:val="20"/>
        </w:rPr>
      </w:pPr>
    </w:p>
    <w:p w14:paraId="40E2E77D" w14:textId="77777777" w:rsidR="00195E8D" w:rsidRDefault="00195E8D" w:rsidP="00195E8D">
      <w:pPr>
        <w:pStyle w:val="Corpsdetexte"/>
        <w:rPr>
          <w:sz w:val="20"/>
        </w:rPr>
      </w:pPr>
    </w:p>
    <w:p w14:paraId="5BD77CE0" w14:textId="77777777" w:rsidR="00195E8D" w:rsidRDefault="00195E8D" w:rsidP="00195E8D">
      <w:pPr>
        <w:pStyle w:val="Corpsdetexte"/>
        <w:rPr>
          <w:sz w:val="20"/>
        </w:rPr>
      </w:pPr>
    </w:p>
    <w:p w14:paraId="74DE8EBD" w14:textId="77777777" w:rsidR="00195E8D" w:rsidRDefault="00195E8D" w:rsidP="00195E8D">
      <w:pPr>
        <w:pStyle w:val="Corpsdetexte"/>
        <w:rPr>
          <w:sz w:val="20"/>
        </w:rPr>
      </w:pPr>
      <w:r>
        <w:rPr>
          <w:noProof/>
        </w:rPr>
        <mc:AlternateContent>
          <mc:Choice Requires="wps">
            <w:drawing>
              <wp:anchor distT="0" distB="0" distL="0" distR="0" simplePos="0" relativeHeight="251693132" behindDoc="1" locked="0" layoutInCell="1" allowOverlap="1" wp14:anchorId="79EECDEA" wp14:editId="595E7E12">
                <wp:simplePos x="0" y="0"/>
                <wp:positionH relativeFrom="page">
                  <wp:posOffset>2954655</wp:posOffset>
                </wp:positionH>
                <wp:positionV relativeFrom="paragraph">
                  <wp:posOffset>294005</wp:posOffset>
                </wp:positionV>
                <wp:extent cx="3474720" cy="636270"/>
                <wp:effectExtent l="0" t="0" r="5080" b="0"/>
                <wp:wrapTopAndBottom/>
                <wp:docPr id="1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74720" cy="636270"/>
                        </a:xfrm>
                        <a:prstGeom prst="rect">
                          <a:avLst/>
                        </a:prstGeom>
                        <a:noFill/>
                        <a:ln w="6350">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F1F62A6" w14:textId="77777777" w:rsidR="00195E8D" w:rsidRPr="009E7D35" w:rsidRDefault="00195E8D" w:rsidP="00195E8D">
                            <w:pPr>
                              <w:spacing w:before="80"/>
                              <w:ind w:left="142"/>
                              <w:rPr>
                                <w:rFonts w:ascii="Avenir Next" w:hAnsi="Avenir Next"/>
                                <w:sz w:val="24"/>
                              </w:rPr>
                            </w:pPr>
                            <w:r w:rsidRPr="009E7D35">
                              <w:rPr>
                                <w:rFonts w:ascii="Avenir Next" w:hAnsi="Avenir Next"/>
                                <w:sz w:val="24"/>
                              </w:rPr>
                              <w:t>Framework très populaire généralement utilisé pour la conception des API. Nous l’avons utilisé pour concevoir notre API métier.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ECDEA" id="Text Box 7" o:spid="_x0000_s1068" type="#_x0000_t202" style="position:absolute;margin-left:232.65pt;margin-top:23.15pt;width:273.6pt;height:50.1pt;z-index:-2516233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" filled="f" stroked="f" strokeweight=".5pt">
                <v:textbox inset="0,0,0,0">
                  <w:txbxContent>
                    <w:p w14:paraId="7F1F62A6" w14:textId="77777777" w:rsidR="00195E8D" w:rsidRPr="009E7D35" w:rsidRDefault="00195E8D" w:rsidP="00195E8D">
                      <w:pPr>
                        <w:spacing w:before="80"/>
                        <w:ind w:left="142"/>
                        <w:rPr>
                          <w:rFonts w:ascii="Avenir Next" w:hAnsi="Avenir Next"/>
                          <w:sz w:val="24"/>
                        </w:rPr>
                      </w:pPr>
                      <w:r w:rsidRPr="009E7D35">
                        <w:rPr>
                          <w:rFonts w:ascii="Avenir Next" w:hAnsi="Avenir Next"/>
                          <w:sz w:val="24"/>
                        </w:rPr>
                        <w:t>Framework très populaire généralement utilisé pour la conception des API. Nous l’avons utilisé pour concevoir notre API métier.</w:t>
                      </w:r>
                    </w:p>
                  </w:txbxContent>
                </v:textbox>
                <w10:wrap type="topAndBottom" anchorx="page"/>
              </v:shape>
            </w:pict>
          </mc:Fallback>
        </mc:AlternateContent>
      </w:r>
    </w:p>
    <w:p w14:paraId="1916E20C" w14:textId="77777777" w:rsidR="00195E8D" w:rsidRDefault="00195E8D" w:rsidP="00195E8D">
      <w:pPr>
        <w:pStyle w:val="Corpsdetexte"/>
        <w:spacing w:before="5"/>
        <w:rPr>
          <w:sz w:val="23"/>
        </w:rPr>
      </w:pPr>
      <w:r>
        <w:rPr>
          <w:noProof/>
        </w:rPr>
        <w:drawing>
          <wp:anchor distT="0" distB="0" distL="0" distR="0" simplePos="0" relativeHeight="251682892" behindDoc="0" locked="0" layoutInCell="1" allowOverlap="1" wp14:anchorId="19176051" wp14:editId="30D6CCDB">
            <wp:simplePos x="0" y="0"/>
            <wp:positionH relativeFrom="page">
              <wp:posOffset>593034</wp:posOffset>
            </wp:positionH>
            <wp:positionV relativeFrom="paragraph">
              <wp:posOffset>206389</wp:posOffset>
            </wp:positionV>
            <wp:extent cx="1648205" cy="635031"/>
            <wp:effectExtent l="0" t="0" r="0" b="0"/>
            <wp:wrapTopAndBottom/>
            <wp:docPr id="109" name="image55.png" descr="Une image contenant texte, arts de la table, vaisselle, assiet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descr="Une image contenant texte, arts de la table, vaisselle, assiette&#10;&#10;Description générée automatiquement"/>
                    <pic:cNvPicPr/>
                  </pic:nvPicPr>
                  <pic:blipFill>
                    <a:blip r:embed="rId110" cstate="print"/>
                    <a:stretch>
                      <a:fillRect/>
                    </a:stretch>
                  </pic:blipFill>
                  <pic:spPr>
                    <a:xfrm>
                      <a:off x="0" y="0"/>
                      <a:ext cx="1648205" cy="635031"/>
                    </a:xfrm>
                    <a:prstGeom prst="rect">
                      <a:avLst/>
                    </a:prstGeom>
                  </pic:spPr>
                </pic:pic>
              </a:graphicData>
            </a:graphic>
          </wp:anchor>
        </w:drawing>
      </w:r>
    </w:p>
    <w:p w14:paraId="1DEAA3BA" w14:textId="77777777" w:rsidR="00195E8D" w:rsidRDefault="00195E8D" w:rsidP="00195E8D">
      <w:pPr>
        <w:pStyle w:val="Corpsdetexte"/>
        <w:rPr>
          <w:sz w:val="20"/>
        </w:rPr>
      </w:pPr>
    </w:p>
    <w:p w14:paraId="4D97E758" w14:textId="77777777" w:rsidR="00195E8D" w:rsidRDefault="00195E8D" w:rsidP="00195E8D">
      <w:pPr>
        <w:pStyle w:val="Corpsdetexte"/>
        <w:rPr>
          <w:sz w:val="20"/>
        </w:rPr>
      </w:pPr>
    </w:p>
    <w:p w14:paraId="5792ED77" w14:textId="77777777" w:rsidR="00195E8D" w:rsidRDefault="00195E8D" w:rsidP="00195E8D">
      <w:pPr>
        <w:pStyle w:val="Corpsdetexte"/>
        <w:rPr>
          <w:sz w:val="20"/>
        </w:rPr>
      </w:pPr>
    </w:p>
    <w:p w14:paraId="3AACC78C" w14:textId="77777777" w:rsidR="00195E8D" w:rsidRDefault="00195E8D" w:rsidP="00195E8D">
      <w:pPr>
        <w:pStyle w:val="Corpsdetexte"/>
        <w:rPr>
          <w:sz w:val="20"/>
        </w:rPr>
      </w:pPr>
    </w:p>
    <w:p w14:paraId="11700D1F" w14:textId="77777777" w:rsidR="00195E8D" w:rsidRDefault="00195E8D" w:rsidP="00195E8D">
      <w:pPr>
        <w:pStyle w:val="Corpsdetexte"/>
        <w:rPr>
          <w:sz w:val="20"/>
        </w:rPr>
      </w:pPr>
    </w:p>
    <w:p w14:paraId="12B407C6" w14:textId="77777777" w:rsidR="00195E8D" w:rsidRDefault="00195E8D" w:rsidP="00195E8D">
      <w:pPr>
        <w:pStyle w:val="Corpsdetexte"/>
        <w:spacing w:before="6"/>
        <w:rPr>
          <w:sz w:val="18"/>
        </w:rPr>
      </w:pPr>
    </w:p>
    <w:p w14:paraId="1F9B0289" w14:textId="77777777" w:rsidR="00195E8D" w:rsidRDefault="00195E8D" w:rsidP="00195E8D">
      <w:pPr>
        <w:pStyle w:val="Titre2"/>
        <w:numPr>
          <w:ilvl w:val="1"/>
          <w:numId w:val="24"/>
        </w:numPr>
        <w:tabs>
          <w:tab w:val="left" w:pos="2594"/>
          <w:tab w:val="left" w:pos="2595"/>
        </w:tabs>
        <w:ind w:left="2386" w:hanging="360"/>
      </w:pPr>
      <w:r>
        <w:rPr>
          <w:color w:val="0070C0"/>
          <w:w w:val="105"/>
          <w:u w:val="single" w:color="00AFEF"/>
        </w:rPr>
        <w:t>C.5</w:t>
      </w:r>
      <w:r>
        <w:rPr>
          <w:color w:val="0070C0"/>
          <w:spacing w:val="-14"/>
          <w:w w:val="105"/>
          <w:u w:val="single" w:color="00AFEF"/>
        </w:rPr>
        <w:t xml:space="preserve"> </w:t>
      </w:r>
      <w:r>
        <w:rPr>
          <w:color w:val="0070C0"/>
          <w:w w:val="105"/>
          <w:u w:val="single" w:color="00AFEF"/>
        </w:rPr>
        <w:t>SÉCURITÉ</w:t>
      </w:r>
      <w:r>
        <w:rPr>
          <w:color w:val="0070C0"/>
          <w:spacing w:val="-11"/>
          <w:w w:val="105"/>
          <w:u w:val="single" w:color="00AFEF"/>
        </w:rPr>
        <w:t xml:space="preserve"> </w:t>
      </w:r>
      <w:r>
        <w:rPr>
          <w:color w:val="0070C0"/>
          <w:w w:val="105"/>
          <w:u w:val="single" w:color="00AFEF"/>
        </w:rPr>
        <w:t>DE</w:t>
      </w:r>
      <w:r>
        <w:rPr>
          <w:color w:val="0070C0"/>
          <w:spacing w:val="-17"/>
          <w:w w:val="105"/>
          <w:u w:val="single" w:color="00AFEF"/>
        </w:rPr>
        <w:t xml:space="preserve"> </w:t>
      </w:r>
      <w:r>
        <w:rPr>
          <w:color w:val="0070C0"/>
          <w:w w:val="105"/>
          <w:u w:val="single" w:color="00AFEF"/>
        </w:rPr>
        <w:t>LA</w:t>
      </w:r>
      <w:r>
        <w:rPr>
          <w:color w:val="0070C0"/>
          <w:spacing w:val="-10"/>
          <w:w w:val="105"/>
          <w:u w:val="single" w:color="00AFEF"/>
        </w:rPr>
        <w:t xml:space="preserve"> </w:t>
      </w:r>
      <w:r>
        <w:rPr>
          <w:color w:val="0070C0"/>
          <w:w w:val="105"/>
          <w:u w:val="single" w:color="00AFEF"/>
        </w:rPr>
        <w:t>BASE</w:t>
      </w:r>
      <w:r>
        <w:rPr>
          <w:color w:val="0070C0"/>
          <w:spacing w:val="-13"/>
          <w:w w:val="105"/>
          <w:u w:val="single" w:color="00AFEF"/>
        </w:rPr>
        <w:t xml:space="preserve"> </w:t>
      </w:r>
      <w:r>
        <w:rPr>
          <w:color w:val="0070C0"/>
          <w:w w:val="105"/>
          <w:u w:val="single" w:color="00AFEF"/>
        </w:rPr>
        <w:t>DE</w:t>
      </w:r>
      <w:r>
        <w:rPr>
          <w:color w:val="0070C0"/>
          <w:spacing w:val="-12"/>
          <w:w w:val="105"/>
          <w:u w:val="single" w:color="00AFEF"/>
        </w:rPr>
        <w:t xml:space="preserve"> </w:t>
      </w:r>
      <w:r>
        <w:rPr>
          <w:color w:val="0070C0"/>
          <w:w w:val="105"/>
          <w:u w:val="single" w:color="00AFEF"/>
        </w:rPr>
        <w:t>DONNÉES</w:t>
      </w:r>
      <w:r>
        <w:rPr>
          <w:color w:val="0070C0"/>
          <w:spacing w:val="-7"/>
          <w:w w:val="105"/>
          <w:u w:val="single" w:color="00AFEF"/>
        </w:rPr>
        <w:t xml:space="preserve"> </w:t>
      </w:r>
      <w:r>
        <w:rPr>
          <w:color w:val="00AFEF"/>
          <w:w w:val="105"/>
          <w:u w:val="single" w:color="00AFEF"/>
        </w:rPr>
        <w:t>:</w:t>
      </w:r>
    </w:p>
    <w:p w14:paraId="18BCFFD0" w14:textId="77777777" w:rsidR="00195E8D" w:rsidRDefault="00195E8D" w:rsidP="00195E8D">
      <w:pPr>
        <w:pStyle w:val="Corpsdetexte"/>
        <w:rPr>
          <w:sz w:val="20"/>
        </w:rPr>
      </w:pPr>
    </w:p>
    <w:p w14:paraId="25AE9153" w14:textId="77777777" w:rsidR="00195E8D" w:rsidRDefault="00195E8D" w:rsidP="00195E8D">
      <w:pPr>
        <w:pStyle w:val="Corpsdetexte"/>
        <w:spacing w:before="1"/>
      </w:pPr>
    </w:p>
    <w:p w14:paraId="3509F0EC" w14:textId="77777777" w:rsidR="00195E8D" w:rsidRDefault="00195E8D" w:rsidP="00195E8D">
      <w:pPr>
        <w:spacing w:before="100"/>
        <w:ind w:left="1164" w:right="1482"/>
        <w:rPr>
          <w:sz w:val="24"/>
        </w:rPr>
      </w:pPr>
      <w:r>
        <w:rPr>
          <w:sz w:val="24"/>
        </w:rPr>
        <w:t>En cas de piratage de notre base de données, il sera difficile, voire impossible de récupérer les mots de passe des clients.</w:t>
      </w:r>
    </w:p>
    <w:p w14:paraId="596C6A6B" w14:textId="77777777" w:rsidR="00195E8D" w:rsidRDefault="00195E8D" w:rsidP="00195E8D">
      <w:pPr>
        <w:pStyle w:val="Corpsdetexte"/>
        <w:spacing w:before="7"/>
        <w:rPr>
          <w:sz w:val="23"/>
        </w:rPr>
      </w:pPr>
    </w:p>
    <w:p w14:paraId="2F3B7F29" w14:textId="77777777" w:rsidR="00195E8D" w:rsidRDefault="00195E8D" w:rsidP="00195E8D">
      <w:pPr>
        <w:spacing w:line="244" w:lineRule="auto"/>
        <w:ind w:left="1164" w:right="1498"/>
        <w:rPr>
          <w:sz w:val="24"/>
        </w:rPr>
      </w:pPr>
      <w:r>
        <w:rPr>
          <w:sz w:val="24"/>
        </w:rPr>
        <w:t>Les</w:t>
      </w:r>
      <w:r>
        <w:rPr>
          <w:spacing w:val="9"/>
          <w:sz w:val="24"/>
        </w:rPr>
        <w:t xml:space="preserve"> </w:t>
      </w:r>
      <w:r>
        <w:rPr>
          <w:sz w:val="24"/>
        </w:rPr>
        <w:t>mots</w:t>
      </w:r>
      <w:r>
        <w:rPr>
          <w:spacing w:val="8"/>
          <w:sz w:val="24"/>
        </w:rPr>
        <w:t xml:space="preserve"> </w:t>
      </w:r>
      <w:r>
        <w:rPr>
          <w:sz w:val="24"/>
        </w:rPr>
        <w:t>de</w:t>
      </w:r>
      <w:r>
        <w:rPr>
          <w:spacing w:val="8"/>
          <w:sz w:val="24"/>
        </w:rPr>
        <w:t xml:space="preserve"> </w:t>
      </w:r>
      <w:r>
        <w:rPr>
          <w:sz w:val="24"/>
        </w:rPr>
        <w:t>passe</w:t>
      </w:r>
      <w:r>
        <w:rPr>
          <w:spacing w:val="8"/>
          <w:sz w:val="24"/>
        </w:rPr>
        <w:t xml:space="preserve"> </w:t>
      </w:r>
      <w:r>
        <w:rPr>
          <w:sz w:val="24"/>
        </w:rPr>
        <w:t>de</w:t>
      </w:r>
      <w:r>
        <w:rPr>
          <w:spacing w:val="8"/>
          <w:sz w:val="24"/>
        </w:rPr>
        <w:t xml:space="preserve"> </w:t>
      </w:r>
      <w:r>
        <w:rPr>
          <w:sz w:val="24"/>
        </w:rPr>
        <w:t>nos</w:t>
      </w:r>
      <w:r>
        <w:rPr>
          <w:spacing w:val="3"/>
          <w:sz w:val="24"/>
        </w:rPr>
        <w:t xml:space="preserve"> </w:t>
      </w:r>
      <w:r>
        <w:rPr>
          <w:sz w:val="24"/>
        </w:rPr>
        <w:t>utilisateurs</w:t>
      </w:r>
      <w:r>
        <w:rPr>
          <w:spacing w:val="3"/>
          <w:sz w:val="24"/>
        </w:rPr>
        <w:t xml:space="preserve"> </w:t>
      </w:r>
      <w:r>
        <w:rPr>
          <w:sz w:val="24"/>
        </w:rPr>
        <w:t>seront</w:t>
      </w:r>
      <w:r>
        <w:rPr>
          <w:spacing w:val="7"/>
          <w:sz w:val="24"/>
        </w:rPr>
        <w:t xml:space="preserve"> </w:t>
      </w:r>
      <w:r>
        <w:rPr>
          <w:sz w:val="24"/>
        </w:rPr>
        <w:t>cryptés,</w:t>
      </w:r>
      <w:r>
        <w:rPr>
          <w:spacing w:val="2"/>
          <w:sz w:val="24"/>
        </w:rPr>
        <w:t xml:space="preserve"> </w:t>
      </w:r>
      <w:r>
        <w:rPr>
          <w:sz w:val="24"/>
        </w:rPr>
        <w:t>grâce</w:t>
      </w:r>
      <w:r>
        <w:rPr>
          <w:spacing w:val="3"/>
          <w:sz w:val="24"/>
        </w:rPr>
        <w:t xml:space="preserve"> </w:t>
      </w:r>
      <w:r>
        <w:rPr>
          <w:sz w:val="24"/>
        </w:rPr>
        <w:t>à</w:t>
      </w:r>
      <w:r>
        <w:rPr>
          <w:spacing w:val="8"/>
          <w:sz w:val="24"/>
        </w:rPr>
        <w:t xml:space="preserve"> </w:t>
      </w:r>
      <w:r>
        <w:rPr>
          <w:sz w:val="24"/>
        </w:rPr>
        <w:t>une</w:t>
      </w:r>
      <w:r>
        <w:rPr>
          <w:spacing w:val="8"/>
          <w:sz w:val="24"/>
        </w:rPr>
        <w:t xml:space="preserve"> </w:t>
      </w:r>
      <w:r>
        <w:rPr>
          <w:sz w:val="24"/>
        </w:rPr>
        <w:t>solution</w:t>
      </w:r>
      <w:r>
        <w:rPr>
          <w:spacing w:val="2"/>
          <w:sz w:val="24"/>
        </w:rPr>
        <w:t xml:space="preserve"> </w:t>
      </w:r>
      <w:r>
        <w:rPr>
          <w:sz w:val="24"/>
        </w:rPr>
        <w:t>de</w:t>
      </w:r>
      <w:r>
        <w:rPr>
          <w:spacing w:val="8"/>
          <w:sz w:val="24"/>
        </w:rPr>
        <w:t xml:space="preserve"> </w:t>
      </w:r>
      <w:r>
        <w:rPr>
          <w:sz w:val="24"/>
        </w:rPr>
        <w:t>Hashage</w:t>
      </w:r>
      <w:r>
        <w:rPr>
          <w:spacing w:val="3"/>
          <w:sz w:val="24"/>
        </w:rPr>
        <w:t xml:space="preserve"> </w:t>
      </w:r>
      <w:r>
        <w:rPr>
          <w:sz w:val="24"/>
        </w:rPr>
        <w:t>qui utilise l’algorithme SHA-256. A ce jour, c’est l’algorithme de cryptage est la plus robuste qui existe.</w:t>
      </w:r>
    </w:p>
    <w:p w14:paraId="05B3012E" w14:textId="77777777" w:rsidR="00195E8D" w:rsidRDefault="00195E8D" w:rsidP="00195E8D">
      <w:pPr>
        <w:pStyle w:val="Corpsdetexte"/>
        <w:spacing w:before="11"/>
        <w:rPr>
          <w:sz w:val="23"/>
        </w:rPr>
      </w:pPr>
    </w:p>
    <w:p w14:paraId="3F40FABB" w14:textId="77777777" w:rsidR="00195E8D" w:rsidRDefault="00195E8D" w:rsidP="00195E8D">
      <w:pPr>
        <w:ind w:left="1164"/>
        <w:rPr>
          <w:sz w:val="23"/>
        </w:rPr>
      </w:pPr>
      <w:r w:rsidRPr="00AF2DE1">
        <w:rPr>
          <w:b/>
          <w:bCs/>
          <w:w w:val="105"/>
          <w:sz w:val="23"/>
        </w:rPr>
        <w:t>Exemple</w:t>
      </w:r>
      <w:r>
        <w:rPr>
          <w:spacing w:val="-4"/>
          <w:w w:val="105"/>
          <w:sz w:val="23"/>
        </w:rPr>
        <w:t xml:space="preserve"> </w:t>
      </w:r>
      <w:r>
        <w:rPr>
          <w:w w:val="105"/>
          <w:sz w:val="23"/>
        </w:rPr>
        <w:t>:</w:t>
      </w:r>
    </w:p>
    <w:p w14:paraId="3ADFBA8A" w14:textId="77777777" w:rsidR="00195E8D" w:rsidRDefault="00195E8D" w:rsidP="00195E8D">
      <w:pPr>
        <w:tabs>
          <w:tab w:val="left" w:pos="2780"/>
          <w:tab w:val="left" w:pos="4540"/>
        </w:tabs>
        <w:spacing w:before="6"/>
        <w:ind w:left="1164"/>
        <w:rPr>
          <w:sz w:val="24"/>
        </w:rPr>
      </w:pPr>
      <w:r>
        <w:rPr>
          <w:noProof/>
        </w:rPr>
        <w:drawing>
          <wp:anchor distT="0" distB="0" distL="0" distR="0" simplePos="0" relativeHeight="251690060" behindDoc="1" locked="0" layoutInCell="1" allowOverlap="1" wp14:anchorId="3B7DC7B3" wp14:editId="6362E535">
            <wp:simplePos x="0" y="0"/>
            <wp:positionH relativeFrom="page">
              <wp:posOffset>1746831</wp:posOffset>
            </wp:positionH>
            <wp:positionV relativeFrom="paragraph">
              <wp:posOffset>11041</wp:posOffset>
            </wp:positionV>
            <wp:extent cx="323850" cy="168275"/>
            <wp:effectExtent l="0" t="0" r="0" b="0"/>
            <wp:wrapNone/>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111" cstate="print"/>
                    <a:stretch>
                      <a:fillRect/>
                    </a:stretch>
                  </pic:blipFill>
                  <pic:spPr>
                    <a:xfrm>
                      <a:off x="0" y="0"/>
                      <a:ext cx="323850" cy="168275"/>
                    </a:xfrm>
                    <a:prstGeom prst="rect">
                      <a:avLst/>
                    </a:prstGeom>
                  </pic:spPr>
                </pic:pic>
              </a:graphicData>
            </a:graphic>
          </wp:anchor>
        </w:drawing>
      </w:r>
      <w:r>
        <w:rPr>
          <w:noProof/>
        </w:rPr>
        <w:drawing>
          <wp:anchor distT="0" distB="0" distL="0" distR="0" simplePos="0" relativeHeight="251691084" behindDoc="1" locked="0" layoutInCell="1" allowOverlap="1" wp14:anchorId="64001185" wp14:editId="71AD1167">
            <wp:simplePos x="0" y="0"/>
            <wp:positionH relativeFrom="page">
              <wp:posOffset>2868241</wp:posOffset>
            </wp:positionH>
            <wp:positionV relativeFrom="paragraph">
              <wp:posOffset>11041</wp:posOffset>
            </wp:positionV>
            <wp:extent cx="323850" cy="168275"/>
            <wp:effectExtent l="0" t="0" r="0" b="0"/>
            <wp:wrapNone/>
            <wp:docPr id="11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png"/>
                    <pic:cNvPicPr/>
                  </pic:nvPicPr>
                  <pic:blipFill>
                    <a:blip r:embed="rId111" cstate="print"/>
                    <a:stretch>
                      <a:fillRect/>
                    </a:stretch>
                  </pic:blipFill>
                  <pic:spPr>
                    <a:xfrm>
                      <a:off x="0" y="0"/>
                      <a:ext cx="323850" cy="168275"/>
                    </a:xfrm>
                    <a:prstGeom prst="rect">
                      <a:avLst/>
                    </a:prstGeom>
                  </pic:spPr>
                </pic:pic>
              </a:graphicData>
            </a:graphic>
          </wp:anchor>
        </w:drawing>
      </w:r>
      <w:r>
        <w:rPr>
          <w:sz w:val="24"/>
        </w:rPr>
        <w:t>Mdp</w:t>
      </w:r>
      <w:r>
        <w:rPr>
          <w:spacing w:val="1"/>
          <w:sz w:val="24"/>
        </w:rPr>
        <w:t xml:space="preserve"> </w:t>
      </w:r>
      <w:r>
        <w:rPr>
          <w:sz w:val="24"/>
        </w:rPr>
        <w:t>:</w:t>
      </w:r>
      <w:r>
        <w:rPr>
          <w:spacing w:val="-3"/>
          <w:sz w:val="24"/>
        </w:rPr>
        <w:t xml:space="preserve"> </w:t>
      </w:r>
      <w:r>
        <w:rPr>
          <w:sz w:val="24"/>
        </w:rPr>
        <w:t>Yacine</w:t>
      </w:r>
      <w:r>
        <w:rPr>
          <w:sz w:val="24"/>
        </w:rPr>
        <w:tab/>
        <w:t>après</w:t>
      </w:r>
      <w:r>
        <w:rPr>
          <w:spacing w:val="-4"/>
          <w:sz w:val="24"/>
        </w:rPr>
        <w:t xml:space="preserve"> </w:t>
      </w:r>
      <w:r>
        <w:rPr>
          <w:sz w:val="24"/>
        </w:rPr>
        <w:t>Hasgage</w:t>
      </w:r>
      <w:r>
        <w:rPr>
          <w:sz w:val="24"/>
        </w:rPr>
        <w:tab/>
        <w:t>a59746487caad976e90686ca6538587b372d7c05</w:t>
      </w:r>
    </w:p>
    <w:p w14:paraId="34041B79" w14:textId="77777777" w:rsidR="00195E8D" w:rsidRDefault="00195E8D" w:rsidP="00195E8D">
      <w:pPr>
        <w:spacing w:before="3"/>
        <w:ind w:left="1060"/>
        <w:rPr>
          <w:i/>
          <w:sz w:val="26"/>
        </w:rPr>
      </w:pPr>
      <w:r>
        <w:rPr>
          <w:i/>
          <w:sz w:val="26"/>
        </w:rPr>
        <w:t xml:space="preserve"> </w:t>
      </w:r>
    </w:p>
    <w:p w14:paraId="1C9EB48B" w14:textId="77777777" w:rsidR="00195E8D" w:rsidRDefault="00195E8D" w:rsidP="00195E8D">
      <w:pPr>
        <w:rPr>
          <w:sz w:val="26"/>
        </w:rPr>
        <w:sectPr w:rsidR="00195E8D">
          <w:headerReference w:type="default" r:id="rId112"/>
          <w:footerReference w:type="default" r:id="rId113"/>
          <w:pgSz w:w="11900" w:h="16840"/>
          <w:pgMar w:top="1440" w:right="80" w:bottom="1520" w:left="380" w:header="0" w:footer="1329" w:gutter="0"/>
          <w:cols w:space="720"/>
        </w:sectPr>
      </w:pPr>
    </w:p>
    <w:p w14:paraId="0F810C32" w14:textId="77777777" w:rsidR="00195E8D" w:rsidRDefault="00195E8D" w:rsidP="00195E8D">
      <w:pPr>
        <w:pStyle w:val="Corpsdetexte"/>
        <w:rPr>
          <w:i/>
          <w:sz w:val="20"/>
        </w:rPr>
      </w:pPr>
    </w:p>
    <w:p w14:paraId="64BD8984" w14:textId="77777777" w:rsidR="00195E8D" w:rsidRDefault="00195E8D" w:rsidP="00195E8D">
      <w:pPr>
        <w:pStyle w:val="Corpsdetexte"/>
        <w:rPr>
          <w:i/>
          <w:sz w:val="20"/>
        </w:rPr>
      </w:pPr>
    </w:p>
    <w:p w14:paraId="5651855D" w14:textId="77777777" w:rsidR="00195E8D" w:rsidRDefault="00195E8D" w:rsidP="00195E8D">
      <w:pPr>
        <w:pStyle w:val="Paragraphedeliste"/>
        <w:numPr>
          <w:ilvl w:val="0"/>
          <w:numId w:val="5"/>
        </w:numPr>
        <w:tabs>
          <w:tab w:val="left" w:pos="1350"/>
          <w:tab w:val="left" w:pos="1351"/>
        </w:tabs>
        <w:spacing w:before="100"/>
        <w:ind w:hanging="361"/>
        <w:rPr>
          <w:sz w:val="28"/>
        </w:rPr>
      </w:pPr>
      <w:r>
        <w:rPr>
          <w:color w:val="006FC0"/>
          <w:sz w:val="28"/>
          <w:u w:val="single" w:color="006FC0"/>
        </w:rPr>
        <w:t>D.4.</w:t>
      </w:r>
      <w:r>
        <w:rPr>
          <w:color w:val="006FC0"/>
          <w:spacing w:val="3"/>
          <w:sz w:val="28"/>
          <w:u w:val="single" w:color="006FC0"/>
        </w:rPr>
        <w:t xml:space="preserve"> </w:t>
      </w:r>
      <w:r>
        <w:rPr>
          <w:color w:val="006FC0"/>
          <w:sz w:val="28"/>
          <w:u w:val="single" w:color="006FC0"/>
        </w:rPr>
        <w:t>Diagramme</w:t>
      </w:r>
      <w:r>
        <w:rPr>
          <w:color w:val="006FC0"/>
          <w:spacing w:val="1"/>
          <w:sz w:val="28"/>
          <w:u w:val="single" w:color="006FC0"/>
        </w:rPr>
        <w:t xml:space="preserve"> </w:t>
      </w:r>
      <w:r>
        <w:rPr>
          <w:color w:val="006FC0"/>
          <w:sz w:val="28"/>
          <w:u w:val="single" w:color="006FC0"/>
        </w:rPr>
        <w:t>de</w:t>
      </w:r>
      <w:r>
        <w:rPr>
          <w:color w:val="006FC0"/>
          <w:spacing w:val="-2"/>
          <w:sz w:val="28"/>
          <w:u w:val="single" w:color="006FC0"/>
        </w:rPr>
        <w:t xml:space="preserve"> </w:t>
      </w:r>
      <w:r>
        <w:rPr>
          <w:color w:val="006FC0"/>
          <w:sz w:val="28"/>
          <w:u w:val="single" w:color="006FC0"/>
        </w:rPr>
        <w:t>Use</w:t>
      </w:r>
      <w:r>
        <w:rPr>
          <w:color w:val="006FC0"/>
          <w:spacing w:val="-3"/>
          <w:sz w:val="28"/>
          <w:u w:val="single" w:color="006FC0"/>
        </w:rPr>
        <w:t xml:space="preserve"> </w:t>
      </w:r>
      <w:r>
        <w:rPr>
          <w:color w:val="006FC0"/>
          <w:sz w:val="28"/>
          <w:u w:val="single" w:color="006FC0"/>
        </w:rPr>
        <w:t>Case</w:t>
      </w:r>
    </w:p>
    <w:p w14:paraId="107616A8" w14:textId="77777777" w:rsidR="00195E8D" w:rsidRDefault="00195E8D" w:rsidP="00195E8D">
      <w:pPr>
        <w:pStyle w:val="Corpsdetexte"/>
        <w:rPr>
          <w:sz w:val="20"/>
        </w:rPr>
      </w:pPr>
    </w:p>
    <w:p w14:paraId="1D4FE4A7" w14:textId="77777777" w:rsidR="00195E8D" w:rsidRDefault="00195E8D" w:rsidP="00195E8D">
      <w:pPr>
        <w:pStyle w:val="Corpsdetexte"/>
        <w:spacing w:before="2"/>
        <w:rPr>
          <w:sz w:val="12"/>
        </w:rPr>
      </w:pPr>
    </w:p>
    <w:p w14:paraId="1D03A84C" w14:textId="77777777" w:rsidR="00195E8D" w:rsidRDefault="00195E8D" w:rsidP="00195E8D">
      <w:pPr>
        <w:pStyle w:val="Corpsdetexte"/>
        <w:rPr>
          <w:sz w:val="20"/>
        </w:rPr>
      </w:pPr>
      <w:r w:rsidRPr="004E2D45">
        <w:rPr>
          <w:rFonts w:asciiTheme="majorHAnsi" w:hAnsiTheme="majorHAnsi" w:cstheme="majorHAnsi"/>
          <w:noProof/>
        </w:rPr>
        <w:drawing>
          <wp:anchor distT="0" distB="0" distL="114300" distR="114300" simplePos="0" relativeHeight="251700300" behindDoc="1" locked="0" layoutInCell="1" allowOverlap="1" wp14:anchorId="17818073" wp14:editId="5E298222">
            <wp:simplePos x="0" y="0"/>
            <wp:positionH relativeFrom="margin">
              <wp:posOffset>359097</wp:posOffset>
            </wp:positionH>
            <wp:positionV relativeFrom="page">
              <wp:posOffset>1828790</wp:posOffset>
            </wp:positionV>
            <wp:extent cx="6484620" cy="4544695"/>
            <wp:effectExtent l="0" t="0" r="0" b="8255"/>
            <wp:wrapTight wrapText="bothSides">
              <wp:wrapPolygon edited="0">
                <wp:start x="0" y="0"/>
                <wp:lineTo x="0" y="21549"/>
                <wp:lineTo x="21511" y="21549"/>
                <wp:lineTo x="21511" y="0"/>
                <wp:lineTo x="0" y="0"/>
              </wp:wrapPolygon>
            </wp:wrapTight>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484620" cy="4544695"/>
                    </a:xfrm>
                    <a:prstGeom prst="rect">
                      <a:avLst/>
                    </a:prstGeom>
                  </pic:spPr>
                </pic:pic>
              </a:graphicData>
            </a:graphic>
            <wp14:sizeRelH relativeFrom="page">
              <wp14:pctWidth>0</wp14:pctWidth>
            </wp14:sizeRelH>
            <wp14:sizeRelV relativeFrom="page">
              <wp14:pctHeight>0</wp14:pctHeight>
            </wp14:sizeRelV>
          </wp:anchor>
        </w:drawing>
      </w:r>
    </w:p>
    <w:p w14:paraId="305C25FB" w14:textId="77777777" w:rsidR="00195E8D" w:rsidRDefault="00195E8D" w:rsidP="00195E8D">
      <w:pPr>
        <w:spacing w:before="203"/>
        <w:ind w:left="1060"/>
        <w:rPr>
          <w:sz w:val="24"/>
        </w:rPr>
      </w:pPr>
    </w:p>
    <w:p w14:paraId="5A29D4C4" w14:textId="77777777" w:rsidR="00195E8D" w:rsidRDefault="00195E8D" w:rsidP="00195E8D">
      <w:pPr>
        <w:spacing w:before="203"/>
        <w:ind w:left="1060"/>
        <w:rPr>
          <w:sz w:val="24"/>
        </w:rPr>
      </w:pPr>
    </w:p>
    <w:p w14:paraId="11D44117" w14:textId="77777777" w:rsidR="00195E8D" w:rsidRDefault="00195E8D" w:rsidP="00195E8D">
      <w:pPr>
        <w:spacing w:before="203"/>
        <w:ind w:left="1060"/>
        <w:rPr>
          <w:sz w:val="24"/>
        </w:rPr>
      </w:pPr>
    </w:p>
    <w:p w14:paraId="16D1D9B0" w14:textId="77777777" w:rsidR="00195E8D" w:rsidRDefault="00195E8D" w:rsidP="00195E8D">
      <w:pPr>
        <w:spacing w:before="203"/>
        <w:ind w:left="1060"/>
        <w:rPr>
          <w:sz w:val="24"/>
        </w:rPr>
      </w:pPr>
    </w:p>
    <w:p w14:paraId="0B98EF9C" w14:textId="77777777" w:rsidR="00195E8D" w:rsidRDefault="00195E8D" w:rsidP="00195E8D">
      <w:pPr>
        <w:spacing w:before="203"/>
        <w:ind w:left="1060"/>
        <w:rPr>
          <w:sz w:val="24"/>
        </w:rPr>
      </w:pPr>
    </w:p>
    <w:p w14:paraId="052CEFC5" w14:textId="77777777" w:rsidR="00195E8D" w:rsidRDefault="00195E8D" w:rsidP="00195E8D">
      <w:pPr>
        <w:spacing w:before="203"/>
        <w:ind w:left="1060"/>
        <w:rPr>
          <w:sz w:val="24"/>
        </w:rPr>
      </w:pPr>
    </w:p>
    <w:p w14:paraId="27F6FF9B" w14:textId="77777777" w:rsidR="00195E8D" w:rsidRDefault="00195E8D" w:rsidP="00195E8D">
      <w:pPr>
        <w:spacing w:before="203"/>
        <w:ind w:left="1060"/>
        <w:rPr>
          <w:sz w:val="24"/>
        </w:rPr>
      </w:pPr>
    </w:p>
    <w:p w14:paraId="49B8A923" w14:textId="77777777" w:rsidR="00195E8D" w:rsidRDefault="00195E8D" w:rsidP="00195E8D">
      <w:pPr>
        <w:spacing w:before="203"/>
        <w:ind w:left="1060"/>
        <w:rPr>
          <w:sz w:val="24"/>
        </w:rPr>
      </w:pPr>
    </w:p>
    <w:p w14:paraId="4C3D76A9" w14:textId="77777777" w:rsidR="00195E8D" w:rsidRDefault="00195E8D" w:rsidP="00195E8D">
      <w:pPr>
        <w:spacing w:before="203"/>
        <w:ind w:left="1060"/>
        <w:rPr>
          <w:sz w:val="24"/>
        </w:rPr>
      </w:pPr>
    </w:p>
    <w:p w14:paraId="6CFE0E27" w14:textId="77777777" w:rsidR="00195E8D" w:rsidRDefault="00195E8D" w:rsidP="00195E8D">
      <w:pPr>
        <w:spacing w:before="203"/>
        <w:ind w:left="1060"/>
        <w:rPr>
          <w:sz w:val="24"/>
        </w:rPr>
      </w:pPr>
    </w:p>
    <w:p w14:paraId="6971E96C" w14:textId="77777777" w:rsidR="00195E8D" w:rsidRDefault="00195E8D" w:rsidP="00195E8D">
      <w:pPr>
        <w:spacing w:before="203"/>
        <w:ind w:left="1060"/>
        <w:rPr>
          <w:sz w:val="24"/>
        </w:rPr>
      </w:pPr>
    </w:p>
    <w:p w14:paraId="5214CCCB" w14:textId="77777777" w:rsidR="00195E8D" w:rsidRDefault="00195E8D" w:rsidP="00195E8D">
      <w:pPr>
        <w:spacing w:before="203"/>
        <w:ind w:left="1060"/>
        <w:rPr>
          <w:sz w:val="24"/>
        </w:rPr>
      </w:pPr>
    </w:p>
    <w:p w14:paraId="03016B8E" w14:textId="77777777" w:rsidR="00195E8D" w:rsidRDefault="00195E8D" w:rsidP="00195E8D">
      <w:pPr>
        <w:spacing w:before="203"/>
        <w:ind w:left="1060"/>
        <w:rPr>
          <w:sz w:val="24"/>
        </w:rPr>
      </w:pPr>
    </w:p>
    <w:p w14:paraId="6887D7F6" w14:textId="77777777" w:rsidR="00195E8D" w:rsidRDefault="00195E8D" w:rsidP="00195E8D">
      <w:pPr>
        <w:spacing w:before="203"/>
        <w:ind w:left="1060"/>
        <w:rPr>
          <w:sz w:val="24"/>
        </w:rPr>
      </w:pPr>
    </w:p>
    <w:p w14:paraId="3E74ED1C" w14:textId="77777777" w:rsidR="00195E8D" w:rsidRDefault="00195E8D" w:rsidP="00195E8D">
      <w:pPr>
        <w:spacing w:before="203"/>
        <w:ind w:left="1060"/>
        <w:rPr>
          <w:sz w:val="24"/>
        </w:rPr>
      </w:pPr>
    </w:p>
    <w:p w14:paraId="26B91581" w14:textId="77777777" w:rsidR="00195E8D" w:rsidRDefault="00195E8D" w:rsidP="00195E8D">
      <w:pPr>
        <w:spacing w:before="203"/>
        <w:ind w:left="1060"/>
        <w:rPr>
          <w:sz w:val="24"/>
        </w:rPr>
      </w:pPr>
      <w:r>
        <w:rPr>
          <w:sz w:val="24"/>
        </w:rPr>
        <w:t>Ce</w:t>
      </w:r>
      <w:r>
        <w:rPr>
          <w:spacing w:val="-3"/>
          <w:sz w:val="24"/>
        </w:rPr>
        <w:t xml:space="preserve"> </w:t>
      </w:r>
      <w:r>
        <w:rPr>
          <w:sz w:val="24"/>
        </w:rPr>
        <w:t>diagramme</w:t>
      </w:r>
      <w:r>
        <w:rPr>
          <w:spacing w:val="-4"/>
          <w:sz w:val="24"/>
        </w:rPr>
        <w:t xml:space="preserve"> </w:t>
      </w:r>
      <w:r>
        <w:rPr>
          <w:sz w:val="24"/>
        </w:rPr>
        <w:t>représente</w:t>
      </w:r>
      <w:r>
        <w:rPr>
          <w:spacing w:val="-7"/>
          <w:sz w:val="24"/>
        </w:rPr>
        <w:t xml:space="preserve"> </w:t>
      </w:r>
      <w:r>
        <w:rPr>
          <w:sz w:val="24"/>
        </w:rPr>
        <w:t>le</w:t>
      </w:r>
      <w:r>
        <w:rPr>
          <w:spacing w:val="-3"/>
          <w:sz w:val="24"/>
        </w:rPr>
        <w:t xml:space="preserve"> </w:t>
      </w:r>
      <w:r>
        <w:rPr>
          <w:sz w:val="24"/>
        </w:rPr>
        <w:t>comportement</w:t>
      </w:r>
      <w:r>
        <w:rPr>
          <w:spacing w:val="-7"/>
          <w:sz w:val="24"/>
        </w:rPr>
        <w:t xml:space="preserve"> </w:t>
      </w:r>
      <w:r>
        <w:rPr>
          <w:sz w:val="24"/>
        </w:rPr>
        <w:t>fonctionnel</w:t>
      </w:r>
      <w:r>
        <w:rPr>
          <w:spacing w:val="-1"/>
          <w:sz w:val="24"/>
        </w:rPr>
        <w:t xml:space="preserve"> </w:t>
      </w:r>
      <w:r>
        <w:rPr>
          <w:sz w:val="24"/>
        </w:rPr>
        <w:t>de</w:t>
      </w:r>
      <w:r>
        <w:rPr>
          <w:spacing w:val="-2"/>
          <w:sz w:val="24"/>
        </w:rPr>
        <w:t xml:space="preserve"> </w:t>
      </w:r>
      <w:r>
        <w:rPr>
          <w:sz w:val="24"/>
        </w:rPr>
        <w:t>notre</w:t>
      </w:r>
      <w:r>
        <w:rPr>
          <w:spacing w:val="-7"/>
          <w:sz w:val="24"/>
        </w:rPr>
        <w:t xml:space="preserve"> </w:t>
      </w:r>
      <w:r>
        <w:rPr>
          <w:sz w:val="24"/>
        </w:rPr>
        <w:t>solution.</w:t>
      </w:r>
    </w:p>
    <w:p w14:paraId="257AB089" w14:textId="77777777" w:rsidR="00195E8D" w:rsidRDefault="00195E8D" w:rsidP="00195E8D">
      <w:pPr>
        <w:spacing w:before="198"/>
        <w:ind w:left="1060"/>
        <w:rPr>
          <w:sz w:val="24"/>
        </w:rPr>
      </w:pPr>
      <w:r>
        <w:rPr>
          <w:sz w:val="24"/>
        </w:rPr>
        <w:t>En</w:t>
      </w:r>
      <w:r>
        <w:rPr>
          <w:spacing w:val="-3"/>
          <w:sz w:val="24"/>
        </w:rPr>
        <w:t xml:space="preserve"> </w:t>
      </w:r>
      <w:r>
        <w:rPr>
          <w:sz w:val="24"/>
        </w:rPr>
        <w:t>entrée</w:t>
      </w:r>
      <w:r>
        <w:rPr>
          <w:spacing w:val="-2"/>
          <w:sz w:val="24"/>
        </w:rPr>
        <w:t xml:space="preserve"> </w:t>
      </w:r>
      <w:r>
        <w:rPr>
          <w:sz w:val="24"/>
        </w:rPr>
        <w:t>on</w:t>
      </w:r>
      <w:r>
        <w:rPr>
          <w:spacing w:val="-3"/>
          <w:sz w:val="24"/>
        </w:rPr>
        <w:t xml:space="preserve"> </w:t>
      </w:r>
      <w:r>
        <w:rPr>
          <w:sz w:val="24"/>
        </w:rPr>
        <w:t>a</w:t>
      </w:r>
      <w:r>
        <w:rPr>
          <w:spacing w:val="-1"/>
          <w:sz w:val="24"/>
        </w:rPr>
        <w:t xml:space="preserve"> </w:t>
      </w:r>
      <w:r>
        <w:rPr>
          <w:sz w:val="24"/>
        </w:rPr>
        <w:t>quatre</w:t>
      </w:r>
      <w:r>
        <w:rPr>
          <w:spacing w:val="-1"/>
          <w:sz w:val="24"/>
        </w:rPr>
        <w:t xml:space="preserve"> </w:t>
      </w:r>
      <w:r>
        <w:rPr>
          <w:sz w:val="24"/>
        </w:rPr>
        <w:t>types</w:t>
      </w:r>
      <w:r>
        <w:rPr>
          <w:spacing w:val="-1"/>
          <w:sz w:val="24"/>
        </w:rPr>
        <w:t xml:space="preserve"> </w:t>
      </w:r>
      <w:r>
        <w:rPr>
          <w:sz w:val="24"/>
        </w:rPr>
        <w:t>d’acteurs</w:t>
      </w:r>
      <w:r>
        <w:rPr>
          <w:spacing w:val="6"/>
          <w:sz w:val="24"/>
        </w:rPr>
        <w:t xml:space="preserve"> </w:t>
      </w:r>
      <w:r>
        <w:rPr>
          <w:sz w:val="24"/>
        </w:rPr>
        <w:t>:</w:t>
      </w:r>
    </w:p>
    <w:p w14:paraId="6ED333DC" w14:textId="77777777" w:rsidR="00195E8D" w:rsidRDefault="00195E8D" w:rsidP="00195E8D">
      <w:pPr>
        <w:pStyle w:val="Paragraphedeliste"/>
        <w:numPr>
          <w:ilvl w:val="1"/>
          <w:numId w:val="5"/>
        </w:numPr>
        <w:tabs>
          <w:tab w:val="left" w:pos="1781"/>
        </w:tabs>
        <w:spacing w:before="189"/>
        <w:jc w:val="both"/>
        <w:rPr>
          <w:sz w:val="24"/>
        </w:rPr>
      </w:pPr>
      <w:r>
        <w:rPr>
          <w:sz w:val="24"/>
        </w:rPr>
        <w:t xml:space="preserve">Lycéen/étudiant </w:t>
      </w:r>
      <w:r>
        <w:rPr>
          <w:spacing w:val="-1"/>
          <w:sz w:val="24"/>
        </w:rPr>
        <w:t>:</w:t>
      </w:r>
      <w:r>
        <w:rPr>
          <w:spacing w:val="-10"/>
          <w:sz w:val="24"/>
        </w:rPr>
        <w:t xml:space="preserve"> </w:t>
      </w:r>
      <w:r>
        <w:rPr>
          <w:sz w:val="24"/>
        </w:rPr>
        <w:t>C’est</w:t>
      </w:r>
      <w:r>
        <w:rPr>
          <w:spacing w:val="-11"/>
          <w:sz w:val="24"/>
        </w:rPr>
        <w:t xml:space="preserve"> </w:t>
      </w:r>
      <w:r>
        <w:rPr>
          <w:sz w:val="24"/>
        </w:rPr>
        <w:t>un</w:t>
      </w:r>
      <w:r>
        <w:rPr>
          <w:spacing w:val="-10"/>
          <w:sz w:val="24"/>
        </w:rPr>
        <w:t xml:space="preserve"> </w:t>
      </w:r>
      <w:r>
        <w:rPr>
          <w:sz w:val="24"/>
        </w:rPr>
        <w:t>initiateur</w:t>
      </w:r>
      <w:r>
        <w:rPr>
          <w:spacing w:val="-10"/>
          <w:sz w:val="24"/>
        </w:rPr>
        <w:t xml:space="preserve"> </w:t>
      </w:r>
      <w:r>
        <w:rPr>
          <w:sz w:val="24"/>
        </w:rPr>
        <w:t>du</w:t>
      </w:r>
      <w:r>
        <w:rPr>
          <w:spacing w:val="-11"/>
          <w:sz w:val="24"/>
        </w:rPr>
        <w:t xml:space="preserve"> </w:t>
      </w:r>
      <w:r>
        <w:rPr>
          <w:sz w:val="24"/>
        </w:rPr>
        <w:t>système.</w:t>
      </w:r>
      <w:r>
        <w:rPr>
          <w:spacing w:val="-10"/>
          <w:sz w:val="24"/>
        </w:rPr>
        <w:t xml:space="preserve"> </w:t>
      </w:r>
      <w:r>
        <w:rPr>
          <w:sz w:val="24"/>
        </w:rPr>
        <w:t>Une</w:t>
      </w:r>
      <w:r>
        <w:rPr>
          <w:spacing w:val="-10"/>
          <w:sz w:val="24"/>
        </w:rPr>
        <w:t xml:space="preserve"> </w:t>
      </w:r>
      <w:r>
        <w:rPr>
          <w:sz w:val="24"/>
        </w:rPr>
        <w:t>fois</w:t>
      </w:r>
      <w:r>
        <w:rPr>
          <w:spacing w:val="-9"/>
          <w:sz w:val="24"/>
        </w:rPr>
        <w:t xml:space="preserve"> </w:t>
      </w:r>
      <w:r>
        <w:rPr>
          <w:sz w:val="24"/>
        </w:rPr>
        <w:t>authentifié,</w:t>
      </w:r>
      <w:r>
        <w:rPr>
          <w:spacing w:val="-11"/>
          <w:sz w:val="24"/>
        </w:rPr>
        <w:t xml:space="preserve"> </w:t>
      </w:r>
      <w:r>
        <w:rPr>
          <w:sz w:val="24"/>
        </w:rPr>
        <w:t>il</w:t>
      </w:r>
      <w:r>
        <w:rPr>
          <w:spacing w:val="-10"/>
          <w:sz w:val="24"/>
        </w:rPr>
        <w:t xml:space="preserve"> </w:t>
      </w:r>
      <w:r>
        <w:rPr>
          <w:sz w:val="24"/>
        </w:rPr>
        <w:t>a</w:t>
      </w:r>
      <w:r>
        <w:rPr>
          <w:spacing w:val="-9"/>
          <w:sz w:val="24"/>
        </w:rPr>
        <w:t xml:space="preserve"> </w:t>
      </w:r>
      <w:r>
        <w:rPr>
          <w:sz w:val="24"/>
        </w:rPr>
        <w:t>la</w:t>
      </w:r>
      <w:r>
        <w:rPr>
          <w:spacing w:val="-10"/>
          <w:sz w:val="24"/>
        </w:rPr>
        <w:t xml:space="preserve"> </w:t>
      </w:r>
      <w:r>
        <w:rPr>
          <w:sz w:val="24"/>
        </w:rPr>
        <w:t>possibilité</w:t>
      </w:r>
      <w:r>
        <w:rPr>
          <w:spacing w:val="-10"/>
          <w:sz w:val="24"/>
        </w:rPr>
        <w:t xml:space="preserve"> </w:t>
      </w:r>
      <w:r>
        <w:rPr>
          <w:sz w:val="24"/>
        </w:rPr>
        <w:t>d’accéder</w:t>
      </w:r>
    </w:p>
    <w:p w14:paraId="377972B0" w14:textId="77777777" w:rsidR="00195E8D" w:rsidRDefault="00195E8D" w:rsidP="00195E8D">
      <w:pPr>
        <w:spacing w:before="47"/>
        <w:ind w:left="1781"/>
        <w:jc w:val="both"/>
        <w:rPr>
          <w:sz w:val="24"/>
        </w:rPr>
      </w:pPr>
      <w:r>
        <w:rPr>
          <w:sz w:val="24"/>
        </w:rPr>
        <w:t>Et de</w:t>
      </w:r>
      <w:r>
        <w:rPr>
          <w:spacing w:val="-3"/>
          <w:sz w:val="24"/>
        </w:rPr>
        <w:t xml:space="preserve"> </w:t>
      </w:r>
      <w:r>
        <w:rPr>
          <w:sz w:val="24"/>
        </w:rPr>
        <w:t>gérer</w:t>
      </w:r>
      <w:r>
        <w:rPr>
          <w:spacing w:val="-3"/>
          <w:sz w:val="24"/>
        </w:rPr>
        <w:t xml:space="preserve"> </w:t>
      </w:r>
      <w:r>
        <w:rPr>
          <w:sz w:val="24"/>
        </w:rPr>
        <w:t>ses</w:t>
      </w:r>
      <w:r>
        <w:rPr>
          <w:spacing w:val="-3"/>
          <w:sz w:val="24"/>
        </w:rPr>
        <w:t xml:space="preserve"> </w:t>
      </w:r>
      <w:r>
        <w:rPr>
          <w:sz w:val="24"/>
        </w:rPr>
        <w:t>documents</w:t>
      </w:r>
      <w:r>
        <w:rPr>
          <w:spacing w:val="1"/>
          <w:sz w:val="24"/>
        </w:rPr>
        <w:t xml:space="preserve"> </w:t>
      </w:r>
      <w:r>
        <w:rPr>
          <w:sz w:val="24"/>
        </w:rPr>
        <w:t>comme</w:t>
      </w:r>
      <w:r>
        <w:rPr>
          <w:spacing w:val="-4"/>
          <w:sz w:val="24"/>
        </w:rPr>
        <w:t xml:space="preserve"> </w:t>
      </w:r>
      <w:r>
        <w:rPr>
          <w:sz w:val="24"/>
        </w:rPr>
        <w:t>il</w:t>
      </w:r>
      <w:r>
        <w:rPr>
          <w:spacing w:val="-3"/>
          <w:sz w:val="24"/>
        </w:rPr>
        <w:t xml:space="preserve"> </w:t>
      </w:r>
      <w:r>
        <w:rPr>
          <w:sz w:val="24"/>
        </w:rPr>
        <w:t>le</w:t>
      </w:r>
      <w:r>
        <w:rPr>
          <w:spacing w:val="-4"/>
          <w:sz w:val="24"/>
        </w:rPr>
        <w:t xml:space="preserve"> </w:t>
      </w:r>
      <w:r>
        <w:rPr>
          <w:sz w:val="24"/>
        </w:rPr>
        <w:t>souhaite.</w:t>
      </w:r>
    </w:p>
    <w:p w14:paraId="493195D7" w14:textId="77777777" w:rsidR="00195E8D" w:rsidRDefault="00195E8D" w:rsidP="00195E8D">
      <w:pPr>
        <w:pStyle w:val="Corpsdetexte"/>
        <w:spacing w:before="1"/>
        <w:rPr>
          <w:sz w:val="31"/>
        </w:rPr>
      </w:pPr>
    </w:p>
    <w:p w14:paraId="0E4E3306" w14:textId="77777777" w:rsidR="00195E8D" w:rsidRDefault="00195E8D" w:rsidP="00195E8D">
      <w:pPr>
        <w:pStyle w:val="Paragraphedeliste"/>
        <w:numPr>
          <w:ilvl w:val="1"/>
          <w:numId w:val="5"/>
        </w:numPr>
        <w:tabs>
          <w:tab w:val="left" w:pos="1781"/>
        </w:tabs>
        <w:spacing w:before="1"/>
        <w:jc w:val="both"/>
        <w:rPr>
          <w:sz w:val="24"/>
        </w:rPr>
      </w:pPr>
      <w:r>
        <w:rPr>
          <w:sz w:val="24"/>
        </w:rPr>
        <w:t>Personnels</w:t>
      </w:r>
      <w:r>
        <w:rPr>
          <w:spacing w:val="19"/>
          <w:sz w:val="24"/>
        </w:rPr>
        <w:t xml:space="preserve"> </w:t>
      </w:r>
      <w:r>
        <w:rPr>
          <w:sz w:val="24"/>
        </w:rPr>
        <w:t>du</w:t>
      </w:r>
      <w:r>
        <w:rPr>
          <w:spacing w:val="19"/>
          <w:sz w:val="24"/>
        </w:rPr>
        <w:t xml:space="preserve"> </w:t>
      </w:r>
      <w:r>
        <w:rPr>
          <w:sz w:val="24"/>
        </w:rPr>
        <w:t>lycée</w:t>
      </w:r>
      <w:r>
        <w:rPr>
          <w:spacing w:val="1"/>
          <w:sz w:val="24"/>
        </w:rPr>
        <w:t xml:space="preserve"> </w:t>
      </w:r>
      <w:r>
        <w:rPr>
          <w:sz w:val="24"/>
        </w:rPr>
        <w:t>:</w:t>
      </w:r>
      <w:r>
        <w:rPr>
          <w:spacing w:val="15"/>
          <w:sz w:val="24"/>
        </w:rPr>
        <w:t xml:space="preserve"> </w:t>
      </w:r>
      <w:r>
        <w:rPr>
          <w:sz w:val="24"/>
        </w:rPr>
        <w:t>C’est</w:t>
      </w:r>
      <w:r>
        <w:rPr>
          <w:spacing w:val="19"/>
          <w:sz w:val="24"/>
        </w:rPr>
        <w:t xml:space="preserve"> </w:t>
      </w:r>
      <w:r>
        <w:rPr>
          <w:sz w:val="24"/>
        </w:rPr>
        <w:t>également</w:t>
      </w:r>
      <w:r>
        <w:rPr>
          <w:spacing w:val="19"/>
          <w:sz w:val="24"/>
        </w:rPr>
        <w:t xml:space="preserve"> </w:t>
      </w:r>
      <w:r>
        <w:rPr>
          <w:sz w:val="24"/>
        </w:rPr>
        <w:t>un</w:t>
      </w:r>
      <w:r>
        <w:rPr>
          <w:spacing w:val="19"/>
          <w:sz w:val="24"/>
        </w:rPr>
        <w:t xml:space="preserve"> </w:t>
      </w:r>
      <w:r>
        <w:rPr>
          <w:sz w:val="24"/>
        </w:rPr>
        <w:t>initiateur</w:t>
      </w:r>
      <w:r>
        <w:rPr>
          <w:spacing w:val="15"/>
          <w:sz w:val="24"/>
        </w:rPr>
        <w:t xml:space="preserve"> </w:t>
      </w:r>
      <w:r>
        <w:rPr>
          <w:sz w:val="24"/>
        </w:rPr>
        <w:t>à</w:t>
      </w:r>
      <w:r>
        <w:rPr>
          <w:spacing w:val="20"/>
          <w:sz w:val="24"/>
        </w:rPr>
        <w:t xml:space="preserve"> </w:t>
      </w:r>
      <w:r>
        <w:rPr>
          <w:sz w:val="24"/>
        </w:rPr>
        <w:t>l’instar</w:t>
      </w:r>
      <w:r>
        <w:rPr>
          <w:spacing w:val="20"/>
          <w:sz w:val="24"/>
        </w:rPr>
        <w:t xml:space="preserve"> </w:t>
      </w:r>
      <w:r>
        <w:rPr>
          <w:sz w:val="24"/>
        </w:rPr>
        <w:t>du</w:t>
      </w:r>
      <w:r>
        <w:rPr>
          <w:spacing w:val="19"/>
          <w:sz w:val="24"/>
        </w:rPr>
        <w:t xml:space="preserve"> </w:t>
      </w:r>
      <w:r>
        <w:rPr>
          <w:sz w:val="24"/>
        </w:rPr>
        <w:t>lycéen.</w:t>
      </w:r>
      <w:r>
        <w:rPr>
          <w:spacing w:val="19"/>
          <w:sz w:val="24"/>
        </w:rPr>
        <w:t xml:space="preserve"> </w:t>
      </w:r>
      <w:r>
        <w:rPr>
          <w:sz w:val="24"/>
        </w:rPr>
        <w:t>Il</w:t>
      </w:r>
      <w:r>
        <w:rPr>
          <w:spacing w:val="20"/>
          <w:sz w:val="24"/>
        </w:rPr>
        <w:t xml:space="preserve"> </w:t>
      </w:r>
      <w:r>
        <w:rPr>
          <w:sz w:val="24"/>
        </w:rPr>
        <w:t>hérite</w:t>
      </w:r>
      <w:r>
        <w:rPr>
          <w:spacing w:val="19"/>
          <w:sz w:val="24"/>
        </w:rPr>
        <w:t xml:space="preserve"> </w:t>
      </w:r>
      <w:r>
        <w:rPr>
          <w:sz w:val="24"/>
        </w:rPr>
        <w:t>des</w:t>
      </w:r>
    </w:p>
    <w:p w14:paraId="69081F74" w14:textId="77777777" w:rsidR="00195E8D" w:rsidRDefault="00195E8D" w:rsidP="00195E8D">
      <w:pPr>
        <w:spacing w:before="47"/>
        <w:ind w:left="1781"/>
        <w:jc w:val="both"/>
        <w:rPr>
          <w:sz w:val="24"/>
        </w:rPr>
      </w:pPr>
      <w:r>
        <w:rPr>
          <w:sz w:val="24"/>
        </w:rPr>
        <w:t>Mêmes</w:t>
      </w:r>
      <w:r>
        <w:rPr>
          <w:spacing w:val="-2"/>
          <w:sz w:val="24"/>
        </w:rPr>
        <w:t xml:space="preserve"> </w:t>
      </w:r>
      <w:r>
        <w:rPr>
          <w:sz w:val="24"/>
        </w:rPr>
        <w:t>fonctions</w:t>
      </w:r>
      <w:r>
        <w:rPr>
          <w:spacing w:val="-1"/>
          <w:sz w:val="24"/>
        </w:rPr>
        <w:t xml:space="preserve"> </w:t>
      </w:r>
      <w:r>
        <w:rPr>
          <w:sz w:val="24"/>
        </w:rPr>
        <w:t>que</w:t>
      </w:r>
      <w:r>
        <w:rPr>
          <w:spacing w:val="-1"/>
          <w:sz w:val="24"/>
        </w:rPr>
        <w:t xml:space="preserve"> </w:t>
      </w:r>
      <w:r>
        <w:rPr>
          <w:sz w:val="24"/>
        </w:rPr>
        <w:t>celui-ci</w:t>
      </w:r>
    </w:p>
    <w:p w14:paraId="77ABA0C5" w14:textId="77777777" w:rsidR="00195E8D" w:rsidRDefault="00195E8D" w:rsidP="00195E8D">
      <w:pPr>
        <w:pStyle w:val="Paragraphedeliste"/>
        <w:numPr>
          <w:ilvl w:val="1"/>
          <w:numId w:val="5"/>
        </w:numPr>
        <w:tabs>
          <w:tab w:val="left" w:pos="1781"/>
        </w:tabs>
        <w:spacing w:before="39" w:line="276" w:lineRule="auto"/>
        <w:ind w:right="1386"/>
        <w:jc w:val="both"/>
        <w:rPr>
          <w:sz w:val="24"/>
        </w:rPr>
      </w:pPr>
      <w:r>
        <w:rPr>
          <w:sz w:val="24"/>
        </w:rPr>
        <w:t>Admin</w:t>
      </w:r>
      <w:r>
        <w:rPr>
          <w:spacing w:val="-7"/>
          <w:sz w:val="24"/>
        </w:rPr>
        <w:t xml:space="preserve"> </w:t>
      </w:r>
      <w:r>
        <w:rPr>
          <w:sz w:val="24"/>
        </w:rPr>
        <w:t>école</w:t>
      </w:r>
      <w:r>
        <w:rPr>
          <w:spacing w:val="2"/>
          <w:sz w:val="24"/>
        </w:rPr>
        <w:t xml:space="preserve"> </w:t>
      </w:r>
      <w:r>
        <w:rPr>
          <w:sz w:val="24"/>
        </w:rPr>
        <w:t>:</w:t>
      </w:r>
      <w:r>
        <w:rPr>
          <w:spacing w:val="-5"/>
          <w:sz w:val="24"/>
        </w:rPr>
        <w:t xml:space="preserve"> </w:t>
      </w:r>
      <w:r>
        <w:rPr>
          <w:sz w:val="24"/>
        </w:rPr>
        <w:t>Il</w:t>
      </w:r>
      <w:r>
        <w:rPr>
          <w:spacing w:val="-5"/>
          <w:sz w:val="24"/>
        </w:rPr>
        <w:t xml:space="preserve"> </w:t>
      </w:r>
      <w:r>
        <w:rPr>
          <w:sz w:val="24"/>
        </w:rPr>
        <w:t>hérite</w:t>
      </w:r>
      <w:r>
        <w:rPr>
          <w:spacing w:val="-7"/>
          <w:sz w:val="24"/>
        </w:rPr>
        <w:t xml:space="preserve"> </w:t>
      </w:r>
      <w:r>
        <w:rPr>
          <w:sz w:val="24"/>
        </w:rPr>
        <w:t>également</w:t>
      </w:r>
      <w:r>
        <w:rPr>
          <w:spacing w:val="-6"/>
          <w:sz w:val="24"/>
        </w:rPr>
        <w:t xml:space="preserve"> </w:t>
      </w:r>
      <w:r>
        <w:rPr>
          <w:sz w:val="24"/>
        </w:rPr>
        <w:t>de</w:t>
      </w:r>
      <w:r>
        <w:rPr>
          <w:spacing w:val="-5"/>
          <w:sz w:val="24"/>
        </w:rPr>
        <w:t xml:space="preserve"> </w:t>
      </w:r>
      <w:r>
        <w:rPr>
          <w:sz w:val="24"/>
        </w:rPr>
        <w:t>toutes</w:t>
      </w:r>
      <w:r>
        <w:rPr>
          <w:spacing w:val="-5"/>
          <w:sz w:val="24"/>
        </w:rPr>
        <w:t xml:space="preserve"> </w:t>
      </w:r>
      <w:r>
        <w:rPr>
          <w:sz w:val="24"/>
        </w:rPr>
        <w:t>les</w:t>
      </w:r>
      <w:r>
        <w:rPr>
          <w:spacing w:val="-5"/>
          <w:sz w:val="24"/>
        </w:rPr>
        <w:t xml:space="preserve"> </w:t>
      </w:r>
      <w:r>
        <w:rPr>
          <w:sz w:val="24"/>
        </w:rPr>
        <w:t>fonctions</w:t>
      </w:r>
      <w:r>
        <w:rPr>
          <w:spacing w:val="-6"/>
          <w:sz w:val="24"/>
        </w:rPr>
        <w:t xml:space="preserve"> </w:t>
      </w:r>
      <w:r>
        <w:rPr>
          <w:sz w:val="24"/>
        </w:rPr>
        <w:t>du</w:t>
      </w:r>
      <w:r>
        <w:rPr>
          <w:spacing w:val="-6"/>
          <w:sz w:val="24"/>
        </w:rPr>
        <w:t xml:space="preserve"> </w:t>
      </w:r>
      <w:r>
        <w:rPr>
          <w:sz w:val="24"/>
        </w:rPr>
        <w:t>lycéen.</w:t>
      </w:r>
      <w:r>
        <w:rPr>
          <w:spacing w:val="-6"/>
          <w:sz w:val="24"/>
        </w:rPr>
        <w:t xml:space="preserve"> </w:t>
      </w:r>
      <w:r>
        <w:rPr>
          <w:sz w:val="24"/>
        </w:rPr>
        <w:t>Mais</w:t>
      </w:r>
      <w:r>
        <w:rPr>
          <w:spacing w:val="-5"/>
          <w:sz w:val="24"/>
        </w:rPr>
        <w:t xml:space="preserve"> </w:t>
      </w:r>
      <w:r>
        <w:rPr>
          <w:sz w:val="24"/>
        </w:rPr>
        <w:t>il</w:t>
      </w:r>
      <w:r>
        <w:rPr>
          <w:spacing w:val="-5"/>
          <w:sz w:val="24"/>
        </w:rPr>
        <w:t xml:space="preserve"> </w:t>
      </w:r>
      <w:r>
        <w:rPr>
          <w:sz w:val="24"/>
        </w:rPr>
        <w:t>possède</w:t>
      </w:r>
      <w:r>
        <w:rPr>
          <w:spacing w:val="-5"/>
          <w:sz w:val="24"/>
        </w:rPr>
        <w:t xml:space="preserve"> </w:t>
      </w:r>
      <w:r>
        <w:rPr>
          <w:sz w:val="24"/>
        </w:rPr>
        <w:t>en</w:t>
      </w:r>
      <w:r>
        <w:rPr>
          <w:spacing w:val="-52"/>
          <w:sz w:val="24"/>
        </w:rPr>
        <w:t xml:space="preserve"> </w:t>
      </w:r>
      <w:r>
        <w:rPr>
          <w:sz w:val="24"/>
        </w:rPr>
        <w:t>plus</w:t>
      </w:r>
      <w:r>
        <w:rPr>
          <w:spacing w:val="1"/>
          <w:sz w:val="24"/>
        </w:rPr>
        <w:t xml:space="preserve"> </w:t>
      </w:r>
      <w:r>
        <w:rPr>
          <w:sz w:val="24"/>
        </w:rPr>
        <w:t>des</w:t>
      </w:r>
      <w:r>
        <w:rPr>
          <w:spacing w:val="1"/>
          <w:sz w:val="24"/>
        </w:rPr>
        <w:t xml:space="preserve"> </w:t>
      </w:r>
      <w:r>
        <w:rPr>
          <w:sz w:val="24"/>
        </w:rPr>
        <w:t>fonctions</w:t>
      </w:r>
      <w:r>
        <w:rPr>
          <w:spacing w:val="1"/>
          <w:sz w:val="24"/>
        </w:rPr>
        <w:t xml:space="preserve"> </w:t>
      </w:r>
      <w:r>
        <w:rPr>
          <w:sz w:val="24"/>
        </w:rPr>
        <w:t>spéciales.</w:t>
      </w:r>
      <w:r>
        <w:rPr>
          <w:spacing w:val="1"/>
          <w:sz w:val="24"/>
        </w:rPr>
        <w:t xml:space="preserve"> </w:t>
      </w:r>
      <w:r>
        <w:rPr>
          <w:sz w:val="24"/>
        </w:rPr>
        <w:t>Il</w:t>
      </w:r>
      <w:r>
        <w:rPr>
          <w:spacing w:val="1"/>
          <w:sz w:val="24"/>
        </w:rPr>
        <w:t xml:space="preserve"> </w:t>
      </w:r>
      <w:r>
        <w:rPr>
          <w:sz w:val="24"/>
        </w:rPr>
        <w:t>a</w:t>
      </w:r>
      <w:r>
        <w:rPr>
          <w:spacing w:val="1"/>
          <w:sz w:val="24"/>
        </w:rPr>
        <w:t xml:space="preserve"> </w:t>
      </w:r>
      <w:r>
        <w:rPr>
          <w:sz w:val="24"/>
        </w:rPr>
        <w:t>la</w:t>
      </w:r>
      <w:r>
        <w:rPr>
          <w:spacing w:val="1"/>
          <w:sz w:val="24"/>
        </w:rPr>
        <w:t xml:space="preserve"> </w:t>
      </w:r>
      <w:r>
        <w:rPr>
          <w:sz w:val="24"/>
        </w:rPr>
        <w:t>possibilité</w:t>
      </w:r>
      <w:r>
        <w:rPr>
          <w:spacing w:val="1"/>
          <w:sz w:val="24"/>
        </w:rPr>
        <w:t xml:space="preserve"> </w:t>
      </w:r>
      <w:r>
        <w:rPr>
          <w:sz w:val="24"/>
        </w:rPr>
        <w:t>de</w:t>
      </w:r>
      <w:r>
        <w:rPr>
          <w:spacing w:val="1"/>
          <w:sz w:val="24"/>
        </w:rPr>
        <w:t xml:space="preserve"> </w:t>
      </w:r>
      <w:r>
        <w:rPr>
          <w:sz w:val="24"/>
        </w:rPr>
        <w:t>demander</w:t>
      </w:r>
      <w:r>
        <w:rPr>
          <w:spacing w:val="1"/>
          <w:sz w:val="24"/>
        </w:rPr>
        <w:t xml:space="preserve"> </w:t>
      </w:r>
      <w:r>
        <w:rPr>
          <w:sz w:val="24"/>
        </w:rPr>
        <w:t>une</w:t>
      </w:r>
      <w:r>
        <w:rPr>
          <w:spacing w:val="1"/>
          <w:sz w:val="24"/>
        </w:rPr>
        <w:t xml:space="preserve"> </w:t>
      </w:r>
      <w:r>
        <w:rPr>
          <w:sz w:val="24"/>
        </w:rPr>
        <w:t>inscription</w:t>
      </w:r>
      <w:r>
        <w:rPr>
          <w:spacing w:val="1"/>
          <w:sz w:val="24"/>
        </w:rPr>
        <w:t xml:space="preserve"> </w:t>
      </w:r>
      <w:r>
        <w:rPr>
          <w:sz w:val="24"/>
        </w:rPr>
        <w:t>afin</w:t>
      </w:r>
      <w:r>
        <w:rPr>
          <w:spacing w:val="1"/>
          <w:sz w:val="24"/>
        </w:rPr>
        <w:t xml:space="preserve"> </w:t>
      </w:r>
      <w:r>
        <w:rPr>
          <w:sz w:val="24"/>
        </w:rPr>
        <w:t>d’abonner</w:t>
      </w:r>
      <w:r>
        <w:rPr>
          <w:spacing w:val="1"/>
          <w:sz w:val="24"/>
        </w:rPr>
        <w:t xml:space="preserve"> </w:t>
      </w:r>
      <w:r>
        <w:rPr>
          <w:sz w:val="24"/>
        </w:rPr>
        <w:t>son</w:t>
      </w:r>
      <w:r>
        <w:rPr>
          <w:spacing w:val="1"/>
          <w:sz w:val="24"/>
        </w:rPr>
        <w:t xml:space="preserve"> </w:t>
      </w:r>
      <w:r>
        <w:rPr>
          <w:sz w:val="24"/>
        </w:rPr>
        <w:t>lycée</w:t>
      </w:r>
      <w:r>
        <w:rPr>
          <w:spacing w:val="1"/>
          <w:sz w:val="24"/>
        </w:rPr>
        <w:t xml:space="preserve"> </w:t>
      </w:r>
      <w:r>
        <w:rPr>
          <w:sz w:val="24"/>
        </w:rPr>
        <w:t>au</w:t>
      </w:r>
      <w:r>
        <w:rPr>
          <w:spacing w:val="1"/>
          <w:sz w:val="24"/>
        </w:rPr>
        <w:t xml:space="preserve"> </w:t>
      </w:r>
      <w:r>
        <w:rPr>
          <w:sz w:val="24"/>
        </w:rPr>
        <w:t>service.</w:t>
      </w:r>
      <w:r>
        <w:rPr>
          <w:spacing w:val="1"/>
          <w:sz w:val="24"/>
        </w:rPr>
        <w:t xml:space="preserve"> </w:t>
      </w:r>
      <w:r>
        <w:rPr>
          <w:sz w:val="24"/>
        </w:rPr>
        <w:t>Il</w:t>
      </w:r>
      <w:r>
        <w:rPr>
          <w:spacing w:val="1"/>
          <w:sz w:val="24"/>
        </w:rPr>
        <w:t xml:space="preserve"> </w:t>
      </w:r>
      <w:r>
        <w:rPr>
          <w:sz w:val="24"/>
        </w:rPr>
        <w:t>peut</w:t>
      </w:r>
      <w:r>
        <w:rPr>
          <w:spacing w:val="1"/>
          <w:sz w:val="24"/>
        </w:rPr>
        <w:t xml:space="preserve"> </w:t>
      </w:r>
      <w:r>
        <w:rPr>
          <w:sz w:val="24"/>
        </w:rPr>
        <w:t>également</w:t>
      </w:r>
      <w:r>
        <w:rPr>
          <w:spacing w:val="1"/>
          <w:sz w:val="24"/>
        </w:rPr>
        <w:t xml:space="preserve"> </w:t>
      </w:r>
      <w:r>
        <w:rPr>
          <w:sz w:val="24"/>
        </w:rPr>
        <w:t>gérer</w:t>
      </w:r>
      <w:r>
        <w:rPr>
          <w:spacing w:val="1"/>
          <w:sz w:val="24"/>
        </w:rPr>
        <w:t xml:space="preserve"> </w:t>
      </w:r>
      <w:r>
        <w:rPr>
          <w:sz w:val="24"/>
        </w:rPr>
        <w:t>les</w:t>
      </w:r>
      <w:r>
        <w:rPr>
          <w:spacing w:val="1"/>
          <w:sz w:val="24"/>
        </w:rPr>
        <w:t xml:space="preserve"> </w:t>
      </w:r>
      <w:r>
        <w:rPr>
          <w:sz w:val="24"/>
        </w:rPr>
        <w:t>différents</w:t>
      </w:r>
      <w:r>
        <w:rPr>
          <w:spacing w:val="1"/>
          <w:sz w:val="24"/>
        </w:rPr>
        <w:t xml:space="preserve"> </w:t>
      </w:r>
      <w:r>
        <w:rPr>
          <w:sz w:val="24"/>
        </w:rPr>
        <w:t>comptes</w:t>
      </w:r>
      <w:r>
        <w:rPr>
          <w:spacing w:val="1"/>
          <w:sz w:val="24"/>
        </w:rPr>
        <w:t xml:space="preserve"> </w:t>
      </w:r>
      <w:r>
        <w:rPr>
          <w:sz w:val="24"/>
        </w:rPr>
        <w:t>utilisateurs</w:t>
      </w:r>
      <w:r>
        <w:rPr>
          <w:spacing w:val="1"/>
          <w:sz w:val="24"/>
        </w:rPr>
        <w:t xml:space="preserve"> </w:t>
      </w:r>
      <w:r>
        <w:rPr>
          <w:sz w:val="24"/>
        </w:rPr>
        <w:t>(Ajout,</w:t>
      </w:r>
      <w:r>
        <w:rPr>
          <w:spacing w:val="1"/>
          <w:sz w:val="24"/>
        </w:rPr>
        <w:t xml:space="preserve"> </w:t>
      </w:r>
      <w:r>
        <w:rPr>
          <w:sz w:val="24"/>
        </w:rPr>
        <w:t>modification, suppression).</w:t>
      </w:r>
    </w:p>
    <w:p w14:paraId="0E439A88" w14:textId="77777777" w:rsidR="00195E8D" w:rsidRDefault="00195E8D" w:rsidP="00195E8D">
      <w:pPr>
        <w:pStyle w:val="Paragraphedeliste"/>
        <w:numPr>
          <w:ilvl w:val="1"/>
          <w:numId w:val="5"/>
        </w:numPr>
        <w:tabs>
          <w:tab w:val="left" w:pos="1781"/>
        </w:tabs>
        <w:jc w:val="both"/>
        <w:rPr>
          <w:sz w:val="24"/>
        </w:rPr>
      </w:pPr>
      <w:r>
        <w:rPr>
          <w:sz w:val="24"/>
        </w:rPr>
        <w:t>Serveur :</w:t>
      </w:r>
      <w:r>
        <w:rPr>
          <w:spacing w:val="-1"/>
          <w:sz w:val="24"/>
        </w:rPr>
        <w:t xml:space="preserve"> </w:t>
      </w:r>
      <w:r>
        <w:rPr>
          <w:sz w:val="24"/>
        </w:rPr>
        <w:t>Acteur</w:t>
      </w:r>
      <w:r>
        <w:rPr>
          <w:spacing w:val="-1"/>
          <w:sz w:val="24"/>
        </w:rPr>
        <w:t xml:space="preserve"> </w:t>
      </w:r>
      <w:r>
        <w:rPr>
          <w:sz w:val="24"/>
        </w:rPr>
        <w:t>secondaire,</w:t>
      </w:r>
      <w:r>
        <w:rPr>
          <w:spacing w:val="-7"/>
          <w:sz w:val="24"/>
        </w:rPr>
        <w:t xml:space="preserve"> </w:t>
      </w:r>
      <w:r>
        <w:rPr>
          <w:sz w:val="24"/>
        </w:rPr>
        <w:t>il</w:t>
      </w:r>
      <w:r>
        <w:rPr>
          <w:spacing w:val="-6"/>
          <w:sz w:val="24"/>
        </w:rPr>
        <w:t xml:space="preserve"> </w:t>
      </w:r>
      <w:r>
        <w:rPr>
          <w:sz w:val="24"/>
        </w:rPr>
        <w:t>s’occupe</w:t>
      </w:r>
      <w:r>
        <w:rPr>
          <w:spacing w:val="-1"/>
          <w:sz w:val="24"/>
        </w:rPr>
        <w:t xml:space="preserve"> </w:t>
      </w:r>
      <w:r>
        <w:rPr>
          <w:sz w:val="24"/>
        </w:rPr>
        <w:t>de</w:t>
      </w:r>
      <w:r>
        <w:rPr>
          <w:spacing w:val="-6"/>
          <w:sz w:val="24"/>
        </w:rPr>
        <w:t xml:space="preserve"> </w:t>
      </w:r>
      <w:r>
        <w:rPr>
          <w:sz w:val="24"/>
        </w:rPr>
        <w:t>la</w:t>
      </w:r>
      <w:r>
        <w:rPr>
          <w:spacing w:val="-6"/>
          <w:sz w:val="24"/>
        </w:rPr>
        <w:t xml:space="preserve"> </w:t>
      </w:r>
      <w:r>
        <w:rPr>
          <w:sz w:val="24"/>
        </w:rPr>
        <w:t>sauvegarde</w:t>
      </w:r>
      <w:r>
        <w:rPr>
          <w:spacing w:val="-1"/>
          <w:sz w:val="24"/>
        </w:rPr>
        <w:t xml:space="preserve"> </w:t>
      </w:r>
      <w:r>
        <w:rPr>
          <w:sz w:val="24"/>
        </w:rPr>
        <w:t>des</w:t>
      </w:r>
      <w:r>
        <w:rPr>
          <w:spacing w:val="-1"/>
          <w:sz w:val="24"/>
        </w:rPr>
        <w:t xml:space="preserve"> </w:t>
      </w:r>
      <w:r>
        <w:rPr>
          <w:sz w:val="24"/>
        </w:rPr>
        <w:t>fichiers</w:t>
      </w:r>
      <w:r>
        <w:rPr>
          <w:spacing w:val="-1"/>
          <w:sz w:val="24"/>
        </w:rPr>
        <w:t xml:space="preserve"> </w:t>
      </w:r>
      <w:r>
        <w:rPr>
          <w:sz w:val="24"/>
        </w:rPr>
        <w:t>et</w:t>
      </w:r>
      <w:r>
        <w:rPr>
          <w:spacing w:val="-3"/>
          <w:sz w:val="24"/>
        </w:rPr>
        <w:t xml:space="preserve"> </w:t>
      </w:r>
      <w:r>
        <w:rPr>
          <w:sz w:val="24"/>
        </w:rPr>
        <w:t>de</w:t>
      </w:r>
      <w:r>
        <w:rPr>
          <w:spacing w:val="-2"/>
          <w:sz w:val="24"/>
        </w:rPr>
        <w:t xml:space="preserve"> </w:t>
      </w:r>
      <w:r>
        <w:rPr>
          <w:sz w:val="24"/>
        </w:rPr>
        <w:t>la</w:t>
      </w:r>
      <w:r>
        <w:rPr>
          <w:spacing w:val="-1"/>
          <w:sz w:val="24"/>
        </w:rPr>
        <w:t xml:space="preserve"> </w:t>
      </w:r>
      <w:r>
        <w:rPr>
          <w:sz w:val="24"/>
        </w:rPr>
        <w:t>gestion</w:t>
      </w:r>
    </w:p>
    <w:p w14:paraId="528C1BB6" w14:textId="77777777" w:rsidR="00195E8D" w:rsidRDefault="00195E8D" w:rsidP="00195E8D">
      <w:pPr>
        <w:jc w:val="both"/>
        <w:rPr>
          <w:sz w:val="24"/>
        </w:rPr>
        <w:sectPr w:rsidR="00195E8D">
          <w:pgSz w:w="11900" w:h="16840"/>
          <w:pgMar w:top="1440" w:right="80" w:bottom="1520" w:left="380" w:header="0" w:footer="1329" w:gutter="0"/>
          <w:cols w:space="720"/>
        </w:sectPr>
      </w:pPr>
    </w:p>
    <w:p w14:paraId="640FF9D2" w14:textId="77777777" w:rsidR="00195E8D" w:rsidRDefault="00195E8D" w:rsidP="00195E8D">
      <w:pPr>
        <w:pStyle w:val="Corpsdetexte"/>
        <w:rPr>
          <w:sz w:val="20"/>
        </w:rPr>
      </w:pPr>
      <w:r>
        <w:rPr>
          <w:noProof/>
        </w:rPr>
        <w:lastRenderedPageBreak/>
        <mc:AlternateContent>
          <mc:Choice Requires="wps">
            <w:drawing>
              <wp:anchor distT="0" distB="0" distL="114300" distR="114300" simplePos="0" relativeHeight="251699276" behindDoc="1" locked="0" layoutInCell="1" allowOverlap="1" wp14:anchorId="797241B1" wp14:editId="2F4F205C">
                <wp:simplePos x="0" y="0"/>
                <wp:positionH relativeFrom="page">
                  <wp:posOffset>1143635</wp:posOffset>
                </wp:positionH>
                <wp:positionV relativeFrom="page">
                  <wp:posOffset>1424940</wp:posOffset>
                </wp:positionV>
                <wp:extent cx="1957705" cy="191770"/>
                <wp:effectExtent l="0" t="0" r="10795" b="11430"/>
                <wp:wrapNone/>
                <wp:docPr id="787" name="Text 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770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88359" w14:textId="77777777" w:rsidR="00195E8D" w:rsidRDefault="00195E8D" w:rsidP="00195E8D">
                            <w:pPr>
                              <w:tabs>
                                <w:tab w:val="left" w:pos="359"/>
                              </w:tabs>
                              <w:spacing w:line="301" w:lineRule="exact"/>
                              <w:rPr>
                                <w:sz w:val="24"/>
                              </w:rPr>
                            </w:pPr>
                            <w:r>
                              <w:rPr>
                                <w:rFonts w:ascii="Symbol" w:hAnsi="Symbol"/>
                                <w:sz w:val="24"/>
                              </w:rPr>
                              <w:t></w:t>
                            </w:r>
                            <w:r>
                              <w:rPr>
                                <w:rFonts w:ascii="Times New Roman" w:hAnsi="Times New Roman"/>
                                <w:sz w:val="24"/>
                              </w:rPr>
                              <w:tab/>
                            </w:r>
                            <w:r>
                              <w:rPr>
                                <w:sz w:val="24"/>
                              </w:rPr>
                              <w:t>du</w:t>
                            </w:r>
                            <w:r>
                              <w:rPr>
                                <w:spacing w:val="-4"/>
                                <w:sz w:val="24"/>
                              </w:rPr>
                              <w:t xml:space="preserve"> </w:t>
                            </w:r>
                            <w:r>
                              <w:rPr>
                                <w:sz w:val="24"/>
                              </w:rPr>
                              <w:t>stockage</w:t>
                            </w:r>
                            <w:r>
                              <w:rPr>
                                <w:spacing w:val="-3"/>
                                <w:sz w:val="24"/>
                              </w:rPr>
                              <w:t xml:space="preserve"> </w:t>
                            </w:r>
                            <w:r>
                              <w:rPr>
                                <w:sz w:val="24"/>
                              </w:rPr>
                              <w:t>des</w:t>
                            </w:r>
                            <w:r>
                              <w:rPr>
                                <w:spacing w:val="-4"/>
                                <w:sz w:val="24"/>
                              </w:rPr>
                              <w:t xml:space="preserve"> </w:t>
                            </w:r>
                            <w:r>
                              <w:rPr>
                                <w:sz w:val="24"/>
                              </w:rPr>
                              <w:t>utilisateurs.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241B1" id="Text Box 626" o:spid="_x0000_s1069" type="#_x0000_t202" style="position:absolute;margin-left:90.05pt;margin-top:112.2pt;width:154.15pt;height:15.1pt;z-index:-251617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" filled="f" stroked="f">
                <v:path arrowok="t"/>
                <v:textbox inset="0,0,0,0">
                  <w:txbxContent>
                    <w:p w14:paraId="72188359" w14:textId="77777777" w:rsidR="00195E8D" w:rsidRDefault="00195E8D" w:rsidP="00195E8D">
                      <w:pPr>
                        <w:tabs>
                          <w:tab w:val="left" w:pos="359"/>
                        </w:tabs>
                        <w:spacing w:line="301" w:lineRule="exact"/>
                        <w:rPr>
                          <w:sz w:val="24"/>
                        </w:rPr>
                      </w:pPr>
                      <w:r>
                        <w:rPr>
                          <w:rFonts w:ascii="Symbol" w:hAnsi="Symbol"/>
                          <w:sz w:val="24"/>
                        </w:rPr>
                        <w:t></w:t>
                      </w:r>
                      <w:r>
                        <w:rPr>
                          <w:rFonts w:ascii="Times New Roman" w:hAnsi="Times New Roman"/>
                          <w:sz w:val="24"/>
                        </w:rPr>
                        <w:tab/>
                      </w:r>
                      <w:r>
                        <w:rPr>
                          <w:sz w:val="24"/>
                        </w:rPr>
                        <w:t>du</w:t>
                      </w:r>
                      <w:r>
                        <w:rPr>
                          <w:spacing w:val="-4"/>
                          <w:sz w:val="24"/>
                        </w:rPr>
                        <w:t xml:space="preserve"> </w:t>
                      </w:r>
                      <w:r>
                        <w:rPr>
                          <w:sz w:val="24"/>
                        </w:rPr>
                        <w:t>stockage</w:t>
                      </w:r>
                      <w:r>
                        <w:rPr>
                          <w:spacing w:val="-3"/>
                          <w:sz w:val="24"/>
                        </w:rPr>
                        <w:t xml:space="preserve"> </w:t>
                      </w:r>
                      <w:r>
                        <w:rPr>
                          <w:sz w:val="24"/>
                        </w:rPr>
                        <w:t>des</w:t>
                      </w:r>
                      <w:r>
                        <w:rPr>
                          <w:spacing w:val="-4"/>
                          <w:sz w:val="24"/>
                        </w:rPr>
                        <w:t xml:space="preserve"> </w:t>
                      </w:r>
                      <w:r>
                        <w:rPr>
                          <w:sz w:val="24"/>
                        </w:rPr>
                        <w:t>utilisateurs.</w:t>
                      </w:r>
                    </w:p>
                  </w:txbxContent>
                </v:textbox>
                <w10:wrap anchorx="page" anchory="page"/>
              </v:shape>
            </w:pict>
          </mc:Fallback>
        </mc:AlternateContent>
      </w:r>
    </w:p>
    <w:p w14:paraId="53EFCBEC" w14:textId="77777777" w:rsidR="00195E8D" w:rsidRDefault="00195E8D" w:rsidP="00195E8D">
      <w:pPr>
        <w:pStyle w:val="Corpsdetexte"/>
        <w:rPr>
          <w:sz w:val="20"/>
        </w:rPr>
      </w:pPr>
    </w:p>
    <w:p w14:paraId="316F0662" w14:textId="77777777" w:rsidR="00195E8D" w:rsidRDefault="00195E8D" w:rsidP="00195E8D">
      <w:pPr>
        <w:pStyle w:val="Corpsdetexte"/>
        <w:spacing w:before="3" w:after="1"/>
      </w:pPr>
    </w:p>
    <w:p w14:paraId="0B54BBCA" w14:textId="77777777" w:rsidR="00195E8D" w:rsidRDefault="00195E8D" w:rsidP="00195E8D">
      <w:pPr>
        <w:pStyle w:val="Corpsdetexte"/>
        <w:ind w:left="502"/>
        <w:rPr>
          <w:sz w:val="20"/>
        </w:rPr>
      </w:pPr>
      <w:r>
        <w:rPr>
          <w:noProof/>
        </w:rPr>
        <mc:AlternateContent>
          <mc:Choice Requires="wpg">
            <w:drawing>
              <wp:inline distT="0" distB="0" distL="0" distR="0" wp14:anchorId="0999230C" wp14:editId="52E22A9F">
                <wp:extent cx="5705475" cy="528955"/>
                <wp:effectExtent l="0" t="0" r="9525" b="4445"/>
                <wp:docPr id="783" name="Groupe 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5475" cy="528955"/>
                          <a:chOff x="0" y="0"/>
                          <a:chExt cx="8985" cy="833"/>
                        </a:xfrm>
                      </wpg:grpSpPr>
                      <wps:wsp>
                        <wps:cNvPr id="784" name="Rectangle 75"/>
                        <wps:cNvSpPr>
                          <a:spLocks/>
                        </wps:cNvSpPr>
                        <wps:spPr bwMode="auto">
                          <a:xfrm>
                            <a:off x="0" y="0"/>
                            <a:ext cx="8985" cy="833"/>
                          </a:xfrm>
                          <a:prstGeom prst="rect">
                            <a:avLst/>
                          </a:prstGeom>
                          <a:solidFill>
                            <a:srgbClr val="FFFFFF"/>
                          </a:solidFill>
                          <a:ln>
                            <a:noFill/>
                          </a:ln>
                        </wps:spPr>
                        <wps:bodyPr rot="0" vert="horz" wrap="square" lIns="91440" tIns="45720" rIns="91440" bIns="45720" anchor="t" anchorCtr="0" upright="1">
                          <a:noAutofit/>
                        </wps:bodyPr>
                      </wps:wsp>
                      <wps:wsp>
                        <wps:cNvPr id="786" name="Text Box 77"/>
                        <wps:cNvSpPr txBox="1">
                          <a:spLocks/>
                        </wps:cNvSpPr>
                        <wps:spPr bwMode="auto">
                          <a:xfrm>
                            <a:off x="358" y="0"/>
                            <a:ext cx="3284" cy="352"/>
                          </a:xfrm>
                          <a:prstGeom prst="rect">
                            <a:avLst/>
                          </a:prstGeom>
                          <a:noFill/>
                          <a:ln>
                            <a:noFill/>
                          </a:ln>
                        </wps:spPr>
                        <wps:txbx>
                          <w:txbxContent>
                            <w:p w14:paraId="3173CFB7" w14:textId="77777777" w:rsidR="00195E8D" w:rsidRDefault="00195E8D" w:rsidP="00195E8D">
                              <w:pPr>
                                <w:numPr>
                                  <w:ilvl w:val="0"/>
                                  <w:numId w:val="4"/>
                                </w:numPr>
                                <w:tabs>
                                  <w:tab w:val="left" w:pos="359"/>
                                  <w:tab w:val="left" w:pos="360"/>
                                </w:tabs>
                                <w:spacing w:line="352" w:lineRule="exact"/>
                                <w:rPr>
                                  <w:sz w:val="28"/>
                                </w:rPr>
                              </w:pPr>
                              <w:r>
                                <w:rPr>
                                  <w:color w:val="006FC0"/>
                                  <w:sz w:val="28"/>
                                  <w:u w:val="single" w:color="006FC0"/>
                                </w:rPr>
                                <w:t>D.5. Diagramme de</w:t>
                              </w:r>
                              <w:r>
                                <w:rPr>
                                  <w:color w:val="006FC0"/>
                                  <w:spacing w:val="2"/>
                                  <w:sz w:val="28"/>
                                  <w:u w:val="single" w:color="006FC0"/>
                                </w:rPr>
                                <w:t xml:space="preserve"> </w:t>
                              </w:r>
                              <w:r>
                                <w:rPr>
                                  <w:color w:val="006FC0"/>
                                  <w:sz w:val="28"/>
                                  <w:u w:val="single" w:color="006FC0"/>
                                </w:rPr>
                                <w:t>classe</w:t>
                              </w:r>
                            </w:p>
                          </w:txbxContent>
                        </wps:txbx>
                        <wps:bodyPr rot="0" vert="horz" wrap="square" lIns="0" tIns="0" rIns="0" bIns="0" anchor="t" anchorCtr="0" upright="1">
                          <a:noAutofit/>
                        </wps:bodyPr>
                      </wps:wsp>
                    </wpg:wgp>
                  </a:graphicData>
                </a:graphic>
              </wp:inline>
            </w:drawing>
          </mc:Choice>
          <mc:Fallback>
            <w:pict>
              <v:group w14:anchorId="0999230C" id="Groupe 783" o:spid="_x0000_s1070" style="width:449.25pt;height:41.65pt;mso-position-horizontal-relative:char;mso-position-vertical-relative:line" coordsize="8985,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">
                <v:rect id="Rectangle 75" o:spid="_x0000_s1071" style="position:absolute;width:8985;height: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" stroked="f"/>
                <v:shape id="Text Box 77" o:spid="_x0000_s1072" type="#_x0000_t202" style="position:absolute;left:358;width:3284;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3173CFB7" w14:textId="77777777" w:rsidR="00195E8D" w:rsidRDefault="00195E8D" w:rsidP="00195E8D">
                        <w:pPr>
                          <w:numPr>
                            <w:ilvl w:val="0"/>
                            <w:numId w:val="4"/>
                          </w:numPr>
                          <w:tabs>
                            <w:tab w:val="left" w:pos="359"/>
                            <w:tab w:val="left" w:pos="360"/>
                          </w:tabs>
                          <w:spacing w:line="352" w:lineRule="exact"/>
                          <w:rPr>
                            <w:sz w:val="28"/>
                          </w:rPr>
                        </w:pPr>
                        <w:r>
                          <w:rPr>
                            <w:color w:val="006FC0"/>
                            <w:sz w:val="28"/>
                            <w:u w:val="single" w:color="006FC0"/>
                          </w:rPr>
                          <w:t>D.5. Diagramme de</w:t>
                        </w:r>
                        <w:r>
                          <w:rPr>
                            <w:color w:val="006FC0"/>
                            <w:spacing w:val="2"/>
                            <w:sz w:val="28"/>
                            <w:u w:val="single" w:color="006FC0"/>
                          </w:rPr>
                          <w:t xml:space="preserve"> </w:t>
                        </w:r>
                        <w:r>
                          <w:rPr>
                            <w:color w:val="006FC0"/>
                            <w:sz w:val="28"/>
                            <w:u w:val="single" w:color="006FC0"/>
                          </w:rPr>
                          <w:t>classe</w:t>
                        </w:r>
                      </w:p>
                    </w:txbxContent>
                  </v:textbox>
                </v:shape>
                <w10:anchorlock/>
              </v:group>
            </w:pict>
          </mc:Fallback>
        </mc:AlternateContent>
      </w:r>
    </w:p>
    <w:p w14:paraId="4CB4F439" w14:textId="77777777" w:rsidR="00195E8D" w:rsidRDefault="00195E8D" w:rsidP="00195E8D">
      <w:pPr>
        <w:pStyle w:val="Corpsdetexte"/>
        <w:rPr>
          <w:sz w:val="20"/>
        </w:rPr>
      </w:pPr>
    </w:p>
    <w:p w14:paraId="5509FF41" w14:textId="77777777" w:rsidR="00195E8D" w:rsidRDefault="00195E8D" w:rsidP="00195E8D">
      <w:pPr>
        <w:pStyle w:val="Corpsdetexte"/>
        <w:rPr>
          <w:sz w:val="20"/>
        </w:rPr>
      </w:pPr>
    </w:p>
    <w:p w14:paraId="7B924490" w14:textId="77777777" w:rsidR="00195E8D" w:rsidRDefault="00195E8D" w:rsidP="00195E8D">
      <w:pPr>
        <w:pStyle w:val="Corpsdetexte"/>
        <w:rPr>
          <w:sz w:val="20"/>
        </w:rPr>
      </w:pPr>
    </w:p>
    <w:p w14:paraId="355D545B" w14:textId="77777777" w:rsidR="00195E8D" w:rsidRDefault="00195E8D" w:rsidP="00195E8D">
      <w:pPr>
        <w:pStyle w:val="Corpsdetexte"/>
        <w:rPr>
          <w:sz w:val="20"/>
        </w:rPr>
      </w:pPr>
    </w:p>
    <w:p w14:paraId="5879ED44" w14:textId="03EAF724" w:rsidR="00195E8D" w:rsidRDefault="00195E8D" w:rsidP="00195E8D">
      <w:pPr>
        <w:pStyle w:val="Corpsdetexte"/>
        <w:rPr>
          <w:sz w:val="20"/>
        </w:rPr>
      </w:pPr>
      <w:r>
        <w:rPr>
          <w:sz w:val="20"/>
        </w:rPr>
        <w:tab/>
      </w:r>
      <w:r w:rsidRPr="0055035D">
        <w:rPr>
          <w:rFonts w:asciiTheme="majorHAnsi" w:eastAsia="Arial" w:hAnsiTheme="majorHAnsi" w:cstheme="majorHAnsi"/>
          <w:b/>
          <w:noProof/>
          <w:color w:val="3762A2"/>
          <w:sz w:val="32"/>
        </w:rPr>
        <w:drawing>
          <wp:inline distT="0" distB="0" distL="0" distR="0" wp14:anchorId="4989F67E" wp14:editId="4CC22CB8">
            <wp:extent cx="5704840" cy="5048250"/>
            <wp:effectExtent l="0" t="0" r="0" b="635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04840" cy="5048250"/>
                    </a:xfrm>
                    <a:prstGeom prst="rect">
                      <a:avLst/>
                    </a:prstGeom>
                  </pic:spPr>
                </pic:pic>
              </a:graphicData>
            </a:graphic>
          </wp:inline>
        </w:drawing>
      </w:r>
    </w:p>
    <w:p w14:paraId="06BADAF9" w14:textId="1930F043" w:rsidR="00195E8D" w:rsidRDefault="00195E8D" w:rsidP="00195E8D">
      <w:pPr>
        <w:pStyle w:val="Corpsdetexte"/>
        <w:rPr>
          <w:sz w:val="20"/>
        </w:rPr>
      </w:pPr>
      <w:r>
        <w:rPr>
          <w:sz w:val="20"/>
        </w:rPr>
        <w:tab/>
      </w:r>
    </w:p>
    <w:p w14:paraId="496F29CB" w14:textId="77777777" w:rsidR="00195E8D" w:rsidRDefault="00195E8D" w:rsidP="00195E8D">
      <w:pPr>
        <w:pStyle w:val="Corpsdetexte"/>
        <w:spacing w:before="12"/>
        <w:rPr>
          <w:sz w:val="16"/>
        </w:rPr>
      </w:pPr>
    </w:p>
    <w:p w14:paraId="48A33872" w14:textId="77777777" w:rsidR="00195E8D" w:rsidRDefault="00195E8D" w:rsidP="00195E8D">
      <w:pPr>
        <w:spacing w:before="51" w:line="242" w:lineRule="auto"/>
        <w:ind w:left="1055" w:right="1400" w:hanging="10"/>
        <w:jc w:val="both"/>
        <w:rPr>
          <w:sz w:val="24"/>
        </w:rPr>
      </w:pPr>
      <w:r>
        <w:rPr>
          <w:sz w:val="24"/>
        </w:rPr>
        <w:t>Ce</w:t>
      </w:r>
      <w:r>
        <w:rPr>
          <w:spacing w:val="1"/>
          <w:sz w:val="24"/>
        </w:rPr>
        <w:t xml:space="preserve"> </w:t>
      </w:r>
      <w:r>
        <w:rPr>
          <w:sz w:val="24"/>
        </w:rPr>
        <w:t>diagramme</w:t>
      </w:r>
      <w:r>
        <w:rPr>
          <w:spacing w:val="1"/>
          <w:sz w:val="24"/>
        </w:rPr>
        <w:t xml:space="preserve"> </w:t>
      </w:r>
      <w:r>
        <w:rPr>
          <w:sz w:val="24"/>
        </w:rPr>
        <w:t>représente</w:t>
      </w:r>
      <w:r>
        <w:rPr>
          <w:spacing w:val="1"/>
          <w:sz w:val="24"/>
        </w:rPr>
        <w:t xml:space="preserve"> </w:t>
      </w:r>
      <w:r>
        <w:rPr>
          <w:sz w:val="24"/>
        </w:rPr>
        <w:t>les</w:t>
      </w:r>
      <w:r>
        <w:rPr>
          <w:spacing w:val="1"/>
          <w:sz w:val="24"/>
        </w:rPr>
        <w:t xml:space="preserve"> </w:t>
      </w:r>
      <w:r>
        <w:rPr>
          <w:sz w:val="24"/>
        </w:rPr>
        <w:t>classes</w:t>
      </w:r>
      <w:r>
        <w:rPr>
          <w:spacing w:val="1"/>
          <w:sz w:val="24"/>
        </w:rPr>
        <w:t xml:space="preserve"> </w:t>
      </w:r>
      <w:r>
        <w:rPr>
          <w:sz w:val="24"/>
        </w:rPr>
        <w:t>de</w:t>
      </w:r>
      <w:r>
        <w:rPr>
          <w:spacing w:val="1"/>
          <w:sz w:val="24"/>
        </w:rPr>
        <w:t xml:space="preserve"> </w:t>
      </w:r>
      <w:r>
        <w:rPr>
          <w:sz w:val="24"/>
        </w:rPr>
        <w:t>notre système et</w:t>
      </w:r>
      <w:r>
        <w:rPr>
          <w:spacing w:val="1"/>
          <w:sz w:val="24"/>
        </w:rPr>
        <w:t xml:space="preserve"> </w:t>
      </w:r>
      <w:r>
        <w:rPr>
          <w:sz w:val="24"/>
        </w:rPr>
        <w:t>les</w:t>
      </w:r>
      <w:r>
        <w:rPr>
          <w:spacing w:val="1"/>
          <w:sz w:val="24"/>
        </w:rPr>
        <w:t xml:space="preserve"> </w:t>
      </w:r>
      <w:r>
        <w:rPr>
          <w:sz w:val="24"/>
        </w:rPr>
        <w:t>relations entre</w:t>
      </w:r>
      <w:r>
        <w:rPr>
          <w:spacing w:val="1"/>
          <w:sz w:val="24"/>
        </w:rPr>
        <w:t xml:space="preserve"> </w:t>
      </w:r>
      <w:r>
        <w:rPr>
          <w:sz w:val="24"/>
        </w:rPr>
        <w:t>elles.</w:t>
      </w:r>
      <w:r>
        <w:rPr>
          <w:spacing w:val="1"/>
          <w:sz w:val="24"/>
        </w:rPr>
        <w:t xml:space="preserve"> </w:t>
      </w:r>
      <w:r>
        <w:rPr>
          <w:sz w:val="24"/>
        </w:rPr>
        <w:t>Elle</w:t>
      </w:r>
      <w:r>
        <w:rPr>
          <w:spacing w:val="1"/>
          <w:sz w:val="24"/>
        </w:rPr>
        <w:t xml:space="preserve"> </w:t>
      </w:r>
      <w:r>
        <w:rPr>
          <w:sz w:val="24"/>
        </w:rPr>
        <w:t>compose aussi</w:t>
      </w:r>
      <w:r>
        <w:rPr>
          <w:spacing w:val="-3"/>
          <w:sz w:val="24"/>
        </w:rPr>
        <w:t xml:space="preserve"> </w:t>
      </w:r>
      <w:r>
        <w:rPr>
          <w:sz w:val="24"/>
        </w:rPr>
        <w:t>toutes</w:t>
      </w:r>
      <w:r>
        <w:rPr>
          <w:spacing w:val="2"/>
          <w:sz w:val="24"/>
        </w:rPr>
        <w:t xml:space="preserve"> </w:t>
      </w:r>
      <w:r>
        <w:rPr>
          <w:sz w:val="24"/>
        </w:rPr>
        <w:t>les</w:t>
      </w:r>
      <w:r>
        <w:rPr>
          <w:spacing w:val="1"/>
          <w:sz w:val="24"/>
        </w:rPr>
        <w:t xml:space="preserve"> </w:t>
      </w:r>
      <w:r>
        <w:rPr>
          <w:sz w:val="24"/>
        </w:rPr>
        <w:t>tables</w:t>
      </w:r>
      <w:r>
        <w:rPr>
          <w:spacing w:val="2"/>
          <w:sz w:val="24"/>
        </w:rPr>
        <w:t xml:space="preserve"> </w:t>
      </w:r>
      <w:r>
        <w:rPr>
          <w:sz w:val="24"/>
        </w:rPr>
        <w:t>de</w:t>
      </w:r>
      <w:r>
        <w:rPr>
          <w:spacing w:val="-3"/>
          <w:sz w:val="24"/>
        </w:rPr>
        <w:t xml:space="preserve"> </w:t>
      </w:r>
      <w:r>
        <w:rPr>
          <w:sz w:val="24"/>
        </w:rPr>
        <w:t>notre</w:t>
      </w:r>
      <w:r>
        <w:rPr>
          <w:spacing w:val="-5"/>
          <w:sz w:val="24"/>
        </w:rPr>
        <w:t xml:space="preserve"> </w:t>
      </w:r>
      <w:r>
        <w:rPr>
          <w:sz w:val="24"/>
        </w:rPr>
        <w:t>base</w:t>
      </w:r>
      <w:r>
        <w:rPr>
          <w:spacing w:val="1"/>
          <w:sz w:val="24"/>
        </w:rPr>
        <w:t xml:space="preserve"> </w:t>
      </w:r>
      <w:r>
        <w:rPr>
          <w:sz w:val="24"/>
        </w:rPr>
        <w:t>de</w:t>
      </w:r>
      <w:r>
        <w:rPr>
          <w:spacing w:val="2"/>
          <w:sz w:val="24"/>
        </w:rPr>
        <w:t xml:space="preserve"> </w:t>
      </w:r>
      <w:r>
        <w:rPr>
          <w:sz w:val="24"/>
        </w:rPr>
        <w:t>données.</w:t>
      </w:r>
    </w:p>
    <w:p w14:paraId="53EAC3F8" w14:textId="67B9D9E0" w:rsidR="00195E8D" w:rsidRDefault="00195E8D" w:rsidP="00195E8D">
      <w:pPr>
        <w:pStyle w:val="Paragraphedeliste"/>
      </w:pPr>
      <w:r>
        <w:rPr>
          <w:sz w:val="24"/>
        </w:rPr>
        <w:t>La classe est l’élément centrale du système. Il est rattaché à une unique école (classe School)</w:t>
      </w:r>
      <w:r>
        <w:rPr>
          <w:spacing w:val="1"/>
          <w:sz w:val="24"/>
        </w:rPr>
        <w:t xml:space="preserve"> </w:t>
      </w:r>
      <w:r>
        <w:rPr>
          <w:sz w:val="24"/>
        </w:rPr>
        <w:t>et à un unique stockage. (Classe Storage). Il peut posséder autant de fichiers et dossiers qu’il</w:t>
      </w:r>
      <w:r>
        <w:rPr>
          <w:spacing w:val="1"/>
          <w:sz w:val="24"/>
        </w:rPr>
        <w:t xml:space="preserve"> </w:t>
      </w:r>
      <w:r>
        <w:rPr>
          <w:sz w:val="24"/>
        </w:rPr>
        <w:t>le souhaite</w:t>
      </w:r>
      <w:r>
        <w:rPr>
          <w:spacing w:val="1"/>
          <w:sz w:val="24"/>
        </w:rPr>
        <w:t xml:space="preserve"> </w:t>
      </w:r>
      <w:r>
        <w:rPr>
          <w:sz w:val="24"/>
        </w:rPr>
        <w:t>(classe</w:t>
      </w:r>
      <w:r>
        <w:rPr>
          <w:spacing w:val="-2"/>
          <w:sz w:val="24"/>
        </w:rPr>
        <w:t xml:space="preserve"> </w:t>
      </w:r>
      <w:r>
        <w:rPr>
          <w:sz w:val="24"/>
        </w:rPr>
        <w:t>File</w:t>
      </w:r>
      <w:r>
        <w:rPr>
          <w:spacing w:val="2"/>
          <w:sz w:val="24"/>
        </w:rPr>
        <w:t xml:space="preserve"> </w:t>
      </w:r>
      <w:r>
        <w:rPr>
          <w:sz w:val="24"/>
        </w:rPr>
        <w:t>et</w:t>
      </w:r>
      <w:r>
        <w:rPr>
          <w:spacing w:val="-4"/>
          <w:sz w:val="24"/>
        </w:rPr>
        <w:t xml:space="preserve"> </w:t>
      </w:r>
      <w:r>
        <w:rPr>
          <w:sz w:val="24"/>
        </w:rPr>
        <w:t>Folder).</w:t>
      </w:r>
    </w:p>
    <w:p w14:paraId="1A3A7E75" w14:textId="51120C05" w:rsidR="00195E8D" w:rsidRDefault="00195E8D" w:rsidP="005B03E9">
      <w:pPr>
        <w:pStyle w:val="Paragraphedeliste"/>
      </w:pPr>
    </w:p>
    <w:p w14:paraId="09BB4FB2" w14:textId="71ED1430" w:rsidR="00195E8D" w:rsidRDefault="00195E8D" w:rsidP="00632913"/>
    <w:p w14:paraId="2F2C5BF1" w14:textId="77777777" w:rsidR="00195E8D" w:rsidRDefault="00195E8D" w:rsidP="005B03E9">
      <w:pPr>
        <w:pStyle w:val="Paragraphedeliste"/>
      </w:pPr>
    </w:p>
    <w:p w14:paraId="36EB35BF" w14:textId="25BE6744" w:rsidR="006739A1" w:rsidRPr="00632913" w:rsidRDefault="006739A1" w:rsidP="00632913">
      <w:pPr>
        <w:pStyle w:val="Corpsdetexte"/>
        <w:keepNext/>
        <w:ind w:left="2880" w:firstLine="720"/>
        <w:rPr>
          <w:b/>
          <w:bCs/>
          <w:color w:val="0070C0"/>
          <w:sz w:val="36"/>
          <w:szCs w:val="36"/>
          <w:u w:val="single"/>
        </w:rPr>
      </w:pPr>
      <w:r w:rsidRPr="006739A1">
        <w:rPr>
          <w:b/>
          <w:bCs/>
          <w:color w:val="0070C0"/>
          <w:sz w:val="36"/>
          <w:szCs w:val="36"/>
          <w:u w:val="single"/>
        </w:rPr>
        <w:t xml:space="preserve">Les différents formats </w:t>
      </w:r>
    </w:p>
    <w:p w14:paraId="6F49477E" w14:textId="69489C57" w:rsidR="006739A1" w:rsidRDefault="006739A1" w:rsidP="006739A1">
      <w:pPr>
        <w:pStyle w:val="Corpsdetexte"/>
        <w:keepNext/>
        <w:ind w:left="2880" w:firstLine="720"/>
        <w:rPr>
          <w:b/>
          <w:bCs/>
          <w:sz w:val="36"/>
          <w:szCs w:val="36"/>
          <w:u w:val="single"/>
        </w:rPr>
      </w:pPr>
    </w:p>
    <w:p w14:paraId="16957705" w14:textId="7F45F478" w:rsidR="006739A1" w:rsidRDefault="006739A1" w:rsidP="006A2762">
      <w:pPr>
        <w:pStyle w:val="Corpsdetexte"/>
        <w:keepNext/>
        <w:ind w:left="3600" w:firstLine="720"/>
        <w:rPr>
          <w:b/>
          <w:bCs/>
          <w:color w:val="00B0F0"/>
          <w:sz w:val="36"/>
          <w:szCs w:val="36"/>
        </w:rPr>
      </w:pPr>
      <w:r w:rsidRPr="006739A1">
        <w:rPr>
          <w:b/>
          <w:bCs/>
          <w:color w:val="00B0F0"/>
          <w:sz w:val="36"/>
          <w:szCs w:val="36"/>
        </w:rPr>
        <w:t>Format PC</w:t>
      </w:r>
      <w:r>
        <w:rPr>
          <w:b/>
          <w:bCs/>
          <w:color w:val="00B0F0"/>
          <w:sz w:val="36"/>
          <w:szCs w:val="36"/>
        </w:rPr>
        <w:t xml:space="preserve"> : </w:t>
      </w:r>
    </w:p>
    <w:p w14:paraId="2ADF825A" w14:textId="60A4C5B1" w:rsidR="001D5115" w:rsidRDefault="001D5115" w:rsidP="00632913">
      <w:pPr>
        <w:pStyle w:val="Corpsdetexte"/>
        <w:keepNext/>
      </w:pPr>
    </w:p>
    <w:p w14:paraId="0DF08C11" w14:textId="39F9FE04" w:rsidR="001D5115" w:rsidRPr="00881D60" w:rsidRDefault="001D5115" w:rsidP="00881D60">
      <w:pPr>
        <w:pStyle w:val="Lgende"/>
      </w:pPr>
      <w:r>
        <w:t xml:space="preserve">                 </w:t>
      </w:r>
      <w:r w:rsidR="006739A1">
        <w:t xml:space="preserve">Exemple </w:t>
      </w:r>
      <w:r>
        <w:t xml:space="preserve">Page </w:t>
      </w:r>
      <w:r w:rsidR="006739A1">
        <w:t>de connexion</w:t>
      </w:r>
      <w:r w:rsidR="00632913">
        <w:t xml:space="preserve"> et page </w:t>
      </w:r>
      <w:r w:rsidR="00881D60">
        <w:t>principale format</w:t>
      </w:r>
    </w:p>
    <w:p w14:paraId="339C40CD" w14:textId="5EBC21AF" w:rsidR="001D5115" w:rsidRDefault="001D5115" w:rsidP="001D5115">
      <w:pPr>
        <w:rPr>
          <w:i/>
          <w:iCs/>
          <w:color w:val="1F497D" w:themeColor="text2"/>
          <w:sz w:val="18"/>
          <w:szCs w:val="18"/>
        </w:rPr>
      </w:pPr>
    </w:p>
    <w:p w14:paraId="0C6ED16A" w14:textId="4692BE16" w:rsidR="001D5115" w:rsidRDefault="00881D60" w:rsidP="001D5115">
      <w:pPr>
        <w:keepNext/>
      </w:pPr>
      <w:r w:rsidRPr="00061D6B">
        <w:rPr>
          <w:noProof/>
        </w:rPr>
        <w:drawing>
          <wp:anchor distT="0" distB="0" distL="114300" distR="114300" simplePos="0" relativeHeight="251712588" behindDoc="0" locked="0" layoutInCell="1" allowOverlap="1" wp14:anchorId="12649A4A" wp14:editId="00D456E1">
            <wp:simplePos x="0" y="0"/>
            <wp:positionH relativeFrom="page">
              <wp:posOffset>538480</wp:posOffset>
            </wp:positionH>
            <wp:positionV relativeFrom="paragraph">
              <wp:posOffset>13970</wp:posOffset>
            </wp:positionV>
            <wp:extent cx="5760720" cy="3567430"/>
            <wp:effectExtent l="0" t="0" r="0" b="0"/>
            <wp:wrapNone/>
            <wp:docPr id="779" name="Image 779" descr="Une image contenant texte, ordinateur, intérieur,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ordinateur, intérieur, personne&#10;&#10;Description générée automatiquemen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720" cy="3567430"/>
                    </a:xfrm>
                    <a:prstGeom prst="rect">
                      <a:avLst/>
                    </a:prstGeom>
                  </pic:spPr>
                </pic:pic>
              </a:graphicData>
            </a:graphic>
          </wp:anchor>
        </w:drawing>
      </w:r>
    </w:p>
    <w:p w14:paraId="1EFF360E" w14:textId="669F2014" w:rsidR="00116190" w:rsidRPr="00116190" w:rsidRDefault="00116190" w:rsidP="00116190">
      <w:pPr>
        <w:tabs>
          <w:tab w:val="left" w:pos="2537"/>
        </w:tabs>
        <w:rPr>
          <w:sz w:val="23"/>
        </w:rPr>
      </w:pPr>
    </w:p>
    <w:p w14:paraId="31065A13" w14:textId="74FEBF69" w:rsidR="00116190" w:rsidRPr="00116190" w:rsidRDefault="00116190" w:rsidP="00116190">
      <w:pPr>
        <w:rPr>
          <w:sz w:val="23"/>
        </w:rPr>
      </w:pPr>
    </w:p>
    <w:p w14:paraId="43E79B6A" w14:textId="77777777" w:rsidR="00116190" w:rsidRDefault="00116190" w:rsidP="00116190">
      <w:pPr>
        <w:rPr>
          <w:sz w:val="23"/>
        </w:rPr>
      </w:pPr>
    </w:p>
    <w:p w14:paraId="2A21F95F" w14:textId="77777777" w:rsidR="00881D60" w:rsidRDefault="00881D60" w:rsidP="00116190">
      <w:pPr>
        <w:rPr>
          <w:sz w:val="23"/>
        </w:rPr>
      </w:pPr>
    </w:p>
    <w:p w14:paraId="655B7F8B" w14:textId="77777777" w:rsidR="00881D60" w:rsidRDefault="00881D60" w:rsidP="00116190">
      <w:pPr>
        <w:rPr>
          <w:sz w:val="23"/>
        </w:rPr>
      </w:pPr>
    </w:p>
    <w:p w14:paraId="5CA0756D" w14:textId="77777777" w:rsidR="00881D60" w:rsidRDefault="00881D60" w:rsidP="00116190">
      <w:pPr>
        <w:rPr>
          <w:sz w:val="23"/>
        </w:rPr>
      </w:pPr>
    </w:p>
    <w:p w14:paraId="45425F09" w14:textId="77777777" w:rsidR="00881D60" w:rsidRDefault="00881D60" w:rsidP="00116190">
      <w:pPr>
        <w:rPr>
          <w:sz w:val="23"/>
        </w:rPr>
      </w:pPr>
    </w:p>
    <w:p w14:paraId="4BFFCDDF" w14:textId="77777777" w:rsidR="00881D60" w:rsidRDefault="00881D60" w:rsidP="00116190">
      <w:pPr>
        <w:rPr>
          <w:sz w:val="23"/>
        </w:rPr>
      </w:pPr>
    </w:p>
    <w:p w14:paraId="5225874A" w14:textId="77777777" w:rsidR="00881D60" w:rsidRDefault="00881D60" w:rsidP="00116190">
      <w:pPr>
        <w:rPr>
          <w:sz w:val="23"/>
        </w:rPr>
      </w:pPr>
    </w:p>
    <w:p w14:paraId="6E96CEA0" w14:textId="77777777" w:rsidR="00881D60" w:rsidRDefault="00881D60" w:rsidP="00116190">
      <w:pPr>
        <w:rPr>
          <w:sz w:val="23"/>
        </w:rPr>
      </w:pPr>
    </w:p>
    <w:p w14:paraId="4F13EFDA" w14:textId="77777777" w:rsidR="00881D60" w:rsidRDefault="00881D60" w:rsidP="00116190">
      <w:pPr>
        <w:rPr>
          <w:sz w:val="23"/>
        </w:rPr>
      </w:pPr>
    </w:p>
    <w:p w14:paraId="5F269822" w14:textId="77777777" w:rsidR="00881D60" w:rsidRDefault="00881D60" w:rsidP="00116190">
      <w:pPr>
        <w:rPr>
          <w:sz w:val="23"/>
        </w:rPr>
      </w:pPr>
    </w:p>
    <w:p w14:paraId="3885AEE4" w14:textId="77777777" w:rsidR="00881D60" w:rsidRDefault="00881D60" w:rsidP="00116190">
      <w:pPr>
        <w:rPr>
          <w:sz w:val="23"/>
        </w:rPr>
      </w:pPr>
    </w:p>
    <w:p w14:paraId="5BAB935E" w14:textId="77777777" w:rsidR="00881D60" w:rsidRDefault="00881D60" w:rsidP="00116190">
      <w:pPr>
        <w:rPr>
          <w:sz w:val="23"/>
        </w:rPr>
      </w:pPr>
    </w:p>
    <w:p w14:paraId="47B2A290" w14:textId="77777777" w:rsidR="00881D60" w:rsidRDefault="00881D60" w:rsidP="00116190">
      <w:pPr>
        <w:rPr>
          <w:sz w:val="23"/>
        </w:rPr>
      </w:pPr>
    </w:p>
    <w:p w14:paraId="1D005AA3" w14:textId="77777777" w:rsidR="00881D60" w:rsidRDefault="00881D60" w:rsidP="00116190">
      <w:pPr>
        <w:rPr>
          <w:sz w:val="23"/>
        </w:rPr>
      </w:pPr>
    </w:p>
    <w:p w14:paraId="29CBCE93" w14:textId="77777777" w:rsidR="00881D60" w:rsidRDefault="00881D60" w:rsidP="00116190">
      <w:pPr>
        <w:rPr>
          <w:sz w:val="23"/>
        </w:rPr>
      </w:pPr>
    </w:p>
    <w:p w14:paraId="1D8A9F79" w14:textId="77777777" w:rsidR="00881D60" w:rsidRDefault="00881D60" w:rsidP="00116190">
      <w:pPr>
        <w:rPr>
          <w:sz w:val="23"/>
        </w:rPr>
      </w:pPr>
    </w:p>
    <w:p w14:paraId="381F32D6" w14:textId="55187F5B" w:rsidR="00881D60" w:rsidRDefault="00881D60" w:rsidP="00116190">
      <w:pPr>
        <w:rPr>
          <w:sz w:val="23"/>
        </w:rPr>
      </w:pPr>
      <w:r w:rsidRPr="00CB1F38">
        <w:rPr>
          <w:noProof/>
        </w:rPr>
        <w:drawing>
          <wp:anchor distT="0" distB="0" distL="114300" distR="114300" simplePos="0" relativeHeight="251711564" behindDoc="0" locked="0" layoutInCell="1" allowOverlap="1" wp14:anchorId="7C87142A" wp14:editId="1F47E6EB">
            <wp:simplePos x="0" y="0"/>
            <wp:positionH relativeFrom="page">
              <wp:posOffset>558800</wp:posOffset>
            </wp:positionH>
            <wp:positionV relativeFrom="paragraph">
              <wp:posOffset>279400</wp:posOffset>
            </wp:positionV>
            <wp:extent cx="5702300" cy="3498641"/>
            <wp:effectExtent l="0" t="0" r="0" b="6985"/>
            <wp:wrapNone/>
            <wp:docPr id="785" name="Imag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02300" cy="3498641"/>
                    </a:xfrm>
                    <a:prstGeom prst="rect">
                      <a:avLst/>
                    </a:prstGeom>
                  </pic:spPr>
                </pic:pic>
              </a:graphicData>
            </a:graphic>
            <wp14:sizeRelH relativeFrom="margin">
              <wp14:pctWidth>0</wp14:pctWidth>
            </wp14:sizeRelH>
            <wp14:sizeRelV relativeFrom="margin">
              <wp14:pctHeight>0</wp14:pctHeight>
            </wp14:sizeRelV>
          </wp:anchor>
        </w:drawing>
      </w:r>
    </w:p>
    <w:p w14:paraId="4C0F7824" w14:textId="6A14B98D" w:rsidR="00881D60" w:rsidRPr="00116190" w:rsidRDefault="00881D60" w:rsidP="00116190">
      <w:pPr>
        <w:rPr>
          <w:sz w:val="23"/>
        </w:rPr>
        <w:sectPr w:rsidR="00881D60" w:rsidRPr="00116190">
          <w:headerReference w:type="default" r:id="rId118"/>
          <w:footerReference w:type="default" r:id="rId119"/>
          <w:pgSz w:w="11900" w:h="16840"/>
          <w:pgMar w:top="1440" w:right="80" w:bottom="2700" w:left="380" w:header="0" w:footer="2421" w:gutter="0"/>
          <w:cols w:space="720"/>
        </w:sectPr>
      </w:pPr>
    </w:p>
    <w:p w14:paraId="0880E78E" w14:textId="7B04E6CF" w:rsidR="00A204AB" w:rsidRDefault="00225FB8">
      <w:pPr>
        <w:spacing w:line="314" w:lineRule="exact"/>
        <w:ind w:left="1060"/>
        <w:rPr>
          <w:i/>
          <w:sz w:val="26"/>
        </w:rPr>
      </w:pPr>
      <w:r>
        <w:rPr>
          <w:i/>
          <w:sz w:val="26"/>
        </w:rPr>
        <w:lastRenderedPageBreak/>
        <w:t xml:space="preserve"> </w:t>
      </w:r>
    </w:p>
    <w:p w14:paraId="455AAF69" w14:textId="39C17C7F" w:rsidR="00A204AB" w:rsidRDefault="00225FB8" w:rsidP="006150BA">
      <w:pPr>
        <w:pStyle w:val="Titre2"/>
        <w:spacing w:before="44"/>
        <w:rPr>
          <w:i/>
          <w:sz w:val="26"/>
        </w:rPr>
      </w:pPr>
      <w:r>
        <w:rPr>
          <w:spacing w:val="6"/>
        </w:rPr>
        <w:t xml:space="preserve"> </w:t>
      </w:r>
      <w:r>
        <w:rPr>
          <w:i/>
          <w:sz w:val="26"/>
        </w:rPr>
        <w:t xml:space="preserve"> </w:t>
      </w:r>
    </w:p>
    <w:p w14:paraId="2D30FAC1" w14:textId="4ED1DB51" w:rsidR="00881D60" w:rsidRPr="00881D60" w:rsidRDefault="00190413" w:rsidP="00881D60">
      <w:pPr>
        <w:pStyle w:val="Titre2"/>
        <w:spacing w:before="44"/>
        <w:ind w:left="0"/>
        <w:rPr>
          <w:b/>
          <w:bCs/>
        </w:rPr>
        <w:sectPr w:rsidR="00881D60" w:rsidRPr="00881D60">
          <w:headerReference w:type="default" r:id="rId120"/>
          <w:footerReference w:type="default" r:id="rId121"/>
          <w:pgSz w:w="11900" w:h="16840"/>
          <w:pgMar w:top="1440" w:right="80" w:bottom="1520" w:left="380" w:header="12" w:footer="1329" w:gutter="0"/>
          <w:cols w:space="720"/>
        </w:sectPr>
      </w:pPr>
      <w:r w:rsidRPr="00C5287F">
        <w:rPr>
          <w:noProof/>
        </w:rPr>
        <w:drawing>
          <wp:anchor distT="0" distB="0" distL="114300" distR="114300" simplePos="0" relativeHeight="251714636" behindDoc="0" locked="0" layoutInCell="1" allowOverlap="1" wp14:anchorId="5D1EDE16" wp14:editId="711E469F">
            <wp:simplePos x="0" y="0"/>
            <wp:positionH relativeFrom="margin">
              <wp:posOffset>596900</wp:posOffset>
            </wp:positionH>
            <wp:positionV relativeFrom="paragraph">
              <wp:posOffset>4375785</wp:posOffset>
            </wp:positionV>
            <wp:extent cx="3797300" cy="4524513"/>
            <wp:effectExtent l="0" t="0" r="0" b="9525"/>
            <wp:wrapNone/>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b="5335"/>
                    <a:stretch/>
                  </pic:blipFill>
                  <pic:spPr bwMode="auto">
                    <a:xfrm>
                      <a:off x="0" y="0"/>
                      <a:ext cx="3797300" cy="45245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098A">
        <w:rPr>
          <w:rFonts w:ascii="Times New Roman" w:eastAsia="Times New Roman" w:hAnsi="Times New Roman" w:cs="Times New Roman"/>
          <w:noProof/>
          <w:sz w:val="24"/>
          <w:szCs w:val="24"/>
          <w:lang w:eastAsia="fr-FR"/>
        </w:rPr>
        <w:drawing>
          <wp:anchor distT="0" distB="0" distL="114300" distR="114300" simplePos="0" relativeHeight="251713612" behindDoc="0" locked="0" layoutInCell="1" allowOverlap="1" wp14:anchorId="60319523" wp14:editId="793217D3">
            <wp:simplePos x="0" y="0"/>
            <wp:positionH relativeFrom="margin">
              <wp:posOffset>660400</wp:posOffset>
            </wp:positionH>
            <wp:positionV relativeFrom="paragraph">
              <wp:posOffset>650875</wp:posOffset>
            </wp:positionV>
            <wp:extent cx="3848100" cy="3594735"/>
            <wp:effectExtent l="0" t="0" r="0" b="5715"/>
            <wp:wrapNone/>
            <wp:docPr id="781" name="Imag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848100" cy="3594735"/>
                    </a:xfrm>
                    <a:prstGeom prst="rect">
                      <a:avLst/>
                    </a:prstGeom>
                  </pic:spPr>
                </pic:pic>
              </a:graphicData>
            </a:graphic>
            <wp14:sizeRelH relativeFrom="margin">
              <wp14:pctWidth>0</wp14:pctWidth>
            </wp14:sizeRelH>
            <wp14:sizeRelV relativeFrom="margin">
              <wp14:pctHeight>0</wp14:pctHeight>
            </wp14:sizeRelV>
          </wp:anchor>
        </w:drawing>
      </w:r>
      <w:r w:rsidR="00881D60">
        <w:rPr>
          <w:i/>
          <w:sz w:val="26"/>
        </w:rPr>
        <w:tab/>
      </w:r>
      <w:r w:rsidR="00881D60">
        <w:rPr>
          <w:i/>
          <w:sz w:val="26"/>
        </w:rPr>
        <w:tab/>
      </w:r>
      <w:r w:rsidR="006A2762">
        <w:rPr>
          <w:i/>
          <w:sz w:val="26"/>
        </w:rPr>
        <w:tab/>
      </w:r>
      <w:r w:rsidR="006A2762">
        <w:rPr>
          <w:i/>
          <w:sz w:val="26"/>
        </w:rPr>
        <w:tab/>
      </w:r>
      <w:r w:rsidR="006A2762">
        <w:rPr>
          <w:i/>
          <w:sz w:val="26"/>
        </w:rPr>
        <w:tab/>
      </w:r>
      <w:r w:rsidR="00881D60" w:rsidRPr="00881D60">
        <w:rPr>
          <w:b/>
          <w:bCs/>
          <w:i/>
          <w:color w:val="00B0F0"/>
          <w:sz w:val="32"/>
          <w:szCs w:val="36"/>
        </w:rPr>
        <w:t>Format Tablette</w:t>
      </w:r>
    </w:p>
    <w:p w14:paraId="1123452D" w14:textId="1F17332C" w:rsidR="00A204AB" w:rsidRDefault="00A204AB">
      <w:pPr>
        <w:rPr>
          <w:sz w:val="18"/>
        </w:rPr>
      </w:pPr>
    </w:p>
    <w:p w14:paraId="4C5CF911" w14:textId="13BF1134" w:rsidR="00ED320A" w:rsidRDefault="00ED320A">
      <w:pPr>
        <w:rPr>
          <w:sz w:val="18"/>
        </w:rPr>
      </w:pPr>
    </w:p>
    <w:p w14:paraId="19F6EA9C" w14:textId="77777777" w:rsidR="00ED320A" w:rsidRDefault="00ED320A">
      <w:pPr>
        <w:rPr>
          <w:sz w:val="18"/>
        </w:rPr>
      </w:pPr>
    </w:p>
    <w:p w14:paraId="16553B03" w14:textId="6B23A02C" w:rsidR="00ED320A" w:rsidRDefault="006A2762">
      <w:pPr>
        <w:rPr>
          <w:sz w:val="18"/>
        </w:rPr>
      </w:pPr>
      <w:r w:rsidRPr="00DE3673">
        <w:rPr>
          <w:noProof/>
        </w:rPr>
        <w:drawing>
          <wp:anchor distT="0" distB="0" distL="114300" distR="114300" simplePos="0" relativeHeight="251709516" behindDoc="0" locked="0" layoutInCell="1" allowOverlap="1" wp14:anchorId="190214BB" wp14:editId="362AE916">
            <wp:simplePos x="0" y="0"/>
            <wp:positionH relativeFrom="page">
              <wp:posOffset>3873500</wp:posOffset>
            </wp:positionH>
            <wp:positionV relativeFrom="paragraph">
              <wp:posOffset>1275715</wp:posOffset>
            </wp:positionV>
            <wp:extent cx="2844800" cy="6127263"/>
            <wp:effectExtent l="0" t="0" r="0" b="6985"/>
            <wp:wrapNone/>
            <wp:docPr id="780" name="Imag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44800" cy="6127263"/>
                    </a:xfrm>
                    <a:prstGeom prst="rect">
                      <a:avLst/>
                    </a:prstGeom>
                  </pic:spPr>
                </pic:pic>
              </a:graphicData>
            </a:graphic>
          </wp:anchor>
        </w:drawing>
      </w:r>
      <w:r w:rsidRPr="00B50C35">
        <w:rPr>
          <w:noProof/>
        </w:rPr>
        <w:drawing>
          <wp:anchor distT="0" distB="0" distL="114300" distR="114300" simplePos="0" relativeHeight="251710540" behindDoc="0" locked="0" layoutInCell="1" allowOverlap="1" wp14:anchorId="7AD59070" wp14:editId="61A76D1C">
            <wp:simplePos x="0" y="0"/>
            <wp:positionH relativeFrom="page">
              <wp:posOffset>431800</wp:posOffset>
            </wp:positionH>
            <wp:positionV relativeFrom="paragraph">
              <wp:posOffset>1238250</wp:posOffset>
            </wp:positionV>
            <wp:extent cx="2790812" cy="6010275"/>
            <wp:effectExtent l="0" t="0" r="0" b="0"/>
            <wp:wrapNone/>
            <wp:docPr id="788" name="Imag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790812" cy="6010275"/>
                    </a:xfrm>
                    <a:prstGeom prst="rect">
                      <a:avLst/>
                    </a:prstGeom>
                  </pic:spPr>
                </pic:pic>
              </a:graphicData>
            </a:graphic>
            <wp14:sizeRelH relativeFrom="margin">
              <wp14:pctWidth>0</wp14:pctWidth>
            </wp14:sizeRelH>
            <wp14:sizeRelV relativeFrom="margin">
              <wp14:pctHeight>0</wp14:pctHeight>
            </wp14:sizeRelV>
          </wp:anchor>
        </w:drawing>
      </w:r>
      <w:r>
        <w:rPr>
          <w:sz w:val="18"/>
        </w:rPr>
        <w:tab/>
      </w:r>
    </w:p>
    <w:p w14:paraId="50C49E69" w14:textId="032159E5" w:rsidR="006A2762" w:rsidRPr="006A2762" w:rsidRDefault="006A2762" w:rsidP="006A2762">
      <w:pPr>
        <w:ind w:left="2880" w:firstLine="720"/>
        <w:rPr>
          <w:b/>
          <w:bCs/>
          <w:color w:val="00B0F0"/>
          <w:sz w:val="32"/>
          <w:szCs w:val="40"/>
        </w:rPr>
      </w:pPr>
      <w:r w:rsidRPr="006A2762">
        <w:rPr>
          <w:b/>
          <w:bCs/>
          <w:color w:val="00B0F0"/>
          <w:sz w:val="32"/>
          <w:szCs w:val="40"/>
        </w:rPr>
        <w:t xml:space="preserve">Format Smartphone </w:t>
      </w:r>
    </w:p>
    <w:p w14:paraId="09A2B2E6" w14:textId="77777777" w:rsidR="00ED320A" w:rsidRDefault="00ED320A">
      <w:pPr>
        <w:rPr>
          <w:sz w:val="18"/>
        </w:rPr>
      </w:pPr>
    </w:p>
    <w:p w14:paraId="76DD0F88" w14:textId="77777777" w:rsidR="006A2762" w:rsidRPr="006A2762" w:rsidRDefault="006A2762" w:rsidP="006A2762">
      <w:pPr>
        <w:rPr>
          <w:sz w:val="18"/>
        </w:rPr>
      </w:pPr>
    </w:p>
    <w:p w14:paraId="24CC8525" w14:textId="77777777" w:rsidR="006A2762" w:rsidRPr="006A2762" w:rsidRDefault="006A2762" w:rsidP="006A2762">
      <w:pPr>
        <w:rPr>
          <w:sz w:val="18"/>
        </w:rPr>
      </w:pPr>
    </w:p>
    <w:p w14:paraId="47D1ED9D" w14:textId="77777777" w:rsidR="006A2762" w:rsidRPr="006A2762" w:rsidRDefault="006A2762" w:rsidP="006A2762">
      <w:pPr>
        <w:rPr>
          <w:sz w:val="18"/>
        </w:rPr>
      </w:pPr>
    </w:p>
    <w:p w14:paraId="12E11BFC" w14:textId="77777777" w:rsidR="006A2762" w:rsidRPr="006A2762" w:rsidRDefault="006A2762" w:rsidP="006A2762">
      <w:pPr>
        <w:rPr>
          <w:sz w:val="18"/>
        </w:rPr>
      </w:pPr>
    </w:p>
    <w:p w14:paraId="269F98FA" w14:textId="77777777" w:rsidR="006A2762" w:rsidRPr="006A2762" w:rsidRDefault="006A2762" w:rsidP="006A2762">
      <w:pPr>
        <w:rPr>
          <w:sz w:val="18"/>
        </w:rPr>
      </w:pPr>
    </w:p>
    <w:p w14:paraId="012D0015" w14:textId="77777777" w:rsidR="006A2762" w:rsidRPr="006A2762" w:rsidRDefault="006A2762" w:rsidP="006A2762">
      <w:pPr>
        <w:rPr>
          <w:sz w:val="18"/>
        </w:rPr>
      </w:pPr>
    </w:p>
    <w:p w14:paraId="6E18E118" w14:textId="77777777" w:rsidR="006A2762" w:rsidRPr="006A2762" w:rsidRDefault="006A2762" w:rsidP="006A2762">
      <w:pPr>
        <w:rPr>
          <w:sz w:val="18"/>
        </w:rPr>
      </w:pPr>
    </w:p>
    <w:p w14:paraId="121FF682" w14:textId="77777777" w:rsidR="006A2762" w:rsidRPr="006A2762" w:rsidRDefault="006A2762" w:rsidP="006A2762">
      <w:pPr>
        <w:rPr>
          <w:sz w:val="18"/>
        </w:rPr>
      </w:pPr>
    </w:p>
    <w:p w14:paraId="18F5977D" w14:textId="77777777" w:rsidR="006A2762" w:rsidRPr="006A2762" w:rsidRDefault="006A2762" w:rsidP="006A2762">
      <w:pPr>
        <w:rPr>
          <w:sz w:val="18"/>
        </w:rPr>
      </w:pPr>
    </w:p>
    <w:p w14:paraId="35DFB13C" w14:textId="77777777" w:rsidR="006A2762" w:rsidRPr="006A2762" w:rsidRDefault="006A2762" w:rsidP="006A2762">
      <w:pPr>
        <w:rPr>
          <w:sz w:val="18"/>
        </w:rPr>
      </w:pPr>
    </w:p>
    <w:p w14:paraId="325B86BB" w14:textId="77777777" w:rsidR="006A2762" w:rsidRPr="006A2762" w:rsidRDefault="006A2762" w:rsidP="006A2762">
      <w:pPr>
        <w:rPr>
          <w:sz w:val="18"/>
        </w:rPr>
      </w:pPr>
    </w:p>
    <w:p w14:paraId="1F46BDD9" w14:textId="77777777" w:rsidR="006A2762" w:rsidRPr="006A2762" w:rsidRDefault="006A2762" w:rsidP="006A2762">
      <w:pPr>
        <w:rPr>
          <w:sz w:val="18"/>
        </w:rPr>
      </w:pPr>
    </w:p>
    <w:p w14:paraId="7BF4E4DA" w14:textId="77777777" w:rsidR="006A2762" w:rsidRPr="006A2762" w:rsidRDefault="006A2762" w:rsidP="006A2762">
      <w:pPr>
        <w:rPr>
          <w:sz w:val="18"/>
        </w:rPr>
      </w:pPr>
    </w:p>
    <w:p w14:paraId="7B2C5AC4" w14:textId="77777777" w:rsidR="006A2762" w:rsidRPr="006A2762" w:rsidRDefault="006A2762" w:rsidP="006A2762">
      <w:pPr>
        <w:rPr>
          <w:sz w:val="18"/>
        </w:rPr>
      </w:pPr>
    </w:p>
    <w:p w14:paraId="5F388502" w14:textId="77777777" w:rsidR="006A2762" w:rsidRPr="006A2762" w:rsidRDefault="006A2762" w:rsidP="006A2762">
      <w:pPr>
        <w:rPr>
          <w:sz w:val="18"/>
        </w:rPr>
      </w:pPr>
    </w:p>
    <w:p w14:paraId="1CBCB4BA" w14:textId="77777777" w:rsidR="006A2762" w:rsidRPr="006A2762" w:rsidRDefault="006A2762" w:rsidP="006A2762">
      <w:pPr>
        <w:rPr>
          <w:sz w:val="18"/>
        </w:rPr>
      </w:pPr>
    </w:p>
    <w:p w14:paraId="2EA7F6A2" w14:textId="77777777" w:rsidR="006A2762" w:rsidRPr="006A2762" w:rsidRDefault="006A2762" w:rsidP="006A2762">
      <w:pPr>
        <w:rPr>
          <w:sz w:val="18"/>
        </w:rPr>
      </w:pPr>
    </w:p>
    <w:p w14:paraId="2383C4C6" w14:textId="77777777" w:rsidR="006A2762" w:rsidRPr="006A2762" w:rsidRDefault="006A2762" w:rsidP="006A2762">
      <w:pPr>
        <w:rPr>
          <w:sz w:val="18"/>
        </w:rPr>
      </w:pPr>
    </w:p>
    <w:p w14:paraId="2B05BFF8" w14:textId="77777777" w:rsidR="006A2762" w:rsidRPr="006A2762" w:rsidRDefault="006A2762" w:rsidP="006A2762">
      <w:pPr>
        <w:rPr>
          <w:sz w:val="18"/>
        </w:rPr>
      </w:pPr>
    </w:p>
    <w:p w14:paraId="6F147357" w14:textId="77777777" w:rsidR="006A2762" w:rsidRPr="006A2762" w:rsidRDefault="006A2762" w:rsidP="006A2762">
      <w:pPr>
        <w:rPr>
          <w:sz w:val="18"/>
        </w:rPr>
      </w:pPr>
    </w:p>
    <w:p w14:paraId="6A3211E1" w14:textId="77777777" w:rsidR="006A2762" w:rsidRPr="006A2762" w:rsidRDefault="006A2762" w:rsidP="006A2762">
      <w:pPr>
        <w:rPr>
          <w:sz w:val="18"/>
        </w:rPr>
      </w:pPr>
    </w:p>
    <w:p w14:paraId="703E4E15" w14:textId="77777777" w:rsidR="006A2762" w:rsidRPr="006A2762" w:rsidRDefault="006A2762" w:rsidP="006A2762">
      <w:pPr>
        <w:rPr>
          <w:sz w:val="18"/>
        </w:rPr>
      </w:pPr>
    </w:p>
    <w:p w14:paraId="281AAB5A" w14:textId="77777777" w:rsidR="006A2762" w:rsidRPr="006A2762" w:rsidRDefault="006A2762" w:rsidP="006A2762">
      <w:pPr>
        <w:rPr>
          <w:sz w:val="18"/>
        </w:rPr>
      </w:pPr>
    </w:p>
    <w:p w14:paraId="1BEB59DF" w14:textId="77777777" w:rsidR="006A2762" w:rsidRPr="006A2762" w:rsidRDefault="006A2762" w:rsidP="006A2762">
      <w:pPr>
        <w:rPr>
          <w:sz w:val="18"/>
        </w:rPr>
      </w:pPr>
    </w:p>
    <w:p w14:paraId="67596E00" w14:textId="77777777" w:rsidR="006A2762" w:rsidRPr="006A2762" w:rsidRDefault="006A2762" w:rsidP="006A2762">
      <w:pPr>
        <w:rPr>
          <w:sz w:val="18"/>
        </w:rPr>
      </w:pPr>
    </w:p>
    <w:p w14:paraId="19E1DE93" w14:textId="77777777" w:rsidR="006A2762" w:rsidRPr="006A2762" w:rsidRDefault="006A2762" w:rsidP="006A2762">
      <w:pPr>
        <w:rPr>
          <w:sz w:val="18"/>
        </w:rPr>
      </w:pPr>
    </w:p>
    <w:p w14:paraId="557CD433" w14:textId="77777777" w:rsidR="006A2762" w:rsidRPr="006A2762" w:rsidRDefault="006A2762" w:rsidP="006A2762">
      <w:pPr>
        <w:rPr>
          <w:sz w:val="18"/>
        </w:rPr>
      </w:pPr>
    </w:p>
    <w:p w14:paraId="71E9493F" w14:textId="77777777" w:rsidR="006A2762" w:rsidRPr="006A2762" w:rsidRDefault="006A2762" w:rsidP="006A2762">
      <w:pPr>
        <w:rPr>
          <w:sz w:val="18"/>
        </w:rPr>
      </w:pPr>
    </w:p>
    <w:p w14:paraId="669FBE09" w14:textId="77777777" w:rsidR="006A2762" w:rsidRPr="006A2762" w:rsidRDefault="006A2762" w:rsidP="006A2762">
      <w:pPr>
        <w:rPr>
          <w:sz w:val="18"/>
        </w:rPr>
      </w:pPr>
    </w:p>
    <w:p w14:paraId="51A2C024" w14:textId="77777777" w:rsidR="006A2762" w:rsidRPr="006A2762" w:rsidRDefault="006A2762" w:rsidP="006A2762">
      <w:pPr>
        <w:rPr>
          <w:sz w:val="18"/>
        </w:rPr>
      </w:pPr>
    </w:p>
    <w:p w14:paraId="29420FE1" w14:textId="77777777" w:rsidR="006A2762" w:rsidRPr="006A2762" w:rsidRDefault="006A2762" w:rsidP="006A2762">
      <w:pPr>
        <w:rPr>
          <w:sz w:val="18"/>
        </w:rPr>
      </w:pPr>
    </w:p>
    <w:p w14:paraId="3A5A2EEE" w14:textId="77777777" w:rsidR="006A2762" w:rsidRPr="006A2762" w:rsidRDefault="006A2762" w:rsidP="006A2762">
      <w:pPr>
        <w:rPr>
          <w:sz w:val="18"/>
        </w:rPr>
      </w:pPr>
    </w:p>
    <w:p w14:paraId="62A4D537" w14:textId="77777777" w:rsidR="006A2762" w:rsidRPr="006A2762" w:rsidRDefault="006A2762" w:rsidP="006A2762">
      <w:pPr>
        <w:rPr>
          <w:sz w:val="18"/>
        </w:rPr>
      </w:pPr>
    </w:p>
    <w:p w14:paraId="27DCA90F" w14:textId="77777777" w:rsidR="006A2762" w:rsidRPr="006A2762" w:rsidRDefault="006A2762" w:rsidP="006A2762">
      <w:pPr>
        <w:rPr>
          <w:sz w:val="18"/>
        </w:rPr>
      </w:pPr>
    </w:p>
    <w:p w14:paraId="77B780EA" w14:textId="77777777" w:rsidR="006A2762" w:rsidRPr="006A2762" w:rsidRDefault="006A2762" w:rsidP="006A2762">
      <w:pPr>
        <w:rPr>
          <w:sz w:val="18"/>
        </w:rPr>
      </w:pPr>
    </w:p>
    <w:p w14:paraId="18090655" w14:textId="77777777" w:rsidR="006A2762" w:rsidRPr="006A2762" w:rsidRDefault="006A2762" w:rsidP="006A2762">
      <w:pPr>
        <w:rPr>
          <w:sz w:val="18"/>
        </w:rPr>
      </w:pPr>
    </w:p>
    <w:p w14:paraId="3B9E84B0" w14:textId="77777777" w:rsidR="006A2762" w:rsidRPr="006A2762" w:rsidRDefault="006A2762" w:rsidP="006A2762">
      <w:pPr>
        <w:rPr>
          <w:sz w:val="18"/>
        </w:rPr>
      </w:pPr>
    </w:p>
    <w:p w14:paraId="1F484BC4" w14:textId="77777777" w:rsidR="006A2762" w:rsidRPr="006A2762" w:rsidRDefault="006A2762" w:rsidP="006A2762">
      <w:pPr>
        <w:rPr>
          <w:sz w:val="18"/>
        </w:rPr>
      </w:pPr>
    </w:p>
    <w:p w14:paraId="20454375" w14:textId="77777777" w:rsidR="006A2762" w:rsidRPr="006A2762" w:rsidRDefault="006A2762" w:rsidP="006A2762">
      <w:pPr>
        <w:rPr>
          <w:sz w:val="18"/>
        </w:rPr>
      </w:pPr>
    </w:p>
    <w:p w14:paraId="6A383CCA" w14:textId="77777777" w:rsidR="006A2762" w:rsidRPr="006A2762" w:rsidRDefault="006A2762" w:rsidP="006A2762">
      <w:pPr>
        <w:rPr>
          <w:sz w:val="18"/>
        </w:rPr>
      </w:pPr>
    </w:p>
    <w:p w14:paraId="12B22E82" w14:textId="77777777" w:rsidR="006A2762" w:rsidRPr="006A2762" w:rsidRDefault="006A2762" w:rsidP="006A2762">
      <w:pPr>
        <w:rPr>
          <w:sz w:val="18"/>
        </w:rPr>
      </w:pPr>
    </w:p>
    <w:p w14:paraId="46E21213" w14:textId="77777777" w:rsidR="006A2762" w:rsidRPr="006A2762" w:rsidRDefault="006A2762" w:rsidP="006A2762">
      <w:pPr>
        <w:rPr>
          <w:sz w:val="18"/>
        </w:rPr>
      </w:pPr>
    </w:p>
    <w:p w14:paraId="3FCE454F" w14:textId="77777777" w:rsidR="006A2762" w:rsidRPr="006A2762" w:rsidRDefault="006A2762" w:rsidP="006A2762">
      <w:pPr>
        <w:rPr>
          <w:sz w:val="18"/>
        </w:rPr>
      </w:pPr>
    </w:p>
    <w:p w14:paraId="7AD97465" w14:textId="77777777" w:rsidR="006A2762" w:rsidRPr="006A2762" w:rsidRDefault="006A2762" w:rsidP="006A2762">
      <w:pPr>
        <w:rPr>
          <w:sz w:val="18"/>
        </w:rPr>
      </w:pPr>
    </w:p>
    <w:p w14:paraId="2CDC30A0" w14:textId="77777777" w:rsidR="006A2762" w:rsidRPr="006A2762" w:rsidRDefault="006A2762" w:rsidP="006A2762">
      <w:pPr>
        <w:rPr>
          <w:sz w:val="18"/>
        </w:rPr>
      </w:pPr>
    </w:p>
    <w:p w14:paraId="07616178" w14:textId="77777777" w:rsidR="006A2762" w:rsidRPr="006A2762" w:rsidRDefault="006A2762" w:rsidP="006A2762">
      <w:pPr>
        <w:rPr>
          <w:sz w:val="18"/>
        </w:rPr>
      </w:pPr>
    </w:p>
    <w:p w14:paraId="131036E7" w14:textId="77777777" w:rsidR="006A2762" w:rsidRPr="006A2762" w:rsidRDefault="006A2762" w:rsidP="006A2762">
      <w:pPr>
        <w:rPr>
          <w:sz w:val="18"/>
        </w:rPr>
      </w:pPr>
    </w:p>
    <w:p w14:paraId="3C60768D" w14:textId="77777777" w:rsidR="006A2762" w:rsidRPr="006A2762" w:rsidRDefault="006A2762" w:rsidP="006A2762">
      <w:pPr>
        <w:rPr>
          <w:sz w:val="18"/>
        </w:rPr>
      </w:pPr>
    </w:p>
    <w:p w14:paraId="2AA68AEF" w14:textId="77777777" w:rsidR="006A2762" w:rsidRPr="006A2762" w:rsidRDefault="006A2762" w:rsidP="006A2762">
      <w:pPr>
        <w:rPr>
          <w:sz w:val="18"/>
        </w:rPr>
      </w:pPr>
    </w:p>
    <w:p w14:paraId="19F9BB59" w14:textId="77777777" w:rsidR="006A2762" w:rsidRPr="006A2762" w:rsidRDefault="006A2762" w:rsidP="006A2762">
      <w:pPr>
        <w:rPr>
          <w:sz w:val="18"/>
        </w:rPr>
      </w:pPr>
    </w:p>
    <w:p w14:paraId="1D27CBB2" w14:textId="77777777" w:rsidR="006A2762" w:rsidRPr="006A2762" w:rsidRDefault="006A2762" w:rsidP="006A2762">
      <w:pPr>
        <w:rPr>
          <w:sz w:val="18"/>
        </w:rPr>
      </w:pPr>
    </w:p>
    <w:p w14:paraId="2997CAEE" w14:textId="6187C535" w:rsidR="006A2762" w:rsidRPr="006A2762" w:rsidRDefault="006A2762" w:rsidP="006A2762">
      <w:pPr>
        <w:keepNext/>
        <w:rPr>
          <w:color w:val="0070C0"/>
        </w:rPr>
      </w:pPr>
      <w:r>
        <w:rPr>
          <w:color w:val="0070C0"/>
        </w:rPr>
        <w:t xml:space="preserve">          </w:t>
      </w:r>
      <w:r w:rsidRPr="006A2762">
        <w:rPr>
          <w:color w:val="0070C0"/>
        </w:rPr>
        <w:t xml:space="preserve">Page principale format smartphone </w:t>
      </w:r>
      <w:r w:rsidRPr="006A2762">
        <w:rPr>
          <w:color w:val="0070C0"/>
        </w:rPr>
        <w:tab/>
      </w:r>
      <w:r>
        <w:rPr>
          <w:color w:val="0070C0"/>
        </w:rPr>
        <w:tab/>
      </w:r>
      <w:r>
        <w:rPr>
          <w:color w:val="0070C0"/>
        </w:rPr>
        <w:tab/>
      </w:r>
      <w:r>
        <w:rPr>
          <w:color w:val="0070C0"/>
        </w:rPr>
        <w:tab/>
      </w:r>
      <w:r w:rsidRPr="006A2762">
        <w:rPr>
          <w:color w:val="0070C0"/>
        </w:rPr>
        <w:t>Page de connexion format smartphone</w:t>
      </w:r>
    </w:p>
    <w:p w14:paraId="0F2A06CD" w14:textId="3F50DEE2" w:rsidR="006A2762" w:rsidRPr="006A2762" w:rsidRDefault="006A2762" w:rsidP="006A2762">
      <w:pPr>
        <w:ind w:left="720"/>
        <w:rPr>
          <w:color w:val="0070C0"/>
          <w:sz w:val="18"/>
        </w:rPr>
      </w:pPr>
    </w:p>
    <w:p w14:paraId="52576731" w14:textId="77777777" w:rsidR="006A2762" w:rsidRDefault="006A2762" w:rsidP="006A2762">
      <w:pPr>
        <w:rPr>
          <w:sz w:val="18"/>
        </w:rPr>
      </w:pPr>
    </w:p>
    <w:p w14:paraId="6DC02096" w14:textId="5A538D0F" w:rsidR="006A2762" w:rsidRPr="006A2762" w:rsidRDefault="006A2762" w:rsidP="006A2762">
      <w:pPr>
        <w:rPr>
          <w:sz w:val="18"/>
        </w:rPr>
        <w:sectPr w:rsidR="006A2762" w:rsidRPr="006A2762">
          <w:pgSz w:w="11900" w:h="16840"/>
          <w:pgMar w:top="1440" w:right="80" w:bottom="1520" w:left="380" w:header="12" w:footer="1329" w:gutter="0"/>
          <w:cols w:space="720"/>
        </w:sectPr>
      </w:pPr>
    </w:p>
    <w:p w14:paraId="7EAF0064" w14:textId="28F93CA9" w:rsidR="00A204AB" w:rsidRDefault="00A204AB">
      <w:pPr>
        <w:pStyle w:val="Corpsdetexte"/>
        <w:rPr>
          <w:sz w:val="20"/>
        </w:rPr>
      </w:pPr>
    </w:p>
    <w:p w14:paraId="1AAEFDBB" w14:textId="7F22F770" w:rsidR="00A204AB" w:rsidRDefault="00A204AB">
      <w:pPr>
        <w:pStyle w:val="Corpsdetexte"/>
        <w:spacing w:before="5"/>
        <w:rPr>
          <w:sz w:val="20"/>
        </w:rPr>
      </w:pPr>
    </w:p>
    <w:p w14:paraId="4A6EDA98" w14:textId="77777777" w:rsidR="00881D60" w:rsidRDefault="00881D60" w:rsidP="00881D60">
      <w:pPr>
        <w:keepNext/>
      </w:pPr>
    </w:p>
    <w:p w14:paraId="05E1DD1D" w14:textId="461F625D" w:rsidR="00881D60" w:rsidRDefault="00881D60" w:rsidP="006A2762">
      <w:pPr>
        <w:keepNext/>
      </w:pPr>
      <w:r>
        <w:tab/>
      </w:r>
      <w:r>
        <w:tab/>
      </w:r>
      <w:r>
        <w:tab/>
      </w:r>
    </w:p>
    <w:p w14:paraId="4E5CA15C" w14:textId="34706DAE" w:rsidR="006A2762" w:rsidRPr="00E83FDB" w:rsidRDefault="006A2762" w:rsidP="006A2762">
      <w:pPr>
        <w:pStyle w:val="Paragraphedeliste"/>
        <w:tabs>
          <w:tab w:val="left" w:pos="1781"/>
        </w:tabs>
        <w:ind w:left="1466" w:firstLine="0"/>
        <w:rPr>
          <w:b/>
          <w:bCs/>
          <w:color w:val="006FC0"/>
          <w:sz w:val="36"/>
          <w:szCs w:val="28"/>
        </w:rPr>
      </w:pPr>
      <w:r w:rsidRPr="00E83FDB">
        <w:rPr>
          <w:b/>
          <w:bCs/>
          <w:color w:val="006FC0"/>
          <w:sz w:val="36"/>
          <w:szCs w:val="28"/>
          <w:u w:val="single" w:color="006FC0"/>
        </w:rPr>
        <w:t>C. MISE</w:t>
      </w:r>
      <w:r w:rsidRPr="00E83FDB">
        <w:rPr>
          <w:b/>
          <w:bCs/>
          <w:color w:val="006FC0"/>
          <w:spacing w:val="1"/>
          <w:sz w:val="36"/>
          <w:szCs w:val="28"/>
          <w:u w:val="single" w:color="006FC0"/>
        </w:rPr>
        <w:t xml:space="preserve"> </w:t>
      </w:r>
      <w:r w:rsidRPr="00E83FDB">
        <w:rPr>
          <w:b/>
          <w:bCs/>
          <w:color w:val="006FC0"/>
          <w:sz w:val="36"/>
          <w:szCs w:val="28"/>
          <w:u w:val="single" w:color="006FC0"/>
        </w:rPr>
        <w:t>EN LIGNE</w:t>
      </w:r>
      <w:r w:rsidRPr="00E83FDB">
        <w:rPr>
          <w:b/>
          <w:bCs/>
          <w:color w:val="006FC0"/>
          <w:spacing w:val="-2"/>
          <w:sz w:val="36"/>
          <w:szCs w:val="28"/>
          <w:u w:val="single" w:color="006FC0"/>
        </w:rPr>
        <w:t xml:space="preserve"> </w:t>
      </w:r>
      <w:r w:rsidRPr="00E83FDB">
        <w:rPr>
          <w:b/>
          <w:bCs/>
          <w:color w:val="006FC0"/>
          <w:sz w:val="36"/>
          <w:szCs w:val="28"/>
          <w:u w:val="single" w:color="006FC0"/>
        </w:rPr>
        <w:t>DU</w:t>
      </w:r>
      <w:r w:rsidRPr="00E83FDB">
        <w:rPr>
          <w:b/>
          <w:bCs/>
          <w:color w:val="006FC0"/>
          <w:spacing w:val="1"/>
          <w:sz w:val="36"/>
          <w:szCs w:val="28"/>
          <w:u w:val="single" w:color="006FC0"/>
        </w:rPr>
        <w:t xml:space="preserve"> </w:t>
      </w:r>
      <w:r w:rsidRPr="00E83FDB">
        <w:rPr>
          <w:b/>
          <w:bCs/>
          <w:color w:val="006FC0"/>
          <w:sz w:val="36"/>
          <w:szCs w:val="28"/>
          <w:u w:val="single" w:color="006FC0"/>
        </w:rPr>
        <w:t>SITE</w:t>
      </w:r>
    </w:p>
    <w:p w14:paraId="0301B0B8" w14:textId="77777777" w:rsidR="00F03D3A" w:rsidRDefault="00F03D3A" w:rsidP="00881D60">
      <w:pPr>
        <w:spacing w:before="164" w:line="242" w:lineRule="auto"/>
        <w:ind w:left="1055" w:right="1381" w:hanging="10"/>
        <w:jc w:val="both"/>
        <w:rPr>
          <w:sz w:val="24"/>
        </w:rPr>
      </w:pPr>
    </w:p>
    <w:p w14:paraId="587585B9" w14:textId="77777777" w:rsidR="006A2762" w:rsidRDefault="006A2762" w:rsidP="00881D60">
      <w:pPr>
        <w:spacing w:before="164" w:line="242" w:lineRule="auto"/>
        <w:ind w:left="1055" w:right="1381" w:hanging="10"/>
        <w:jc w:val="both"/>
        <w:rPr>
          <w:sz w:val="24"/>
        </w:rPr>
      </w:pPr>
    </w:p>
    <w:p w14:paraId="2F97F295" w14:textId="2268BA19" w:rsidR="00E83FDB" w:rsidRPr="00E83FDB" w:rsidRDefault="00E83FDB" w:rsidP="00E83FDB">
      <w:pPr>
        <w:spacing w:before="173" w:line="273" w:lineRule="auto"/>
        <w:ind w:right="1385"/>
        <w:jc w:val="both"/>
        <w:rPr>
          <w:color w:val="000000" w:themeColor="text1"/>
          <w:sz w:val="32"/>
          <w:szCs w:val="24"/>
        </w:rPr>
      </w:pPr>
      <w:r w:rsidRPr="00E83FDB">
        <w:rPr>
          <w:color w:val="000000" w:themeColor="text1"/>
          <w:sz w:val="32"/>
          <w:szCs w:val="24"/>
        </w:rPr>
        <w:t>Notre objectif du projet consiste à réaliser une application web de stockage en ligne.</w:t>
      </w:r>
      <w:r w:rsidRPr="00E83FDB">
        <w:rPr>
          <w:color w:val="000000" w:themeColor="text1"/>
          <w:spacing w:val="-61"/>
          <w:sz w:val="32"/>
          <w:szCs w:val="24"/>
        </w:rPr>
        <w:t xml:space="preserve"> </w:t>
      </w:r>
      <w:r w:rsidRPr="00E83FDB">
        <w:rPr>
          <w:color w:val="000000" w:themeColor="text1"/>
          <w:sz w:val="32"/>
          <w:szCs w:val="24"/>
        </w:rPr>
        <w:t>Celle-ci</w:t>
      </w:r>
      <w:r w:rsidRPr="00E83FDB">
        <w:rPr>
          <w:color w:val="000000" w:themeColor="text1"/>
          <w:spacing w:val="-4"/>
          <w:sz w:val="32"/>
          <w:szCs w:val="24"/>
        </w:rPr>
        <w:t xml:space="preserve"> </w:t>
      </w:r>
      <w:r w:rsidRPr="00E83FDB">
        <w:rPr>
          <w:color w:val="000000" w:themeColor="text1"/>
          <w:sz w:val="32"/>
          <w:szCs w:val="24"/>
        </w:rPr>
        <w:t>sera</w:t>
      </w:r>
      <w:r w:rsidRPr="00E83FDB">
        <w:rPr>
          <w:color w:val="000000" w:themeColor="text1"/>
          <w:spacing w:val="-4"/>
          <w:sz w:val="32"/>
          <w:szCs w:val="24"/>
        </w:rPr>
        <w:t xml:space="preserve"> </w:t>
      </w:r>
      <w:r w:rsidRPr="00E83FDB">
        <w:rPr>
          <w:color w:val="000000" w:themeColor="text1"/>
          <w:sz w:val="32"/>
          <w:szCs w:val="24"/>
        </w:rPr>
        <w:t>déployé</w:t>
      </w:r>
      <w:r w:rsidRPr="00E83FDB">
        <w:rPr>
          <w:color w:val="000000" w:themeColor="text1"/>
          <w:spacing w:val="-5"/>
          <w:sz w:val="32"/>
          <w:szCs w:val="24"/>
        </w:rPr>
        <w:t xml:space="preserve"> </w:t>
      </w:r>
      <w:r w:rsidRPr="00E83FDB">
        <w:rPr>
          <w:color w:val="000000" w:themeColor="text1"/>
          <w:sz w:val="32"/>
          <w:szCs w:val="24"/>
        </w:rPr>
        <w:t>sur</w:t>
      </w:r>
      <w:r w:rsidRPr="00E83FDB">
        <w:rPr>
          <w:color w:val="000000" w:themeColor="text1"/>
          <w:spacing w:val="-4"/>
          <w:sz w:val="32"/>
          <w:szCs w:val="24"/>
        </w:rPr>
        <w:t xml:space="preserve"> </w:t>
      </w:r>
      <w:r w:rsidRPr="00E83FDB">
        <w:rPr>
          <w:b/>
          <w:bCs/>
          <w:color w:val="000000" w:themeColor="text1"/>
          <w:sz w:val="32"/>
          <w:szCs w:val="24"/>
        </w:rPr>
        <w:t>un</w:t>
      </w:r>
      <w:r w:rsidRPr="00E83FDB">
        <w:rPr>
          <w:b/>
          <w:bCs/>
          <w:color w:val="000000" w:themeColor="text1"/>
          <w:spacing w:val="-7"/>
          <w:sz w:val="32"/>
          <w:szCs w:val="24"/>
        </w:rPr>
        <w:t xml:space="preserve"> </w:t>
      </w:r>
      <w:r w:rsidRPr="00E83FDB">
        <w:rPr>
          <w:b/>
          <w:bCs/>
          <w:color w:val="000000" w:themeColor="text1"/>
          <w:sz w:val="32"/>
          <w:szCs w:val="24"/>
        </w:rPr>
        <w:t>serveur</w:t>
      </w:r>
      <w:r w:rsidRPr="00E83FDB">
        <w:rPr>
          <w:b/>
          <w:bCs/>
          <w:color w:val="000000" w:themeColor="text1"/>
          <w:spacing w:val="-3"/>
          <w:sz w:val="32"/>
          <w:szCs w:val="24"/>
        </w:rPr>
        <w:t xml:space="preserve"> </w:t>
      </w:r>
      <w:r w:rsidRPr="00E83FDB">
        <w:rPr>
          <w:b/>
          <w:bCs/>
          <w:color w:val="000000" w:themeColor="text1"/>
          <w:sz w:val="32"/>
          <w:szCs w:val="24"/>
        </w:rPr>
        <w:t>Tomcat</w:t>
      </w:r>
      <w:r w:rsidRPr="00E83FDB">
        <w:rPr>
          <w:color w:val="000000" w:themeColor="text1"/>
          <w:sz w:val="32"/>
          <w:szCs w:val="24"/>
        </w:rPr>
        <w:t>, la</w:t>
      </w:r>
      <w:r w:rsidRPr="00E83FDB">
        <w:rPr>
          <w:color w:val="000000" w:themeColor="text1"/>
          <w:spacing w:val="-4"/>
          <w:sz w:val="32"/>
          <w:szCs w:val="24"/>
        </w:rPr>
        <w:t xml:space="preserve"> </w:t>
      </w:r>
      <w:r w:rsidRPr="00E83FDB">
        <w:rPr>
          <w:color w:val="000000" w:themeColor="text1"/>
          <w:sz w:val="32"/>
          <w:szCs w:val="24"/>
        </w:rPr>
        <w:t>base de</w:t>
      </w:r>
      <w:r w:rsidRPr="00E83FDB">
        <w:rPr>
          <w:color w:val="000000" w:themeColor="text1"/>
          <w:spacing w:val="-6"/>
          <w:sz w:val="32"/>
          <w:szCs w:val="24"/>
        </w:rPr>
        <w:t xml:space="preserve"> </w:t>
      </w:r>
      <w:r w:rsidRPr="00E83FDB">
        <w:rPr>
          <w:color w:val="000000" w:themeColor="text1"/>
          <w:sz w:val="32"/>
          <w:szCs w:val="24"/>
        </w:rPr>
        <w:t>données</w:t>
      </w:r>
      <w:r w:rsidRPr="00E83FDB">
        <w:rPr>
          <w:color w:val="000000" w:themeColor="text1"/>
          <w:spacing w:val="-4"/>
          <w:sz w:val="32"/>
          <w:szCs w:val="24"/>
        </w:rPr>
        <w:t xml:space="preserve"> </w:t>
      </w:r>
      <w:r w:rsidRPr="00E83FDB">
        <w:rPr>
          <w:color w:val="000000" w:themeColor="text1"/>
          <w:sz w:val="32"/>
          <w:szCs w:val="24"/>
        </w:rPr>
        <w:t>sera</w:t>
      </w:r>
      <w:r w:rsidRPr="00E83FDB">
        <w:rPr>
          <w:color w:val="000000" w:themeColor="text1"/>
          <w:spacing w:val="-4"/>
          <w:sz w:val="32"/>
          <w:szCs w:val="24"/>
        </w:rPr>
        <w:t xml:space="preserve"> </w:t>
      </w:r>
      <w:r w:rsidRPr="00E83FDB">
        <w:rPr>
          <w:color w:val="000000" w:themeColor="text1"/>
          <w:sz w:val="32"/>
          <w:szCs w:val="24"/>
        </w:rPr>
        <w:t>gérée</w:t>
      </w:r>
      <w:r w:rsidRPr="00E83FDB">
        <w:rPr>
          <w:color w:val="000000" w:themeColor="text1"/>
          <w:spacing w:val="-4"/>
          <w:sz w:val="32"/>
          <w:szCs w:val="24"/>
        </w:rPr>
        <w:t xml:space="preserve"> </w:t>
      </w:r>
      <w:r w:rsidRPr="00E83FDB">
        <w:rPr>
          <w:color w:val="000000" w:themeColor="text1"/>
          <w:sz w:val="32"/>
          <w:szCs w:val="24"/>
        </w:rPr>
        <w:t>avec</w:t>
      </w:r>
      <w:r w:rsidRPr="00E83FDB">
        <w:rPr>
          <w:color w:val="000000" w:themeColor="text1"/>
          <w:spacing w:val="-61"/>
          <w:sz w:val="32"/>
          <w:szCs w:val="24"/>
        </w:rPr>
        <w:t xml:space="preserve">     </w:t>
      </w:r>
      <w:r w:rsidRPr="00E83FDB">
        <w:rPr>
          <w:b/>
          <w:bCs/>
          <w:color w:val="000000" w:themeColor="text1"/>
          <w:sz w:val="32"/>
          <w:szCs w:val="24"/>
        </w:rPr>
        <w:t>MySQL</w:t>
      </w:r>
      <w:r w:rsidRPr="00E83FDB">
        <w:rPr>
          <w:color w:val="000000" w:themeColor="text1"/>
          <w:sz w:val="32"/>
          <w:szCs w:val="24"/>
        </w:rPr>
        <w:t>.</w:t>
      </w:r>
    </w:p>
    <w:p w14:paraId="19258013" w14:textId="77777777" w:rsidR="00E83FDB" w:rsidRDefault="00E83FDB" w:rsidP="00881D60">
      <w:pPr>
        <w:spacing w:before="164" w:line="242" w:lineRule="auto"/>
        <w:ind w:left="1055" w:right="1381" w:hanging="10"/>
        <w:jc w:val="both"/>
        <w:rPr>
          <w:sz w:val="24"/>
        </w:rPr>
      </w:pPr>
    </w:p>
    <w:p w14:paraId="2D216F69" w14:textId="32874E1F" w:rsidR="00E83FDB" w:rsidRDefault="00E83FDB" w:rsidP="00881D60">
      <w:pPr>
        <w:spacing w:before="164" w:line="242" w:lineRule="auto"/>
        <w:ind w:left="1055" w:right="1381" w:hanging="10"/>
        <w:jc w:val="both"/>
        <w:rPr>
          <w:sz w:val="24"/>
        </w:rPr>
      </w:pPr>
      <w:r>
        <w:rPr>
          <w:noProof/>
        </w:rPr>
        <w:drawing>
          <wp:anchor distT="0" distB="0" distL="114300" distR="114300" simplePos="0" relativeHeight="251715660" behindDoc="0" locked="0" layoutInCell="1" allowOverlap="1" wp14:anchorId="3B9A2471" wp14:editId="0BCCCD17">
            <wp:simplePos x="0" y="0"/>
            <wp:positionH relativeFrom="page">
              <wp:align>center</wp:align>
            </wp:positionH>
            <wp:positionV relativeFrom="paragraph">
              <wp:posOffset>227965</wp:posOffset>
            </wp:positionV>
            <wp:extent cx="3606800" cy="2481907"/>
            <wp:effectExtent l="0" t="0" r="0" b="0"/>
            <wp:wrapNone/>
            <wp:docPr id="5668" name="Image 5668" descr="Apache Tomcat - Glossaire Syloé - Syloe, Devops &amp;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che Tomcat - Glossaire Syloé - Syloe, Devops &amp; Clou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6800" cy="2481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1BB528" w14:textId="77777777" w:rsidR="00E83FDB" w:rsidRDefault="00E83FDB" w:rsidP="00881D60">
      <w:pPr>
        <w:spacing w:before="164" w:line="242" w:lineRule="auto"/>
        <w:ind w:left="1055" w:right="1381" w:hanging="10"/>
        <w:jc w:val="both"/>
        <w:rPr>
          <w:sz w:val="24"/>
        </w:rPr>
      </w:pPr>
    </w:p>
    <w:p w14:paraId="008DE161" w14:textId="77777777" w:rsidR="00E83FDB" w:rsidRDefault="00E83FDB" w:rsidP="00881D60">
      <w:pPr>
        <w:spacing w:before="164" w:line="242" w:lineRule="auto"/>
        <w:ind w:left="1055" w:right="1381" w:hanging="10"/>
        <w:jc w:val="both"/>
        <w:rPr>
          <w:sz w:val="24"/>
        </w:rPr>
      </w:pPr>
    </w:p>
    <w:p w14:paraId="0980D54D" w14:textId="77777777" w:rsidR="00E83FDB" w:rsidRDefault="00E83FDB" w:rsidP="00881D60">
      <w:pPr>
        <w:spacing w:before="164" w:line="242" w:lineRule="auto"/>
        <w:ind w:left="1055" w:right="1381" w:hanging="10"/>
        <w:jc w:val="both"/>
        <w:rPr>
          <w:sz w:val="24"/>
        </w:rPr>
      </w:pPr>
    </w:p>
    <w:p w14:paraId="085A2ADC" w14:textId="77777777" w:rsidR="00E83FDB" w:rsidRDefault="00E83FDB" w:rsidP="00881D60">
      <w:pPr>
        <w:spacing w:before="164" w:line="242" w:lineRule="auto"/>
        <w:ind w:left="1055" w:right="1381" w:hanging="10"/>
        <w:jc w:val="both"/>
        <w:rPr>
          <w:sz w:val="24"/>
        </w:rPr>
      </w:pPr>
    </w:p>
    <w:p w14:paraId="3A5D7725" w14:textId="77777777" w:rsidR="00E83FDB" w:rsidRDefault="00E83FDB" w:rsidP="00881D60">
      <w:pPr>
        <w:spacing w:before="164" w:line="242" w:lineRule="auto"/>
        <w:ind w:left="1055" w:right="1381" w:hanging="10"/>
        <w:jc w:val="both"/>
        <w:rPr>
          <w:sz w:val="24"/>
        </w:rPr>
      </w:pPr>
    </w:p>
    <w:p w14:paraId="4A6ECB67" w14:textId="77777777" w:rsidR="00E83FDB" w:rsidRDefault="00E83FDB" w:rsidP="00881D60">
      <w:pPr>
        <w:spacing w:before="164" w:line="242" w:lineRule="auto"/>
        <w:ind w:left="1055" w:right="1381" w:hanging="10"/>
        <w:jc w:val="both"/>
        <w:rPr>
          <w:sz w:val="24"/>
        </w:rPr>
      </w:pPr>
    </w:p>
    <w:p w14:paraId="5B0C66C2" w14:textId="77777777" w:rsidR="00E83FDB" w:rsidRDefault="00E83FDB" w:rsidP="00881D60">
      <w:pPr>
        <w:spacing w:before="164" w:line="242" w:lineRule="auto"/>
        <w:ind w:left="1055" w:right="1381" w:hanging="10"/>
        <w:jc w:val="both"/>
        <w:rPr>
          <w:sz w:val="24"/>
        </w:rPr>
      </w:pPr>
    </w:p>
    <w:p w14:paraId="704068C7" w14:textId="77777777" w:rsidR="00E83FDB" w:rsidRDefault="00E83FDB" w:rsidP="00881D60">
      <w:pPr>
        <w:spacing w:before="164" w:line="242" w:lineRule="auto"/>
        <w:ind w:left="1055" w:right="1381" w:hanging="10"/>
        <w:jc w:val="both"/>
        <w:rPr>
          <w:sz w:val="24"/>
        </w:rPr>
      </w:pPr>
    </w:p>
    <w:p w14:paraId="18AA548D" w14:textId="77777777" w:rsidR="00E83FDB" w:rsidRDefault="00E83FDB" w:rsidP="00881D60">
      <w:pPr>
        <w:spacing w:before="164" w:line="242" w:lineRule="auto"/>
        <w:ind w:left="1055" w:right="1381" w:hanging="10"/>
        <w:jc w:val="both"/>
        <w:rPr>
          <w:sz w:val="24"/>
        </w:rPr>
      </w:pPr>
    </w:p>
    <w:p w14:paraId="44ACA814" w14:textId="77777777" w:rsidR="00E83FDB" w:rsidRDefault="00E83FDB" w:rsidP="00881D60">
      <w:pPr>
        <w:spacing w:before="164" w:line="242" w:lineRule="auto"/>
        <w:ind w:left="1055" w:right="1381" w:hanging="10"/>
        <w:jc w:val="both"/>
        <w:rPr>
          <w:sz w:val="24"/>
        </w:rPr>
      </w:pPr>
    </w:p>
    <w:p w14:paraId="01D6A2DE" w14:textId="1FB75604" w:rsidR="00E83FDB" w:rsidRPr="00E83FDB" w:rsidRDefault="00E83FDB" w:rsidP="00E83FDB">
      <w:pPr>
        <w:pStyle w:val="Titre1"/>
        <w:shd w:val="clear" w:color="auto" w:fill="FFFFFF"/>
        <w:spacing w:before="0" w:after="375"/>
        <w:rPr>
          <w:rFonts w:ascii="Roboto" w:hAnsi="Roboto"/>
          <w:b/>
          <w:bCs/>
          <w:color w:val="C00000"/>
          <w:sz w:val="40"/>
          <w:szCs w:val="40"/>
          <w:u w:val="none"/>
        </w:rPr>
      </w:pPr>
      <w:r w:rsidRPr="00E83FDB">
        <w:rPr>
          <w:rFonts w:ascii="Roboto" w:hAnsi="Roboto"/>
          <w:b/>
          <w:bCs/>
          <w:color w:val="C00000"/>
          <w:sz w:val="40"/>
          <w:szCs w:val="40"/>
          <w:u w:val="none"/>
        </w:rPr>
        <w:t>Qu’est-ce que Tomcat ?</w:t>
      </w:r>
    </w:p>
    <w:p w14:paraId="576B950B" w14:textId="77777777" w:rsidR="00E83FDB" w:rsidRPr="00E83FDB" w:rsidRDefault="00E83FDB" w:rsidP="00E83FDB">
      <w:pPr>
        <w:pStyle w:val="Titre1"/>
        <w:shd w:val="clear" w:color="auto" w:fill="FFFFFF"/>
        <w:spacing w:before="0" w:after="375"/>
        <w:rPr>
          <w:rFonts w:ascii="Roboto" w:hAnsi="Roboto"/>
          <w:b/>
          <w:bCs/>
          <w:color w:val="0070C0"/>
          <w:sz w:val="44"/>
          <w:szCs w:val="44"/>
        </w:rPr>
      </w:pPr>
    </w:p>
    <w:p w14:paraId="0C300A30" w14:textId="5D511B47" w:rsidR="00E83FDB" w:rsidRDefault="00E83FDB" w:rsidP="00E83FDB">
      <w:pPr>
        <w:spacing w:before="164" w:line="276" w:lineRule="auto"/>
        <w:ind w:left="1055" w:right="1381" w:hanging="10"/>
        <w:jc w:val="both"/>
        <w:rPr>
          <w:color w:val="282828"/>
          <w:sz w:val="28"/>
          <w:szCs w:val="28"/>
          <w:shd w:val="clear" w:color="auto" w:fill="FFFFFF"/>
        </w:rPr>
      </w:pPr>
      <w:r w:rsidRPr="00E83FDB">
        <w:rPr>
          <w:color w:val="282828"/>
          <w:sz w:val="28"/>
          <w:szCs w:val="28"/>
          <w:shd w:val="clear" w:color="auto" w:fill="FFFFFF"/>
        </w:rPr>
        <w:t>Apache-Tomcat est le serveur d’applications Java du projet Jakarta de la fondation Apache. Ce serveur libre, sous licence Apache permet d’exécuter des applications Web développées avec les technologies Java (Servlets, JSP...).</w:t>
      </w:r>
    </w:p>
    <w:p w14:paraId="0B905F38" w14:textId="3CA19473" w:rsidR="00D25C3F" w:rsidRDefault="00D25C3F" w:rsidP="00E83FDB">
      <w:pPr>
        <w:spacing w:before="164" w:line="276" w:lineRule="auto"/>
        <w:ind w:left="1055" w:right="1381" w:hanging="10"/>
        <w:jc w:val="both"/>
        <w:rPr>
          <w:color w:val="282828"/>
          <w:sz w:val="28"/>
          <w:szCs w:val="28"/>
          <w:shd w:val="clear" w:color="auto" w:fill="FFFFFF"/>
        </w:rPr>
      </w:pPr>
    </w:p>
    <w:p w14:paraId="098C3F8A" w14:textId="77777777" w:rsidR="00D25C3F" w:rsidRDefault="00D25C3F" w:rsidP="00D25C3F">
      <w:pPr>
        <w:spacing w:before="164" w:line="276" w:lineRule="auto"/>
        <w:ind w:right="1381"/>
        <w:jc w:val="both"/>
        <w:rPr>
          <w:color w:val="282828"/>
          <w:sz w:val="28"/>
          <w:szCs w:val="28"/>
          <w:shd w:val="clear" w:color="auto" w:fill="FFFFFF"/>
        </w:rPr>
      </w:pPr>
    </w:p>
    <w:p w14:paraId="53DAA350" w14:textId="77777777" w:rsidR="00EE5643" w:rsidRDefault="00EE5643" w:rsidP="00D25C3F">
      <w:pPr>
        <w:spacing w:before="164" w:line="276" w:lineRule="auto"/>
        <w:ind w:right="1381"/>
        <w:jc w:val="both"/>
        <w:rPr>
          <w:color w:val="282828"/>
          <w:sz w:val="28"/>
          <w:szCs w:val="28"/>
          <w:shd w:val="clear" w:color="auto" w:fill="FFFFFF"/>
        </w:rPr>
      </w:pPr>
    </w:p>
    <w:p w14:paraId="7FC6966D" w14:textId="77777777" w:rsidR="00EE5643" w:rsidRDefault="00EE5643" w:rsidP="00D25C3F">
      <w:pPr>
        <w:spacing w:before="164" w:line="276" w:lineRule="auto"/>
        <w:ind w:right="1381"/>
        <w:jc w:val="both"/>
        <w:rPr>
          <w:color w:val="282828"/>
          <w:sz w:val="28"/>
          <w:szCs w:val="28"/>
          <w:shd w:val="clear" w:color="auto" w:fill="FFFFFF"/>
        </w:rPr>
      </w:pPr>
    </w:p>
    <w:p w14:paraId="26217391" w14:textId="77777777" w:rsidR="00EE5643" w:rsidRDefault="00EE5643" w:rsidP="00D25C3F">
      <w:pPr>
        <w:spacing w:before="164" w:line="276" w:lineRule="auto"/>
        <w:ind w:right="1381"/>
        <w:jc w:val="both"/>
        <w:rPr>
          <w:color w:val="282828"/>
          <w:sz w:val="28"/>
          <w:szCs w:val="28"/>
          <w:shd w:val="clear" w:color="auto" w:fill="FFFFFF"/>
        </w:rPr>
      </w:pPr>
    </w:p>
    <w:p w14:paraId="6C5B548C" w14:textId="77777777" w:rsidR="00EE5643" w:rsidRPr="00EE5643" w:rsidRDefault="00EE5643" w:rsidP="00EE5643">
      <w:pPr>
        <w:pStyle w:val="Paragraphedeliste"/>
        <w:numPr>
          <w:ilvl w:val="0"/>
          <w:numId w:val="31"/>
        </w:numPr>
        <w:tabs>
          <w:tab w:val="left" w:pos="1739"/>
        </w:tabs>
        <w:jc w:val="left"/>
        <w:rPr>
          <w:b/>
          <w:bCs/>
          <w:color w:val="0070C0"/>
          <w:sz w:val="36"/>
          <w:szCs w:val="36"/>
          <w:u w:val="single"/>
        </w:rPr>
      </w:pPr>
      <w:r w:rsidRPr="00EE5643">
        <w:rPr>
          <w:b/>
          <w:bCs/>
          <w:color w:val="0070C0"/>
          <w:sz w:val="36"/>
          <w:szCs w:val="36"/>
          <w:u w:val="single"/>
        </w:rPr>
        <w:t>CONCLUSION</w:t>
      </w:r>
    </w:p>
    <w:p w14:paraId="06C76028" w14:textId="77777777" w:rsidR="00EE5643" w:rsidRDefault="00EE5643" w:rsidP="00EE5643">
      <w:pPr>
        <w:tabs>
          <w:tab w:val="left" w:pos="1739"/>
        </w:tabs>
        <w:rPr>
          <w:color w:val="0070C0"/>
          <w:sz w:val="36"/>
          <w:szCs w:val="36"/>
          <w:u w:val="single"/>
        </w:rPr>
      </w:pPr>
    </w:p>
    <w:p w14:paraId="29C09FF2" w14:textId="77777777" w:rsidR="00EE5643" w:rsidRDefault="00EE5643" w:rsidP="00EE5643">
      <w:pPr>
        <w:tabs>
          <w:tab w:val="left" w:pos="1739"/>
        </w:tabs>
        <w:rPr>
          <w:color w:val="0070C0"/>
          <w:sz w:val="36"/>
          <w:szCs w:val="36"/>
          <w:u w:val="single"/>
        </w:rPr>
      </w:pPr>
    </w:p>
    <w:p w14:paraId="5DC4D058" w14:textId="77777777" w:rsidR="00EE5643" w:rsidRPr="00543AA0" w:rsidRDefault="00EE5643" w:rsidP="00EE5643">
      <w:pPr>
        <w:tabs>
          <w:tab w:val="left" w:pos="1739"/>
        </w:tabs>
        <w:jc w:val="center"/>
        <w:rPr>
          <w:color w:val="000000" w:themeColor="text1"/>
          <w:sz w:val="36"/>
          <w:szCs w:val="36"/>
        </w:rPr>
      </w:pPr>
      <w:r w:rsidRPr="00543AA0">
        <w:rPr>
          <w:color w:val="000000" w:themeColor="text1"/>
          <w:sz w:val="36"/>
          <w:szCs w:val="36"/>
        </w:rPr>
        <w:t>Dans ce projet assez complet nous avons découvert de nombreux langages (java, js, html, css etc.), nous avons également découvert l’outil de collaboration GitHub qui nous a beaucoup aidé, React JS, l’utilisation des API, Springboot, Mysql etc.</w:t>
      </w:r>
    </w:p>
    <w:p w14:paraId="62799A1B" w14:textId="77777777" w:rsidR="00EE5643" w:rsidRPr="00543AA0" w:rsidRDefault="00EE5643" w:rsidP="00EE5643">
      <w:pPr>
        <w:tabs>
          <w:tab w:val="left" w:pos="1739"/>
        </w:tabs>
        <w:jc w:val="center"/>
        <w:rPr>
          <w:color w:val="000000" w:themeColor="text1"/>
          <w:sz w:val="36"/>
          <w:szCs w:val="36"/>
        </w:rPr>
      </w:pPr>
    </w:p>
    <w:p w14:paraId="6E19EB5A" w14:textId="0DDA91B8" w:rsidR="00EE5643" w:rsidRPr="00543AA0" w:rsidRDefault="00EE5643" w:rsidP="00EE5643">
      <w:pPr>
        <w:tabs>
          <w:tab w:val="left" w:pos="1739"/>
        </w:tabs>
        <w:jc w:val="center"/>
        <w:rPr>
          <w:color w:val="000000" w:themeColor="text1"/>
          <w:sz w:val="36"/>
          <w:szCs w:val="36"/>
        </w:rPr>
      </w:pPr>
      <w:r w:rsidRPr="00543AA0">
        <w:rPr>
          <w:color w:val="000000" w:themeColor="text1"/>
          <w:sz w:val="36"/>
          <w:szCs w:val="36"/>
        </w:rPr>
        <w:t>Ce projet nous a permis de bien travailler en équipe, de bien communiquer et de maitriser les notions du web.</w:t>
      </w:r>
    </w:p>
    <w:p w14:paraId="6C84DD4F" w14:textId="77777777" w:rsidR="003E4D71" w:rsidRPr="003E4D71" w:rsidRDefault="003E4D71" w:rsidP="00D25C3F">
      <w:pPr>
        <w:spacing w:before="164" w:line="276" w:lineRule="auto"/>
        <w:ind w:right="1381"/>
        <w:jc w:val="both"/>
        <w:rPr>
          <w:sz w:val="2"/>
          <w:szCs w:val="2"/>
        </w:rPr>
      </w:pPr>
    </w:p>
    <w:p w14:paraId="513A3540" w14:textId="77777777" w:rsidR="003E4D71" w:rsidRPr="003E4D71" w:rsidRDefault="003E4D71" w:rsidP="00D25C3F">
      <w:pPr>
        <w:spacing w:before="164" w:line="276" w:lineRule="auto"/>
        <w:ind w:right="1381"/>
        <w:jc w:val="both"/>
        <w:rPr>
          <w:sz w:val="2"/>
          <w:szCs w:val="2"/>
        </w:rPr>
      </w:pPr>
    </w:p>
    <w:p w14:paraId="6F502222" w14:textId="402B1E67" w:rsidR="003E4D71" w:rsidRPr="003E4D71" w:rsidRDefault="003E4D71" w:rsidP="00D25C3F">
      <w:pPr>
        <w:spacing w:before="164" w:line="276" w:lineRule="auto"/>
        <w:ind w:right="1381"/>
        <w:jc w:val="both"/>
        <w:rPr>
          <w:sz w:val="2"/>
          <w:szCs w:val="2"/>
        </w:rPr>
        <w:sectPr w:rsidR="003E4D71" w:rsidRPr="003E4D71">
          <w:headerReference w:type="default" r:id="rId127"/>
          <w:footerReference w:type="default" r:id="rId128"/>
          <w:pgSz w:w="11900" w:h="16840"/>
          <w:pgMar w:top="1440" w:right="80" w:bottom="1520" w:left="380" w:header="0" w:footer="1329" w:gutter="0"/>
          <w:cols w:space="720"/>
        </w:sectPr>
      </w:pPr>
    </w:p>
    <w:p w14:paraId="20C532F8" w14:textId="7CA56EF5" w:rsidR="00F03D3A" w:rsidRPr="003E4D71" w:rsidRDefault="00F03D3A" w:rsidP="00F03D3A">
      <w:pPr>
        <w:rPr>
          <w:sz w:val="2"/>
          <w:szCs w:val="2"/>
        </w:rPr>
        <w:sectPr w:rsidR="00F03D3A" w:rsidRPr="003E4D71">
          <w:headerReference w:type="default" r:id="rId129"/>
          <w:footerReference w:type="default" r:id="rId130"/>
          <w:pgSz w:w="11900" w:h="16840"/>
          <w:pgMar w:top="1440" w:right="80" w:bottom="1520" w:left="380" w:header="0" w:footer="1329" w:gutter="0"/>
          <w:cols w:space="720"/>
        </w:sectPr>
      </w:pPr>
    </w:p>
    <w:p w14:paraId="2293D481" w14:textId="77777777" w:rsidR="00A77A8F" w:rsidRPr="003E4D71" w:rsidRDefault="00A77A8F" w:rsidP="007E19B4">
      <w:pPr>
        <w:tabs>
          <w:tab w:val="left" w:pos="1739"/>
        </w:tabs>
        <w:rPr>
          <w:color w:val="0070C0"/>
          <w:sz w:val="2"/>
          <w:szCs w:val="2"/>
        </w:rPr>
      </w:pPr>
    </w:p>
    <w:p w14:paraId="2E5F61D0" w14:textId="77777777" w:rsidR="003E4D71" w:rsidRPr="003E4D71" w:rsidRDefault="003E4D71" w:rsidP="003E4D71">
      <w:pPr>
        <w:rPr>
          <w:sz w:val="2"/>
          <w:szCs w:val="2"/>
        </w:rPr>
      </w:pPr>
    </w:p>
    <w:p w14:paraId="307E72F6" w14:textId="77777777" w:rsidR="003E4D71" w:rsidRPr="003E4D71" w:rsidRDefault="003E4D71" w:rsidP="003E4D71">
      <w:pPr>
        <w:rPr>
          <w:sz w:val="2"/>
          <w:szCs w:val="2"/>
        </w:rPr>
      </w:pPr>
    </w:p>
    <w:p w14:paraId="5544A804" w14:textId="77777777" w:rsidR="003E4D71" w:rsidRPr="003E4D71" w:rsidRDefault="003E4D71" w:rsidP="003E4D71">
      <w:pPr>
        <w:rPr>
          <w:sz w:val="2"/>
          <w:szCs w:val="2"/>
        </w:rPr>
      </w:pPr>
    </w:p>
    <w:p w14:paraId="6AA62AC7" w14:textId="77777777" w:rsidR="003E4D71" w:rsidRPr="003E4D71" w:rsidRDefault="003E4D71" w:rsidP="003E4D71">
      <w:pPr>
        <w:rPr>
          <w:sz w:val="2"/>
          <w:szCs w:val="2"/>
        </w:rPr>
      </w:pPr>
    </w:p>
    <w:p w14:paraId="0F179A14" w14:textId="77777777" w:rsidR="003E4D71" w:rsidRPr="003E4D71" w:rsidRDefault="003E4D71" w:rsidP="003E4D71">
      <w:pPr>
        <w:rPr>
          <w:sz w:val="2"/>
          <w:szCs w:val="2"/>
        </w:rPr>
      </w:pPr>
    </w:p>
    <w:p w14:paraId="70C7DB97" w14:textId="77777777" w:rsidR="003E4D71" w:rsidRPr="003E4D71" w:rsidRDefault="003E4D71" w:rsidP="003E4D71">
      <w:pPr>
        <w:rPr>
          <w:sz w:val="2"/>
          <w:szCs w:val="2"/>
        </w:rPr>
      </w:pPr>
    </w:p>
    <w:p w14:paraId="3C1C6841" w14:textId="77777777" w:rsidR="003E4D71" w:rsidRPr="003E4D71" w:rsidRDefault="003E4D71" w:rsidP="003E4D71">
      <w:pPr>
        <w:rPr>
          <w:sz w:val="2"/>
          <w:szCs w:val="2"/>
        </w:rPr>
      </w:pPr>
    </w:p>
    <w:p w14:paraId="0D96B08D" w14:textId="77777777" w:rsidR="003E4D71" w:rsidRPr="003E4D71" w:rsidRDefault="003E4D71" w:rsidP="003E4D71">
      <w:pPr>
        <w:rPr>
          <w:sz w:val="2"/>
          <w:szCs w:val="2"/>
        </w:rPr>
      </w:pPr>
    </w:p>
    <w:p w14:paraId="39436084" w14:textId="77777777" w:rsidR="003E4D71" w:rsidRPr="003E4D71" w:rsidRDefault="003E4D71" w:rsidP="003E4D71">
      <w:pPr>
        <w:rPr>
          <w:sz w:val="2"/>
          <w:szCs w:val="2"/>
        </w:rPr>
      </w:pPr>
    </w:p>
    <w:p w14:paraId="211F8104" w14:textId="77777777" w:rsidR="003E4D71" w:rsidRPr="003E4D71" w:rsidRDefault="003E4D71" w:rsidP="003E4D71">
      <w:pPr>
        <w:rPr>
          <w:b/>
          <w:bCs/>
          <w:sz w:val="2"/>
          <w:szCs w:val="2"/>
        </w:rPr>
      </w:pPr>
    </w:p>
    <w:p w14:paraId="6DF56239" w14:textId="77777777" w:rsidR="003E4D71" w:rsidRPr="003E4D71" w:rsidRDefault="003E4D71" w:rsidP="003E4D71">
      <w:pPr>
        <w:rPr>
          <w:b/>
          <w:bCs/>
          <w:sz w:val="2"/>
          <w:szCs w:val="2"/>
        </w:rPr>
      </w:pPr>
    </w:p>
    <w:p w14:paraId="3D91DDB6" w14:textId="77777777" w:rsidR="003E4D71" w:rsidRPr="003E4D71" w:rsidRDefault="003E4D71" w:rsidP="003E4D71">
      <w:pPr>
        <w:rPr>
          <w:b/>
          <w:bCs/>
          <w:sz w:val="2"/>
          <w:szCs w:val="2"/>
        </w:rPr>
      </w:pPr>
    </w:p>
    <w:p w14:paraId="564DE4D9" w14:textId="77777777" w:rsidR="003E4D71" w:rsidRPr="003E4D71" w:rsidRDefault="003E4D71" w:rsidP="003E4D71">
      <w:pPr>
        <w:rPr>
          <w:b/>
          <w:bCs/>
          <w:sz w:val="2"/>
          <w:szCs w:val="2"/>
        </w:rPr>
      </w:pPr>
    </w:p>
    <w:p w14:paraId="1B5BD0C2" w14:textId="77777777" w:rsidR="003E4D71" w:rsidRPr="003E4D71" w:rsidRDefault="003E4D71" w:rsidP="003E4D71">
      <w:pPr>
        <w:rPr>
          <w:b/>
          <w:bCs/>
          <w:sz w:val="2"/>
          <w:szCs w:val="2"/>
        </w:rPr>
      </w:pPr>
    </w:p>
    <w:p w14:paraId="1FFD466B" w14:textId="77777777" w:rsidR="003E4D71" w:rsidRPr="003E4D71" w:rsidRDefault="003E4D71" w:rsidP="003E4D71">
      <w:pPr>
        <w:rPr>
          <w:b/>
          <w:bCs/>
          <w:sz w:val="2"/>
          <w:szCs w:val="2"/>
        </w:rPr>
      </w:pPr>
    </w:p>
    <w:p w14:paraId="103E0481" w14:textId="77777777" w:rsidR="003E4D71" w:rsidRPr="003E4D71" w:rsidRDefault="003E4D71" w:rsidP="003E4D71">
      <w:pPr>
        <w:rPr>
          <w:b/>
          <w:bCs/>
          <w:sz w:val="2"/>
          <w:szCs w:val="2"/>
        </w:rPr>
      </w:pPr>
    </w:p>
    <w:p w14:paraId="3BA07224" w14:textId="77777777" w:rsidR="003E4D71" w:rsidRPr="003E4D71" w:rsidRDefault="003E4D71" w:rsidP="003E4D71">
      <w:pPr>
        <w:rPr>
          <w:b/>
          <w:bCs/>
          <w:sz w:val="2"/>
          <w:szCs w:val="2"/>
        </w:rPr>
      </w:pPr>
    </w:p>
    <w:p w14:paraId="79395044" w14:textId="77777777" w:rsidR="003E4D71" w:rsidRPr="003E4D71" w:rsidRDefault="003E4D71" w:rsidP="003E4D71">
      <w:pPr>
        <w:rPr>
          <w:b/>
          <w:bCs/>
          <w:sz w:val="2"/>
          <w:szCs w:val="2"/>
        </w:rPr>
      </w:pPr>
    </w:p>
    <w:p w14:paraId="0E06017C" w14:textId="77777777" w:rsidR="003E4D71" w:rsidRPr="003E4D71" w:rsidRDefault="003E4D71" w:rsidP="003E4D71">
      <w:pPr>
        <w:rPr>
          <w:b/>
          <w:bCs/>
          <w:sz w:val="2"/>
          <w:szCs w:val="2"/>
        </w:rPr>
      </w:pPr>
    </w:p>
    <w:p w14:paraId="4C25E5E4" w14:textId="77777777" w:rsidR="003E4D71" w:rsidRPr="003E4D71" w:rsidRDefault="003E4D71" w:rsidP="003E4D71">
      <w:pPr>
        <w:rPr>
          <w:sz w:val="2"/>
          <w:szCs w:val="2"/>
        </w:rPr>
      </w:pPr>
    </w:p>
    <w:p w14:paraId="17707298" w14:textId="77777777" w:rsidR="003E4D71" w:rsidRPr="003E4D71" w:rsidRDefault="003E4D71" w:rsidP="003E4D71">
      <w:pPr>
        <w:rPr>
          <w:color w:val="0070C0"/>
          <w:sz w:val="2"/>
          <w:szCs w:val="2"/>
        </w:rPr>
      </w:pPr>
    </w:p>
    <w:p w14:paraId="35FBE26E" w14:textId="77777777" w:rsidR="003E4D71" w:rsidRPr="003E4D71" w:rsidRDefault="003E4D71" w:rsidP="003E4D71">
      <w:pPr>
        <w:jc w:val="center"/>
        <w:rPr>
          <w:b/>
          <w:bCs/>
          <w:color w:val="0070C0"/>
          <w:sz w:val="2"/>
          <w:szCs w:val="2"/>
        </w:rPr>
      </w:pPr>
    </w:p>
    <w:p w14:paraId="52DB7CA9" w14:textId="1B2A6730" w:rsidR="003E4D71" w:rsidRPr="003E4D71" w:rsidRDefault="003E4D71" w:rsidP="003E4D71">
      <w:pPr>
        <w:tabs>
          <w:tab w:val="center" w:pos="5720"/>
        </w:tabs>
        <w:rPr>
          <w:sz w:val="2"/>
          <w:szCs w:val="2"/>
        </w:rPr>
        <w:sectPr w:rsidR="003E4D71" w:rsidRPr="003E4D71">
          <w:pgSz w:w="11900" w:h="16840"/>
          <w:pgMar w:top="1440" w:right="80" w:bottom="1520" w:left="380" w:header="0" w:footer="1329" w:gutter="0"/>
          <w:cols w:space="720"/>
        </w:sectPr>
      </w:pPr>
      <w:r w:rsidRPr="003E4D71">
        <w:rPr>
          <w:sz w:val="2"/>
          <w:szCs w:val="2"/>
        </w:rPr>
        <w:tab/>
      </w:r>
    </w:p>
    <w:p w14:paraId="280FF8F5" w14:textId="77777777" w:rsidR="00A204AB" w:rsidRPr="003E4D71" w:rsidRDefault="00A204AB">
      <w:pPr>
        <w:rPr>
          <w:sz w:val="2"/>
          <w:szCs w:val="2"/>
        </w:rPr>
        <w:sectPr w:rsidR="00A204AB" w:rsidRPr="003E4D71">
          <w:pgSz w:w="11900" w:h="16840"/>
          <w:pgMar w:top="1440" w:right="80" w:bottom="1520" w:left="380" w:header="0" w:footer="1329" w:gutter="0"/>
          <w:cols w:space="720"/>
        </w:sectPr>
      </w:pPr>
    </w:p>
    <w:p w14:paraId="63DDB037" w14:textId="77777777" w:rsidR="00DF34E9" w:rsidRPr="003E4D71" w:rsidRDefault="00DF34E9" w:rsidP="00AF2A6B">
      <w:pPr>
        <w:pStyle w:val="Corpsdetexte"/>
        <w:ind w:left="720"/>
        <w:rPr>
          <w:sz w:val="2"/>
          <w:szCs w:val="2"/>
        </w:rPr>
      </w:pPr>
    </w:p>
    <w:p w14:paraId="71800BE6" w14:textId="4413C454" w:rsidR="004563F6" w:rsidRPr="00F85597" w:rsidRDefault="004563F6" w:rsidP="00F85597">
      <w:pPr>
        <w:pStyle w:val="Corpsdetexte"/>
        <w:keepNext/>
      </w:pPr>
    </w:p>
    <w:sectPr w:rsidR="004563F6" w:rsidRPr="00F85597">
      <w:pgSz w:w="11900" w:h="16840"/>
      <w:pgMar w:top="1440" w:right="80" w:bottom="1520" w:left="380" w:header="0" w:footer="13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9F736" w14:textId="77777777" w:rsidR="00592BE0" w:rsidRDefault="00592BE0">
      <w:r>
        <w:separator/>
      </w:r>
    </w:p>
  </w:endnote>
  <w:endnote w:type="continuationSeparator" w:id="0">
    <w:p w14:paraId="3263C794" w14:textId="77777777" w:rsidR="00592BE0" w:rsidRDefault="00592BE0">
      <w:r>
        <w:continuationSeparator/>
      </w:r>
    </w:p>
  </w:endnote>
  <w:endnote w:type="continuationNotice" w:id="1">
    <w:p w14:paraId="5D4C546D" w14:textId="77777777" w:rsidR="00592BE0" w:rsidRDefault="00592B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venir Next">
    <w:altName w:val="Calibri"/>
    <w:charset w:val="00"/>
    <w:family w:val="swiss"/>
    <w:pitch w:val="variable"/>
    <w:sig w:usb0="8000002F" w:usb1="5000204A" w:usb2="00000000" w:usb3="00000000" w:csb0="0000009B" w:csb1="00000000"/>
  </w:font>
  <w:font w:name="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359B5" w14:textId="3A8C5789" w:rsidR="00A204AB" w:rsidRDefault="0042133A">
    <w:pPr>
      <w:pStyle w:val="Corpsdetexte"/>
      <w:spacing w:line="14" w:lineRule="auto"/>
      <w:rPr>
        <w:sz w:val="20"/>
      </w:rPr>
    </w:pPr>
    <w:r>
      <w:rPr>
        <w:noProof/>
      </w:rPr>
      <mc:AlternateContent>
        <mc:Choice Requires="wps">
          <w:drawing>
            <wp:anchor distT="0" distB="0" distL="114300" distR="114300" simplePos="0" relativeHeight="251658241" behindDoc="1" locked="0" layoutInCell="1" allowOverlap="1" wp14:anchorId="27674685" wp14:editId="7F6C2407">
              <wp:simplePos x="0" y="0"/>
              <wp:positionH relativeFrom="page">
                <wp:posOffset>6508750</wp:posOffset>
              </wp:positionH>
              <wp:positionV relativeFrom="page">
                <wp:posOffset>9709785</wp:posOffset>
              </wp:positionV>
              <wp:extent cx="152400" cy="194310"/>
              <wp:effectExtent l="0" t="0" r="0" b="8890"/>
              <wp:wrapNone/>
              <wp:docPr id="85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8ADB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674685" id="_x0000_t202" coordsize="21600,21600" o:spt="202" path="m,l,21600r21600,l21600,xe">
              <v:stroke joinstyle="miter"/>
              <v:path gradientshapeok="t" o:connecttype="rect"/>
            </v:shapetype>
            <v:shape id="Text Box 86" o:spid="_x0000_s1073" type="#_x0000_t202" style="position:absolute;margin-left:512.5pt;margin-top:764.55pt;width:12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" filled="f" stroked="f">
              <v:path arrowok="t"/>
              <v:textbox inset="0,0,0,0">
                <w:txbxContent>
                  <w:p w14:paraId="42B8ADB4" w14:textId="77777777" w:rsidR="00A204AB" w:rsidRDefault="00A204AB">
                    <w:pPr>
                      <w:spacing w:before="10"/>
                      <w:ind w:left="60"/>
                      <w:rPr>
                        <w:rFonts w:ascii="Times New Roman"/>
                        <w:sz w:val="24"/>
                      </w:rPr>
                    </w:pP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A407" w14:textId="63FD6134" w:rsidR="00A204AB" w:rsidRDefault="0042133A">
    <w:pPr>
      <w:pStyle w:val="Corpsdetexte"/>
      <w:spacing w:line="14" w:lineRule="auto"/>
      <w:rPr>
        <w:sz w:val="20"/>
      </w:rPr>
    </w:pPr>
    <w:r>
      <w:rPr>
        <w:noProof/>
      </w:rPr>
      <mc:AlternateContent>
        <mc:Choice Requires="wps">
          <w:drawing>
            <wp:anchor distT="0" distB="0" distL="114300" distR="114300" simplePos="0" relativeHeight="251658253" behindDoc="1" locked="0" layoutInCell="1" allowOverlap="1" wp14:anchorId="3A19E82D" wp14:editId="3100A58A">
              <wp:simplePos x="0" y="0"/>
              <wp:positionH relativeFrom="page">
                <wp:posOffset>6432550</wp:posOffset>
              </wp:positionH>
              <wp:positionV relativeFrom="page">
                <wp:posOffset>9709785</wp:posOffset>
              </wp:positionV>
              <wp:extent cx="228600" cy="194310"/>
              <wp:effectExtent l="0" t="0" r="0" b="8890"/>
              <wp:wrapNone/>
              <wp:docPr id="84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B4D5C"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19E82D" id="_x0000_t202" coordsize="21600,21600" o:spt="202" path="m,l,21600r21600,l21600,xe">
              <v:stroke joinstyle="miter"/>
              <v:path gradientshapeok="t" o:connecttype="rect"/>
            </v:shapetype>
            <v:shape id="_x0000_s1635" type="#_x0000_t202" style="position:absolute;margin-left:506.5pt;margin-top:764.55pt;width:18pt;height:15.3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" filled="f" stroked="f">
              <v:path arrowok="t"/>
              <v:textbox inset="0,0,0,0">
                <w:txbxContent>
                  <w:p w14:paraId="623B4D5C" w14:textId="77777777" w:rsidR="00A204AB" w:rsidRDefault="00A204AB">
                    <w:pPr>
                      <w:spacing w:before="4"/>
                      <w:ind w:left="20"/>
                      <w:rPr>
                        <w:i/>
                        <w:sz w:val="26"/>
                      </w:rPr>
                    </w:pPr>
                  </w:p>
                </w:txbxContent>
              </v:textbox>
              <w10:wrap anchorx="page" anchory="page"/>
            </v:shape>
          </w:pict>
        </mc:Fallback>
      </mc:AlternateContent>
    </w:r>
    <w:r w:rsidR="003E4D71">
      <w:rPr>
        <w:sz w:val="20"/>
      </w:rPr>
      <w:t>²</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CA4DD" w14:textId="3D3D64FA" w:rsidR="00625A80" w:rsidRDefault="00592BE0">
    <w:pPr>
      <w:pStyle w:val="Corpsdetexte"/>
      <w:spacing w:line="14" w:lineRule="auto"/>
      <w:rPr>
        <w:sz w:val="20"/>
      </w:rPr>
    </w:pPr>
    <w:r>
      <w:rPr>
        <w:noProof/>
      </w:rPr>
      <w:pict w14:anchorId="7AA85A62">
        <v:shapetype id="_x0000_t202" coordsize="21600,21600" o:spt="202" path="m,l,21600r21600,l21600,xe">
          <v:stroke joinstyle="miter"/>
          <v:path gradientshapeok="t" o:connecttype="rect"/>
        </v:shapetype>
        <v:shape id="Zone de texte 7373" o:spid="_x0000_s3747" type="#_x0000_t202" style="position:absolute;margin-left:512.65pt;margin-top:764.95pt;width:12pt;height:15.3pt;z-index:-2516565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" filled="f" stroked="f">
          <o:lock v:ext="edit" aspectratio="t" verticies="t" text="t" shapetype="t"/>
          <v:textbox inset="0,0,0,0">
            <w:txbxContent>
              <w:p w14:paraId="3C982766" w14:textId="77777777" w:rsidR="00A204AB" w:rsidRDefault="00A204AB">
                <w:pPr>
                  <w:spacing w:before="4"/>
                  <w:ind w:left="20"/>
                  <w:rPr>
                    <w:i/>
                    <w:sz w:val="26"/>
                  </w:rPr>
                </w:pPr>
              </w:p>
            </w:txbxContent>
          </v:textbox>
          <w10:wrap anchorx="page" anchory="page"/>
        </v:shape>
      </w:pict>
    </w:r>
    <w:r>
      <w:rPr>
        <w:noProof/>
      </w:rPr>
      <w:pict w14:anchorId="6CD6C6C3">
        <v:shape id="Zone de texte 7372" o:spid="_x0000_s3746" type="#_x0000_t202" style="position:absolute;margin-left:71.3pt;margin-top:706.9pt;width:7.9pt;height:49.5pt;z-index:-2516565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yI+AEAAOA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" filled="f" stroked="f">
          <o:lock v:ext="edit" aspectratio="t" verticies="t" text="t" shapetype="t"/>
          <v:textbox inset="0,0,0,0">
            <w:txbxContent>
              <w:p w14:paraId="1B1F319C" w14:textId="77777777" w:rsidR="00A204AB" w:rsidRDefault="00A204AB">
                <w:pPr>
                  <w:spacing w:before="4"/>
                  <w:ind w:left="20"/>
                  <w:rPr>
                    <w:i/>
                    <w:sz w:val="26"/>
                  </w:rPr>
                </w:pPr>
              </w:p>
            </w:txbxContent>
          </v:textbox>
          <w10:wrap anchorx="page" anchory="page"/>
        </v:shape>
      </w:pict>
    </w:r>
    <w:r>
      <w:rPr>
        <w:noProof/>
      </w:rPr>
      <w:pict w14:anchorId="539187C8">
        <v:shape id="Zone de texte 7371" o:spid="_x0000_s3745" type="#_x0000_t202" style="position:absolute;margin-left:512.65pt;margin-top:764.95pt;width:12pt;height:15.3pt;z-index:-25165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GboT475AQAA4A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2E2E9389" w14:textId="77777777" w:rsidR="00625A80" w:rsidRDefault="00625A80"/>
            </w:txbxContent>
          </v:textbox>
          <w10:wrap anchorx="page" anchory="page"/>
        </v:shape>
      </w:pict>
    </w:r>
    <w:r>
      <w:rPr>
        <w:noProof/>
      </w:rPr>
      <w:pict w14:anchorId="5521C508">
        <v:shape id="Zone de texte 7370" o:spid="_x0000_s3744" type="#_x0000_t202" style="position:absolute;margin-left:71.3pt;margin-top:706.9pt;width:7.9pt;height:49.5pt;z-index:-2516565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Ou+QEAAOADAAAOAAAAZHJzL2Uyb0RvYy54bWysU8Fu2zAMvQ/YPwi6L3bTLSi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u/SdDNVzI89UvhooBfR&#10;KCWypgSuDg8UIhlVzCmxloN723VpQTr3wsGJ0ZPIR74n5mGsRmHrUr6NyqKWCuojq0HgakyMvwkb&#10;LeBPKQZeuVLSj71CI0X3yXHb4n7OBs5GNRvKaX5ayiDFybwNpz3ee7S7lpFPw3Nww11rbFL0zGKi&#10;y2uUhE4rH/f093vKev6Ym1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UmOOu+QEAAOA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0A4F7D29" w14:textId="77777777" w:rsidR="00625A80" w:rsidRDefault="00625A80"/>
            </w:txbxContent>
          </v:textbox>
          <w10:wrap anchorx="page" anchory="page"/>
        </v:shape>
      </w:pict>
    </w:r>
    <w:r>
      <w:rPr>
        <w:noProof/>
      </w:rPr>
      <w:pict w14:anchorId="64347F74">
        <v:shape id="Zone de texte 7369" o:spid="_x0000_s3743" type="#_x0000_t202" style="position:absolute;margin-left:71.3pt;margin-top:706.9pt;width:7.9pt;height:49.5pt;z-index:-2516565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nakn7+QEAAOA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7C50A035" w14:textId="77777777" w:rsidR="00A204AB" w:rsidRDefault="00A204AB"/>
            </w:txbxContent>
          </v:textbox>
          <w10:wrap anchorx="page" anchory="page"/>
        </v:shape>
      </w:pict>
    </w:r>
    <w:r>
      <w:rPr>
        <w:noProof/>
      </w:rPr>
      <w:pict w14:anchorId="6A1BA420">
        <v:shape id="Zone de texte 7368" o:spid="_x0000_s3742" type="#_x0000_t202" style="position:absolute;margin-left:71.3pt;margin-top:706.9pt;width:7.9pt;height:49.5pt;z-index:-2516565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YF+AEAAOA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" filled="f" stroked="f">
          <o:lock v:ext="edit" aspectratio="t" verticies="t" text="t" shapetype="t"/>
          <v:textbox inset="0,0,0,0">
            <w:txbxContent>
              <w:p w14:paraId="3326FAE8" w14:textId="77777777" w:rsidR="00A204AB" w:rsidRDefault="00A204AB"/>
            </w:txbxContent>
          </v:textbox>
          <w10:wrap anchorx="page" anchory="page"/>
        </v:shape>
      </w:pict>
    </w:r>
    <w:r>
      <w:rPr>
        <w:noProof/>
      </w:rPr>
      <w:pict w14:anchorId="177A13D4">
        <v:shape id="Zone de texte 7367" o:spid="_x0000_s3741" type="#_x0000_t202" style="position:absolute;margin-left:512.65pt;margin-top:764.95pt;width:12pt;height:15.3pt;z-index:-2516565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OsklQP5AQAA4A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5CE4D5EE" w14:textId="77777777" w:rsidR="00A204AB" w:rsidRDefault="00A204AB">
                <w:pPr>
                  <w:spacing w:before="10"/>
                  <w:ind w:left="60"/>
                  <w:rPr>
                    <w:rFonts w:ascii="Times New Roman"/>
                    <w:sz w:val="24"/>
                  </w:rPr>
                </w:pPr>
              </w:p>
            </w:txbxContent>
          </v:textbox>
          <w10:wrap anchorx="page" anchory="page"/>
        </v:shape>
      </w:pict>
    </w:r>
    <w:r>
      <w:rPr>
        <w:noProof/>
      </w:rPr>
      <w:pict w14:anchorId="4A6090E1">
        <v:shape id="Zone de texte 7366" o:spid="_x0000_s3740" type="#_x0000_t202" style="position:absolute;margin-left:71.3pt;margin-top:706.9pt;width:7.9pt;height:49.5pt;z-index:-2516565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3j+QEAAOA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qlMuoLGrZQnVgNQhcjYnxN2Gj&#10;BfwjxcArV0r6vVNopOi+Om5b3M+TgSdjezKU0/y0lEGKybwJ0x7vPNqmZeRpeA6uuWu1TYqeWBzp&#10;8holoceVj3v6/J6ynj7m+i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Cy/3j+QEAAOA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8819E0F" w14:textId="77777777" w:rsidR="00A204AB" w:rsidRDefault="00A204AB"/>
            </w:txbxContent>
          </v:textbox>
          <w10:wrap anchorx="page" anchory="page"/>
        </v:shape>
      </w:pict>
    </w:r>
    <w:r>
      <w:rPr>
        <w:noProof/>
      </w:rPr>
      <w:pict w14:anchorId="4DF9BD2B">
        <v:shape id="Zone de texte 7365" o:spid="_x0000_s3739" type="#_x0000_t202" style="position:absolute;margin-left:71.3pt;margin-top:706.9pt;width:7.9pt;height:49.5pt;z-index:-2516565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e2+QEAAOADAAAOAAAAZHJzL2Uyb0RvYy54bWysU8Fu2zAMvQ/YPwi6L3ZTLOi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m/TdDNVzI89UvhooBfR&#10;KCWypgSuDg8UIhlVzCmxloN723VpQTr3wsGJ0ZPIR74n5mGsRmHrUr6LyqKWCuojq0HgakyMvwkb&#10;LeBPKQZeuVLSj71CI0X3yXHb4n7OBs5GNRvKaX5ayiDFybwNpz3ee7S7lpFPw3Nww11rbFL0zGKi&#10;y2uUhE4rH/f093vKev6Ym1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xOVe2+QEAAOA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70EAACCA" w14:textId="77777777" w:rsidR="00A204AB" w:rsidRDefault="00A204AB">
                <w:pPr>
                  <w:spacing w:before="10"/>
                  <w:ind w:left="60"/>
                  <w:rPr>
                    <w:rFonts w:ascii="Times New Roman"/>
                    <w:sz w:val="24"/>
                  </w:rPr>
                </w:pPr>
              </w:p>
            </w:txbxContent>
          </v:textbox>
          <w10:wrap anchorx="page" anchory="page"/>
        </v:shape>
      </w:pict>
    </w:r>
    <w:r>
      <w:rPr>
        <w:noProof/>
      </w:rPr>
      <w:pict w14:anchorId="6F85A979">
        <v:shape id="Zone de texte 7364" o:spid="_x0000_s3738" type="#_x0000_t202" style="position:absolute;margin-left:512.65pt;margin-top:764.95pt;width:12pt;height:15.3pt;z-index:-2516565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B4A2B26" w14:textId="77777777" w:rsidR="00A204AB" w:rsidRDefault="00A204AB"/>
            </w:txbxContent>
          </v:textbox>
          <w10:wrap anchorx="page" anchory="page"/>
        </v:shape>
      </w:pict>
    </w:r>
    <w:r>
      <w:rPr>
        <w:noProof/>
      </w:rPr>
      <w:pict w14:anchorId="42413738">
        <v:shape id="Zone de texte 7363" o:spid="_x0000_s3737" type="#_x0000_t202" style="position:absolute;margin-left:71.3pt;margin-top:706.9pt;width:7.9pt;height:49.5pt;z-index:-2516565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2F8+AEAAOE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" filled="f" stroked="f">
          <o:lock v:ext="edit" aspectratio="t" verticies="t" text="t" shapetype="t"/>
          <v:textbox inset="0,0,0,0">
            <w:txbxContent>
              <w:p w14:paraId="1F8F0B4B" w14:textId="77777777" w:rsidR="00A204AB" w:rsidRDefault="00A204AB">
                <w:pPr>
                  <w:spacing w:before="4"/>
                  <w:ind w:left="20"/>
                  <w:rPr>
                    <w:i/>
                    <w:sz w:val="26"/>
                  </w:rPr>
                </w:pPr>
              </w:p>
            </w:txbxContent>
          </v:textbox>
          <w10:wrap anchorx="page" anchory="page"/>
        </v:shape>
      </w:pict>
    </w:r>
    <w:r>
      <w:rPr>
        <w:noProof/>
      </w:rPr>
      <w:pict w14:anchorId="432E2848">
        <v:shape id="Zone de texte 7362" o:spid="_x0000_s3736" type="#_x0000_t202" style="position:absolute;margin-left:512.65pt;margin-top:764.95pt;width:12pt;height:15.3pt;z-index:-251656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860+QEAAOE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y+StCRmA+bAchC4HDPjf8JG&#10;C/hTioF3rpb0Y6fQStF99ty3tKAnA0/G5mQor/lpLaMUk3kdp0XeBXTblpGn6Xm44rY1Lkt6YnHk&#10;y3uUlR53Pi3q7/ec9fQzV7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LWfzrT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73593889" w14:textId="77777777" w:rsidR="00A204AB" w:rsidRDefault="00A204AB">
                <w:pPr>
                  <w:spacing w:before="10"/>
                  <w:ind w:left="60"/>
                  <w:rPr>
                    <w:rFonts w:ascii="Times New Roman"/>
                    <w:sz w:val="24"/>
                  </w:rPr>
                </w:pPr>
              </w:p>
            </w:txbxContent>
          </v:textbox>
          <w10:wrap anchorx="page" anchory="page"/>
        </v:shape>
      </w:pict>
    </w:r>
    <w:r>
      <w:rPr>
        <w:noProof/>
      </w:rPr>
      <w:pict w14:anchorId="4EA5E90F">
        <v:shape id="Zone de texte 7361" o:spid="_x0000_s3735" type="#_x0000_t202" style="position:absolute;margin-left:512.65pt;margin-top:764.95pt;width:12pt;height:15.3pt;z-index:-2516565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WTh+QEAAOE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FrLn4RpUUxFdQHloPA5ZgZ/xM2&#10;OsCfUoy8c6WkHzuFRor+k+O+xQU9GXgyqpOhnOanpQxSHM2bcFzknUfbdox8nJ6Da25bY5OkJxYz&#10;X96jpHTe+biov99T1tPP3Pw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AZtZOH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16870501" w14:textId="77777777" w:rsidR="00A204AB" w:rsidRDefault="00A204AB">
                <w:pPr>
                  <w:spacing w:before="4"/>
                  <w:ind w:left="20"/>
                  <w:rPr>
                    <w:i/>
                    <w:sz w:val="26"/>
                  </w:rPr>
                </w:pPr>
              </w:p>
            </w:txbxContent>
          </v:textbox>
          <w10:wrap anchorx="page" anchory="page"/>
        </v:shape>
      </w:pict>
    </w:r>
    <w:r>
      <w:rPr>
        <w:noProof/>
      </w:rPr>
      <w:pict w14:anchorId="06F38FA7">
        <v:shape id="Zone de texte 7360" o:spid="_x0000_s3734" type="#_x0000_t202" style="position:absolute;margin-left:512.65pt;margin-top:764.95pt;width:12pt;height:15.3pt;z-index:-2516565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kGS+QEAAOE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xcVXUVoUU0J1ZDkIXI6Z8T9h&#10;owH8JUXPO1dI+rlXaKRovzruW1zQk4EnozwZyml+WsggxWhehXGR9x7trmHkcXoOLrlttU2SnlhM&#10;fHmPktJp5+Oi/nlPWU8/c/Mb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F62QZL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6D74FFE8" w14:textId="77777777" w:rsidR="00A204AB" w:rsidRDefault="00A204AB">
                <w:pPr>
                  <w:spacing w:before="10"/>
                  <w:ind w:left="60"/>
                  <w:rPr>
                    <w:rFonts w:ascii="Times New Roman"/>
                    <w:sz w:val="24"/>
                  </w:rPr>
                </w:pPr>
              </w:p>
            </w:txbxContent>
          </v:textbox>
          <w10:wrap anchorx="page" anchory="page"/>
        </v:shape>
      </w:pict>
    </w:r>
    <w:r>
      <w:rPr>
        <w:noProof/>
      </w:rPr>
      <w:pict w14:anchorId="4FFEE5D9">
        <v:shape id="Zone de texte 7359" o:spid="_x0000_s3733" type="#_x0000_t202" style="position:absolute;margin-left:71.3pt;margin-top:706.9pt;width:7.9pt;height:49.5pt;z-index:-2516565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wh7vx+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46F37A0C" w14:textId="77777777" w:rsidR="00A204AB" w:rsidRDefault="00A204AB">
                <w:pPr>
                  <w:spacing w:before="10"/>
                  <w:ind w:left="60"/>
                  <w:rPr>
                    <w:rFonts w:ascii="Times New Roman"/>
                    <w:sz w:val="24"/>
                  </w:rPr>
                </w:pPr>
              </w:p>
            </w:txbxContent>
          </v:textbox>
          <w10:wrap anchorx="page" anchory="page"/>
        </v:shape>
      </w:pict>
    </w:r>
    <w:r>
      <w:rPr>
        <w:noProof/>
      </w:rPr>
      <w:pict w14:anchorId="45962DF3">
        <v:shape id="Zone de texte 7358" o:spid="_x0000_s3732" type="#_x0000_t202" style="position:absolute;margin-left:71.3pt;margin-top:706.9pt;width:7.9pt;height:49.5pt;z-index:-2516565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lkEQP+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9991D7E" w14:textId="77777777" w:rsidR="00A204AB" w:rsidRDefault="00A204AB">
                <w:pPr>
                  <w:spacing w:before="10"/>
                  <w:ind w:left="60"/>
                  <w:rPr>
                    <w:rFonts w:ascii="Times New Roman"/>
                    <w:sz w:val="24"/>
                  </w:rPr>
                </w:pPr>
              </w:p>
            </w:txbxContent>
          </v:textbox>
          <w10:wrap anchorx="page" anchory="page"/>
        </v:shape>
      </w:pict>
    </w:r>
    <w:r>
      <w:rPr>
        <w:noProof/>
      </w:rPr>
      <w:pict w14:anchorId="50718BF9">
        <v:shape id="Zone de texte 7357" o:spid="_x0000_s3731" type="#_x0000_t202" style="position:absolute;margin-left:512.65pt;margin-top:764.95pt;width:12pt;height:15.3pt;z-index:-2516565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Lob5s+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7E015CF" w14:textId="77777777" w:rsidR="00A204AB" w:rsidRDefault="00A204AB">
                <w:pPr>
                  <w:spacing w:before="10"/>
                  <w:ind w:left="60"/>
                  <w:rPr>
                    <w:rFonts w:ascii="Times New Roman"/>
                    <w:sz w:val="24"/>
                  </w:rPr>
                </w:pPr>
              </w:p>
            </w:txbxContent>
          </v:textbox>
          <w10:wrap anchorx="page" anchory="page"/>
        </v:shape>
      </w:pict>
    </w:r>
    <w:r>
      <w:rPr>
        <w:noProof/>
      </w:rPr>
      <w:pict w14:anchorId="57160F68">
        <v:shape id="Zone de texte 7356" o:spid="_x0000_s3730" type="#_x0000_t202" style="position:absolute;margin-left:71.3pt;margin-top:706.9pt;width:7.9pt;height:49.5pt;z-index:-25165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p+QEAAOE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KiSyjtChmC9WB5SBwOWbG/4SN&#10;FvCPFAPvXCnp906hkaL76rhvcUFPBp6M7clQTvPTUgYpJvMmTIu882iblpGn6Tm45rbVNkl6YnHk&#10;y3uUlB53Pi7q83vKevqZ67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VJg/p+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B950021" w14:textId="77777777" w:rsidR="00625A80" w:rsidRDefault="00625A80">
                <w:pPr>
                  <w:spacing w:before="10"/>
                  <w:ind w:left="60"/>
                  <w:rPr>
                    <w:rFonts w:ascii="Times New Roman"/>
                    <w:sz w:val="24"/>
                  </w:rPr>
                </w:pPr>
              </w:p>
            </w:txbxContent>
          </v:textbox>
          <w10:wrap anchorx="page" anchory="page"/>
        </v:shape>
      </w:pict>
    </w:r>
    <w:r>
      <w:rPr>
        <w:noProof/>
      </w:rPr>
      <w:pict w14:anchorId="4B370B98">
        <v:shape id="Zone de texte 7355" o:spid="_x0000_s3729" type="#_x0000_t202" style="position:absolute;margin-left:512.65pt;margin-top:764.95pt;width:12pt;height:15.3pt;z-index:-2516565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BA56A68" w14:textId="77777777" w:rsidR="00A204AB" w:rsidRDefault="00A204AB">
                <w:pPr>
                  <w:spacing w:before="10"/>
                  <w:ind w:left="60"/>
                  <w:rPr>
                    <w:rFonts w:ascii="Times New Roman"/>
                    <w:sz w:val="24"/>
                  </w:rPr>
                </w:pPr>
              </w:p>
            </w:txbxContent>
          </v:textbox>
          <w10:wrap anchorx="page" anchory="page"/>
        </v:shape>
      </w:pict>
    </w:r>
    <w:r>
      <w:rPr>
        <w:noProof/>
      </w:rPr>
      <w:pict w14:anchorId="22FF5C97">
        <v:shape id="Zone de texte 7354" o:spid="_x0000_s3728" type="#_x0000_t202" style="position:absolute;margin-left:512.65pt;margin-top:764.95pt;width:12pt;height:15.3pt;z-index:-2516565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9zp+QEAAOE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mlotcOInZgDmwHAQux8z4n7DR&#10;Av6UYuCdqyX92Cm0UnSfPfctLejJwJOxORnKa35ayyjFZF7HaZF3Ad22ZeRpeh6uuG2Ny5KeWBz5&#10;8h5lpcedT4v6+z1nPf3M1S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J+j3On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77B309AD" w14:textId="77777777" w:rsidR="00A204AB" w:rsidRDefault="00A204AB">
                <w:pPr>
                  <w:spacing w:before="10"/>
                  <w:ind w:left="60"/>
                  <w:rPr>
                    <w:rFonts w:ascii="Times New Roman"/>
                    <w:sz w:val="24"/>
                  </w:rPr>
                </w:pPr>
              </w:p>
            </w:txbxContent>
          </v:textbox>
          <w10:wrap anchorx="page" anchory="page"/>
        </v:shape>
      </w:pict>
    </w:r>
    <w:r>
      <w:rPr>
        <w:noProof/>
      </w:rPr>
      <w:pict w14:anchorId="658D09C7">
        <v:shape id="Zone de texte 7353" o:spid="_x0000_s3727" type="#_x0000_t202" style="position:absolute;margin-left:512.65pt;margin-top:764.95pt;width:12pt;height:15.3pt;z-index:-2516565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a8+QEAAOE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mlossLYnZgDmwHAQux8z4n7DR&#10;Av6UYuCdqyX92Cm0UnSfPfctLejJwJOxORnKa35ayyjFZF7HaZF3Ad22ZeRpeh6uuG2Ny5KeWBz5&#10;8h5lpcedT4v6+z1nPf3M1S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CxRdrz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1CED7396" w14:textId="77777777" w:rsidR="00A204AB" w:rsidRDefault="00A204AB">
                <w:pPr>
                  <w:spacing w:before="4"/>
                  <w:ind w:left="20"/>
                  <w:rPr>
                    <w:i/>
                    <w:sz w:val="26"/>
                  </w:rPr>
                </w:pPr>
              </w:p>
            </w:txbxContent>
          </v:textbox>
          <w10:wrap anchorx="page" anchory="page"/>
        </v:shape>
      </w:pict>
    </w:r>
    <w:r>
      <w:rPr>
        <w:noProof/>
      </w:rPr>
      <w:pict w14:anchorId="41C223FB">
        <v:shape id="Zone de texte 7352" o:spid="_x0000_s3726" type="#_x0000_t202" style="position:absolute;margin-left:512.65pt;margin-top:764.95pt;width:12pt;height:15.3pt;z-index:-2516565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lC+gEAAOE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mlotFkpbEbMAcWA4Cl2Nm/E/Y&#10;aAF/SjHwztWSfuwUWim6z577lhb0ZODJ2JwM5TU/rWWUYjKv47TIu4Bu2zLyND0PV9y2xmVJTyyO&#10;fHmPstLjzqdF/f2es55+5uoX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5RolC+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C341AE6" w14:textId="77777777" w:rsidR="00A204AB" w:rsidRDefault="00A204AB">
                <w:pPr>
                  <w:spacing w:before="4"/>
                  <w:ind w:left="20"/>
                  <w:rPr>
                    <w:i/>
                    <w:sz w:val="26"/>
                  </w:rPr>
                </w:pPr>
              </w:p>
            </w:txbxContent>
          </v:textbox>
          <w10:wrap anchorx="page" anchory="page"/>
        </v:shape>
      </w:pict>
    </w:r>
    <w:r>
      <w:rPr>
        <w:noProof/>
      </w:rPr>
      <w:pict w14:anchorId="71BAEA49">
        <v:shape id="Zone de texte 7351" o:spid="_x0000_s3725" type="#_x0000_t202" style="position:absolute;margin-left:512.65pt;margin-top:764.95pt;width:12pt;height:15.3pt;z-index:-2516565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CMX+gEAAOEDAAAOAAAAZHJzL2Uyb0RvYy54bWysU1FvEzEMfkfiP0R5p3ftBo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v56cVlyRHNo/u7yYp6nW6jq9DggxY8WepGM&#10;WiJryuBqf08xkVHVKSXV8nDnui4vSOefOTgxeTL5xPfIPI6bUThTy8VFkpbEbMAcWA4Cl2Nm/E/Y&#10;aAF/SjHwztWSfuwUWim6T577lhb0ZODJ2JwM5TU/rWWU4mjexOMi7wK6bcvIx+l5uOa2NS5LemIx&#10;8eU9ykqnnU+L+vs9Zz39zN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KtCMX+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10AFE3C" w14:textId="77777777" w:rsidR="00A204AB" w:rsidRDefault="00A204AB">
                <w:pPr>
                  <w:spacing w:before="4"/>
                  <w:ind w:left="20"/>
                  <w:rPr>
                    <w:i/>
                    <w:sz w:val="26"/>
                  </w:rPr>
                </w:pPr>
              </w:p>
            </w:txbxContent>
          </v:textbox>
          <w10:wrap anchorx="page" anchory="page"/>
        </v:shape>
      </w:pict>
    </w:r>
    <w:r>
      <w:rPr>
        <w:noProof/>
      </w:rPr>
      <w:pict w14:anchorId="089F9E15">
        <v:shape id="Zone de texte 7350" o:spid="_x0000_s3724" type="#_x0000_t202" style="position:absolute;margin-left:512.65pt;margin-top:764.95pt;width:12pt;height:15.3pt;z-index:-2516565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Zk+gEAAOE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VcjlKkqLYkqojiwHgcsxM/4n&#10;bDSAv6ToeecKST/3Co0U7VfHfYsLejLwZJQnQznNTwsZpBjNqzAu8t6j3TWMPE7PwSW3rbZJ0hOL&#10;iS/vUVI67Xxc1D/vKevpZ25+A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SbwZk+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56C1180A" w14:textId="77777777" w:rsidR="00A204AB" w:rsidRDefault="00A204AB">
                <w:pPr>
                  <w:spacing w:before="4"/>
                  <w:ind w:left="20"/>
                  <w:rPr>
                    <w:i/>
                    <w:sz w:val="26"/>
                  </w:rPr>
                </w:pPr>
              </w:p>
            </w:txbxContent>
          </v:textbox>
          <w10:wrap anchorx="page" anchory="page"/>
        </v:shape>
      </w:pict>
    </w:r>
    <w:r>
      <w:rPr>
        <w:noProof/>
      </w:rPr>
      <w:pict w14:anchorId="32BED261">
        <v:shape id="Zone de texte 7349" o:spid="_x0000_s3723" type="#_x0000_t202" style="position:absolute;margin-left:512.65pt;margin-top:764.95pt;width:12pt;height:15.3pt;z-index:-2516567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wx+gEAAOEDAAAOAAAAZHJzL2Uyb0RvYy54bWysU1FvEzEMfkfiP0R5p3ctG4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n65uCg5ojk0f3fxep6nW6jq9DggxY8WepGM&#10;WiJryuBqf08xkVHVKSXV8nDnui4vSOefOTgxeTL5xPfIPI6bUThTy8VlkpbEbMAcWA4Cl2Nm/E/Y&#10;aAF/SjHwztWSfuwUWim6T577lhb0ZODJ2JwM5TU/rWWU4mjexOMi7wK6bcvIx+l5uOa2NS5LemIx&#10;8eU9ykqnnU+L+vs9Zz39zN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hnawx+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67E1A08" w14:textId="77777777" w:rsidR="00625A80" w:rsidRDefault="00625A80"/>
            </w:txbxContent>
          </v:textbox>
          <w10:wrap anchorx="page" anchory="page"/>
        </v:shape>
      </w:pict>
    </w:r>
    <w:r>
      <w:rPr>
        <w:noProof/>
      </w:rPr>
      <w:pict w14:anchorId="6E02448F">
        <v:shape id="Zone de texte 7348" o:spid="_x0000_s3722" type="#_x0000_t202" style="position:absolute;margin-left:71.3pt;margin-top:706.9pt;width:7.9pt;height:49.5pt;z-index:-2516567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P5+QEAAOE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pVyuorQopoL6yHIQuBwz43/C&#10;Rgv4S4qBd66U9HOv0EjRfXbct7igs4GzUc2GcpqfljJIMZm3YVrkvUe7axl5mp6DG25bY5OkZxYn&#10;vrxHSelp5+OivrynrOefufkN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pSQP5+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FBAACE2" w14:textId="77777777" w:rsidR="00A204AB" w:rsidRDefault="00A204AB">
                <w:pPr>
                  <w:spacing w:before="4"/>
                  <w:ind w:left="20"/>
                  <w:rPr>
                    <w:i/>
                    <w:sz w:val="26"/>
                  </w:rPr>
                </w:pPr>
              </w:p>
            </w:txbxContent>
          </v:textbox>
          <w10:wrap anchorx="page" anchory="page"/>
        </v:shape>
      </w:pict>
    </w:r>
    <w:r>
      <w:rPr>
        <w:noProof/>
      </w:rPr>
      <w:pict w14:anchorId="390D6327">
        <v:shape id="Zone de texte 7347" o:spid="_x0000_s3721" type="#_x0000_t202" style="position:absolute;margin-left:512.65pt;margin-top:764.95pt;width:12pt;height:15.3pt;z-index:-251656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HePma+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BCDEFBB" w14:textId="77777777" w:rsidR="00A204AB" w:rsidRDefault="00A204AB">
                <w:pPr>
                  <w:spacing w:before="4"/>
                  <w:ind w:left="20"/>
                  <w:rPr>
                    <w:i/>
                    <w:sz w:val="26"/>
                  </w:rPr>
                </w:pPr>
              </w:p>
            </w:txbxContent>
          </v:textbox>
          <w10:wrap anchorx="page" anchory="page"/>
        </v:shape>
      </w:pict>
    </w:r>
    <w:r>
      <w:rPr>
        <w:noProof/>
      </w:rPr>
      <w:pict w14:anchorId="5EEF2AE0">
        <v:shape id="Zone de texte 7346" o:spid="_x0000_s3720" type="#_x0000_t202" style="position:absolute;margin-left:71.3pt;margin-top:706.9pt;width:7.9pt;height:49.5pt;z-index:-2516567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gf+QEAAOE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qlPNllBbFbKE6sBwELsfM+J+w&#10;0QL+kWLgnSsl/d4pNFJ0Xx33LS7oycCTsT0Zyml+WsogxWTehGmRdx5t0zLyND0H19y22iZJTyyO&#10;fHmPktLjzsdFfX5PWU8/c/0X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Z/0gf+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1F15D52" w14:textId="77777777" w:rsidR="00625A80" w:rsidRDefault="00625A80"/>
            </w:txbxContent>
          </v:textbox>
          <w10:wrap anchorx="page" anchory="page"/>
        </v:shape>
      </w:pict>
    </w:r>
    <w:r>
      <w:rPr>
        <w:noProof/>
      </w:rPr>
      <w:pict w14:anchorId="32140DED">
        <v:shape id="Zone de texte 7345" o:spid="_x0000_s3719" type="#_x0000_t202" style="position:absolute;margin-left:71.3pt;margin-top:706.9pt;width:7.9pt;height:49.5pt;z-index:-2516567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756EAAF" w14:textId="77777777" w:rsidR="00625A80" w:rsidRDefault="00625A80"/>
            </w:txbxContent>
          </v:textbox>
          <w10:wrap anchorx="page" anchory="page"/>
        </v:shape>
      </w:pict>
    </w:r>
    <w:r>
      <w:rPr>
        <w:noProof/>
      </w:rPr>
      <w:pict w14:anchorId="26F0EBD1">
        <v:shape id="Zone de texte 7344" o:spid="_x0000_s3718" type="#_x0000_t202" style="position:absolute;margin-left:71.3pt;margin-top:706.9pt;width:7.9pt;height:49.5pt;z-index:-2516567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GKLGN+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9C02B2A" w14:textId="77777777" w:rsidR="00A204AB" w:rsidRDefault="00A204AB"/>
            </w:txbxContent>
          </v:textbox>
          <w10:wrap anchorx="page" anchory="page"/>
        </v:shape>
      </w:pict>
    </w:r>
    <w:r>
      <w:rPr>
        <w:noProof/>
      </w:rPr>
      <w:pict w14:anchorId="7CBD5E94">
        <v:shape id="Zone de texte 7343" o:spid="_x0000_s3717" type="#_x0000_t202" style="position:absolute;margin-left:512.65pt;margin-top:764.95pt;width:12pt;height:15.3pt;z-index:-2516567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vu+QEAAOE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HrUl4kaVFMBfWB5SBwOWbG/4SN&#10;DvCnFCPvXCnpx06hkaL/5LhvcUFPBp6M6mQop/lpKYMUR/MmHBd559G2HSMfp+fgmtvW2CTpicXM&#10;l/coKZ13Pi7q7/eU9fQzN7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OgZS+7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30E75A86" w14:textId="77777777" w:rsidR="00A204AB" w:rsidRDefault="00A204AB"/>
            </w:txbxContent>
          </v:textbox>
          <w10:wrap anchorx="page" anchory="page"/>
        </v:shape>
      </w:pict>
    </w:r>
    <w:r>
      <w:rPr>
        <w:noProof/>
      </w:rPr>
      <w:pict w14:anchorId="5C0F635C">
        <v:shape id="Zone de texte 7342" o:spid="_x0000_s3716" type="#_x0000_t202" style="position:absolute;margin-left:71.3pt;margin-top:706.9pt;width:7.9pt;height:49.5pt;z-index:-2516567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6541589" w14:textId="77777777" w:rsidR="00A204AB" w:rsidRDefault="00A204AB">
                <w:pPr>
                  <w:spacing w:before="10"/>
                  <w:ind w:left="60"/>
                  <w:rPr>
                    <w:rFonts w:ascii="Times New Roman"/>
                    <w:sz w:val="24"/>
                  </w:rPr>
                </w:pPr>
              </w:p>
            </w:txbxContent>
          </v:textbox>
          <w10:wrap anchorx="page" anchory="page"/>
        </v:shape>
      </w:pict>
    </w:r>
    <w:r>
      <w:rPr>
        <w:noProof/>
      </w:rPr>
      <w:pict w14:anchorId="22DE3ABB">
        <v:shape id="Zone de texte 7341" o:spid="_x0000_s3715" type="#_x0000_t202" style="position:absolute;margin-left:71.3pt;margin-top:706.9pt;width:7.9pt;height:49.5pt;z-index:-2516567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AABB6D3" w14:textId="77777777" w:rsidR="00A204AB" w:rsidRDefault="00A204AB">
                <w:pPr>
                  <w:spacing w:before="10"/>
                  <w:ind w:left="60"/>
                  <w:rPr>
                    <w:rFonts w:ascii="Times New Roman"/>
                    <w:sz w:val="24"/>
                  </w:rPr>
                </w:pPr>
              </w:p>
            </w:txbxContent>
          </v:textbox>
          <w10:wrap anchorx="page" anchory="page"/>
        </v:shape>
      </w:pict>
    </w:r>
    <w:r>
      <w:rPr>
        <w:noProof/>
      </w:rPr>
      <w:pict w14:anchorId="311A79E2">
        <v:shape id="Zone de texte 7340" o:spid="_x0000_s3714" type="#_x0000_t202" style="position:absolute;margin-left:512.65pt;margin-top:764.95pt;width:12pt;height:15.3pt;z-index:-2516567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WJzs2+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CDFEEEB" w14:textId="77777777" w:rsidR="00A204AB" w:rsidRDefault="00A204AB"/>
            </w:txbxContent>
          </v:textbox>
          <w10:wrap anchorx="page" anchory="page"/>
        </v:shape>
      </w:pict>
    </w:r>
    <w:r>
      <w:rPr>
        <w:noProof/>
      </w:rPr>
      <w:pict w14:anchorId="1655C559">
        <v:shape id="Zone de texte 7339" o:spid="_x0000_s3713" type="#_x0000_t202" style="position:absolute;margin-left:71.3pt;margin-top:706.9pt;width:7.9pt;height:49.5pt;z-index:-2516567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F81A3C4" w14:textId="77777777" w:rsidR="00A204AB" w:rsidRDefault="00A204AB">
                <w:pPr>
                  <w:spacing w:before="10"/>
                  <w:ind w:left="60"/>
                  <w:rPr>
                    <w:rFonts w:ascii="Times New Roman"/>
                    <w:sz w:val="24"/>
                  </w:rPr>
                </w:pPr>
              </w:p>
            </w:txbxContent>
          </v:textbox>
          <w10:wrap anchorx="page" anchory="page"/>
        </v:shape>
      </w:pict>
    </w:r>
    <w:r>
      <w:rPr>
        <w:noProof/>
      </w:rPr>
      <w:pict w14:anchorId="1B7A2FD0">
        <v:shape id="Zone de texte 7338" o:spid="_x0000_s3712" type="#_x0000_t202" style="position:absolute;margin-left:512.65pt;margin-top:764.95pt;width:12pt;height:15.3pt;z-index:-25165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wwm6d+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C6C36D2" w14:textId="77777777" w:rsidR="00A204AB" w:rsidRDefault="00A204AB"/>
            </w:txbxContent>
          </v:textbox>
          <w10:wrap anchorx="page" anchory="page"/>
        </v:shape>
      </w:pict>
    </w:r>
    <w:r>
      <w:rPr>
        <w:noProof/>
      </w:rPr>
      <w:pict w14:anchorId="117E6D54">
        <v:shape id="Zone de texte 7337" o:spid="_x0000_s3711" type="#_x0000_t202" style="position:absolute;margin-left:512.65pt;margin-top:764.95pt;width:12pt;height:15.3pt;z-index:-2516567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3D20B2D" w14:textId="77777777" w:rsidR="00A204AB" w:rsidRDefault="00A204AB">
                <w:pPr>
                  <w:spacing w:before="4"/>
                  <w:ind w:left="20"/>
                  <w:rPr>
                    <w:i/>
                    <w:sz w:val="26"/>
                  </w:rPr>
                </w:pPr>
              </w:p>
            </w:txbxContent>
          </v:textbox>
          <w10:wrap anchorx="page" anchory="page"/>
        </v:shape>
      </w:pict>
    </w:r>
    <w:r>
      <w:rPr>
        <w:noProof/>
      </w:rPr>
      <w:pict w14:anchorId="3262ECC2">
        <v:shape id="Zone de texte 7336" o:spid="_x0000_s3710" type="#_x0000_t202" style="position:absolute;margin-left:512.65pt;margin-top:764.95pt;width:12pt;height:15.3pt;z-index:-2516567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AdCV7+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AC25536"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4140F691">
        <v:shape id="Zone de texte 7335" o:spid="_x0000_s3709" type="#_x0000_t202" style="position:absolute;margin-left:71.3pt;margin-top:706.9pt;width:7.9pt;height:49.5pt;z-index:-2516567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A74D5D" w14:textId="77777777" w:rsidR="00A204AB" w:rsidRDefault="00A204AB">
                <w:pPr>
                  <w:spacing w:before="10"/>
                  <w:ind w:left="60"/>
                  <w:rPr>
                    <w:rFonts w:ascii="Times New Roman"/>
                    <w:sz w:val="24"/>
                  </w:rPr>
                </w:pPr>
              </w:p>
            </w:txbxContent>
          </v:textbox>
          <w10:wrap anchorx="page" anchory="page"/>
        </v:shape>
      </w:pict>
    </w:r>
    <w:r>
      <w:rPr>
        <w:noProof/>
      </w:rPr>
      <w:pict w14:anchorId="59E5FA8A">
        <v:shape id="Zone de texte 7334" o:spid="_x0000_s3708" type="#_x0000_t202" style="position:absolute;margin-left:71.3pt;margin-top:706.9pt;width:7.9pt;height:49.5pt;z-index:-2516567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HLo+QEAAOEDAAAOAAAAZHJzL2Uyb0RvYy54bWysU8Fu2zAMvQ/YPwi6L3bTLSi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u/SdDNVzI89UvhooBfR&#10;KCWypgSuDg8UIhlVzCmxloN723VpQTr3wsGJ0ZPIR74n5mGsRmHrUr5NhaOYCuojy0HgcsyM/wkb&#10;LeBPKQbeuVLSj71CI0X3yXHf4oLOBs5GNRvKaX5ayiDFybwNp0Xee7S7lpFP03Nww21rbJL0zGLi&#10;y3uUlE47Hxf193vKev6Zm1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b1HLo+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0A4B9AF5" w14:textId="77777777" w:rsidR="00B20028" w:rsidRDefault="00B20028">
                <w:pPr>
                  <w:spacing w:before="10"/>
                  <w:ind w:left="60"/>
                  <w:rPr>
                    <w:rFonts w:ascii="Times New Roman"/>
                    <w:sz w:val="24"/>
                  </w:rPr>
                </w:pPr>
              </w:p>
            </w:txbxContent>
          </v:textbox>
          <w10:wrap anchorx="page" anchory="page"/>
        </v:shape>
      </w:pict>
    </w:r>
    <w:r>
      <w:rPr>
        <w:noProof/>
      </w:rPr>
      <w:pict w14:anchorId="67F02BF4">
        <v:shape id="Zone de texte 7333" o:spid="_x0000_s3707" type="#_x0000_t202" style="position:absolute;margin-left:512.65pt;margin-top:764.95pt;width:12pt;height:15.3pt;z-index:-2516567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YiL+QEAAOE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VchVkhbFlFAdWQ4Cl2Nm/E/Y&#10;aAB/SdHzzhWSfu4VGinar477Fhf0ZODJKE+GcpqfFjJIMZpXYVzkvUe7axh5nJ6DS25bbZOkJxYT&#10;X96jpHTa+biof95T1tPP3PwG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PXliIv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23353306" w14:textId="77777777" w:rsidR="00A204AB" w:rsidRDefault="00A204AB">
                <w:pPr>
                  <w:spacing w:before="4"/>
                  <w:ind w:left="20"/>
                  <w:rPr>
                    <w:i/>
                    <w:sz w:val="26"/>
                  </w:rPr>
                </w:pPr>
              </w:p>
            </w:txbxContent>
          </v:textbox>
          <w10:wrap anchorx="page" anchory="page"/>
        </v:shape>
      </w:pict>
    </w:r>
    <w:r>
      <w:rPr>
        <w:noProof/>
      </w:rPr>
      <w:pict w14:anchorId="5E00B7E3">
        <v:shape id="Zone de texte 7332" o:spid="_x0000_s3706" type="#_x0000_t202" style="position:absolute;margin-left:71.3pt;margin-top:706.9pt;width:7.9pt;height:49.5pt;z-index:-251656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14BCAC1" w14:textId="77777777" w:rsidR="00A204AB" w:rsidRDefault="00A204AB">
                <w:pPr>
                  <w:spacing w:before="10"/>
                  <w:ind w:left="60"/>
                  <w:rPr>
                    <w:rFonts w:ascii="Times New Roman"/>
                    <w:sz w:val="24"/>
                  </w:rPr>
                </w:pPr>
              </w:p>
            </w:txbxContent>
          </v:textbox>
          <w10:wrap anchorx="page" anchory="page"/>
        </v:shape>
      </w:pict>
    </w:r>
    <w:r>
      <w:rPr>
        <w:noProof/>
      </w:rPr>
      <w:pict w14:anchorId="5EE53C8A">
        <v:shape id="Zone de texte 7331" o:spid="_x0000_s3705" type="#_x0000_t202" style="position:absolute;margin-left:512.65pt;margin-top:764.95pt;width:12pt;height:15.3pt;z-index:-2516567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TAN0g+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7D862B3" w14:textId="77777777" w:rsidR="00A204AB" w:rsidRDefault="00A204AB">
                <w:pPr>
                  <w:spacing w:before="10"/>
                  <w:ind w:left="60"/>
                  <w:rPr>
                    <w:rFonts w:ascii="Times New Roman"/>
                    <w:sz w:val="24"/>
                  </w:rPr>
                </w:pPr>
              </w:p>
            </w:txbxContent>
          </v:textbox>
          <w10:wrap anchorx="page" anchory="page"/>
        </v:shape>
      </w:pict>
    </w:r>
    <w:r>
      <w:rPr>
        <w:noProof/>
      </w:rPr>
      <w:pict w14:anchorId="3DADB7A6">
        <v:shape id="Zone de texte 7330" o:spid="_x0000_s3704" type="#_x0000_t202" style="position:absolute;margin-left:512.65pt;margin-top:764.95pt;width:12pt;height:15.3pt;z-index:-2516567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hT+gEAAOE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VcjVKkqLYkqojiwHgcsxM/4n&#10;bDSAv6ToeecKST/3Co0U7VfHfYsLejLwZJQnQznNTwsZpBjNqzAu8t6j3TWMPE7PwSW3rbZJ0hOL&#10;iS/vUVI67Xxc1D/vKevpZ25+A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L2/hT+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C7DEDFE" w14:textId="77777777" w:rsidR="00A204AB" w:rsidRDefault="00A204AB">
                <w:pPr>
                  <w:spacing w:before="10"/>
                  <w:ind w:left="60"/>
                  <w:rPr>
                    <w:rFonts w:ascii="Times New Roman"/>
                    <w:sz w:val="24"/>
                  </w:rPr>
                </w:pPr>
              </w:p>
            </w:txbxContent>
          </v:textbox>
          <w10:wrap anchorx="page" anchory="page"/>
        </v:shape>
      </w:pict>
    </w:r>
    <w:r>
      <w:rPr>
        <w:noProof/>
      </w:rPr>
      <w:pict w14:anchorId="5E0628A5">
        <v:shape id="Zone de texte 7329" o:spid="_x0000_s3703" type="#_x0000_t202" style="position:absolute;margin-left:512.65pt;margin-top:764.95pt;width:12pt;height:15.3pt;z-index:-2516567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4KVIG+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176DAE0" w14:textId="77777777" w:rsidR="00A204AB" w:rsidRDefault="00A204AB">
                <w:pPr>
                  <w:spacing w:before="10"/>
                  <w:ind w:left="60"/>
                  <w:rPr>
                    <w:rFonts w:ascii="Times New Roman"/>
                    <w:sz w:val="24"/>
                  </w:rPr>
                </w:pPr>
              </w:p>
            </w:txbxContent>
          </v:textbox>
          <w10:wrap anchorx="page" anchory="page"/>
        </v:shape>
      </w:pict>
    </w:r>
    <w:r>
      <w:rPr>
        <w:noProof/>
      </w:rPr>
      <w:pict w14:anchorId="20B93A58">
        <v:shape id="Zone de texte 7328" o:spid="_x0000_s3702" type="#_x0000_t202" style="position:absolute;margin-left:512.65pt;margin-top:764.95pt;width:12pt;height:15.3pt;z-index:-2516567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tPq34+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535A0CDD" w14:textId="77777777" w:rsidR="00A204AB" w:rsidRDefault="00A204AB">
                <w:pPr>
                  <w:spacing w:before="10"/>
                  <w:ind w:left="60"/>
                  <w:rPr>
                    <w:rFonts w:ascii="Times New Roman"/>
                    <w:sz w:val="24"/>
                  </w:rPr>
                </w:pPr>
              </w:p>
            </w:txbxContent>
          </v:textbox>
          <w10:wrap anchorx="page" anchory="page"/>
        </v:shape>
      </w:pict>
    </w:r>
    <w:r>
      <w:rPr>
        <w:noProof/>
      </w:rPr>
      <w:pict w14:anchorId="2E296064">
        <v:shape id="Zone de texte 7327" o:spid="_x0000_s3701" type="#_x0000_t202" style="position:absolute;margin-left:512.65pt;margin-top:764.95pt;width:12pt;height:15.3pt;z-index:-2516567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ezAet+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3322F9A" w14:textId="77777777" w:rsidR="00625A80" w:rsidRDefault="00625A80">
                <w:pPr>
                  <w:spacing w:before="10"/>
                  <w:ind w:left="60"/>
                  <w:rPr>
                    <w:rFonts w:ascii="Times New Roman"/>
                    <w:sz w:val="24"/>
                  </w:rPr>
                </w:pPr>
              </w:p>
            </w:txbxContent>
          </v:textbox>
          <w10:wrap anchorx="page" anchory="page"/>
        </v:shape>
      </w:pict>
    </w:r>
    <w:r>
      <w:rPr>
        <w:noProof/>
      </w:rPr>
      <w:pict w14:anchorId="2DEA5A52">
        <v:shape id="Zone de texte 7326" o:spid="_x0000_s3700" type="#_x0000_t202" style="position:absolute;margin-left:512.65pt;margin-top:764.95pt;width:12pt;height:15.3pt;z-index:-2516567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diOYe+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8557938" w14:textId="77777777" w:rsidR="00625A80" w:rsidRDefault="00625A80"/>
            </w:txbxContent>
          </v:textbox>
          <w10:wrap anchorx="page" anchory="page"/>
        </v:shape>
      </w:pict>
    </w:r>
    <w:r>
      <w:rPr>
        <w:noProof/>
      </w:rPr>
      <w:pict w14:anchorId="12370ED5">
        <v:shape id="_x0000_s3699" type="#_x0000_t202" alt="" style="position:absolute;margin-left:71.3pt;margin-top:706.9pt;width:7.9pt;height:49.5pt;z-index:-25165675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699" inset="0,0,0,0">
            <w:txbxContent>
              <w:p w14:paraId="61479C46" w14:textId="77777777" w:rsidR="00A204AB" w:rsidRDefault="00A204AB">
                <w:pPr>
                  <w:spacing w:before="4"/>
                  <w:ind w:left="20"/>
                  <w:rPr>
                    <w:i/>
                    <w:sz w:val="26"/>
                  </w:rPr>
                </w:pPr>
              </w:p>
            </w:txbxContent>
          </v:textbox>
          <w10:wrap anchorx="page" anchory="page"/>
        </v:shape>
      </w:pict>
    </w:r>
    <w:r>
      <w:rPr>
        <w:noProof/>
      </w:rPr>
      <w:pict w14:anchorId="0E69B515">
        <v:shape id="Zone de texte 7324" o:spid="_x0000_s3698" type="#_x0000_t202" style="position:absolute;margin-left:512.65pt;margin-top:764.95pt;width:12pt;height:15.3pt;z-index:-2516565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M+QEAAOEDAAAOAAAAZHJzL2Uyb0RvYy54bWysU1Fv0zAQfkfiP1h+p0nLhi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L1UXOEc2h5buL18s03UwVp8ceKXw0MIho&#10;lBJZUwJX+3sKkYwqTimxloM72/dpQXr3zMGJ0ZPIR75H5mGqJmHrUl6mwlFMBfWB5SBwOWbG/4SN&#10;DvCnFCPvXCnpx06hkaL/5LhvcUFPBp6M6mQop/lpKYMUR/MmHBd559G2HSMfp+fgmtvW2CTpicXM&#10;l/coKZ13Pi7q7/eU9fQzN7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IJfH4z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3608F9CA" w14:textId="77777777" w:rsidR="00A204AB" w:rsidRDefault="00A204AB">
                <w:pPr>
                  <w:spacing w:before="4"/>
                  <w:ind w:left="20"/>
                  <w:rPr>
                    <w:i/>
                    <w:sz w:val="26"/>
                  </w:rPr>
                </w:pPr>
              </w:p>
            </w:txbxContent>
          </v:textbox>
          <w10:wrap anchorx="page" anchory="page"/>
        </v:shape>
      </w:pict>
    </w:r>
    <w:r>
      <w:rPr>
        <w:noProof/>
      </w:rPr>
      <w:pict w14:anchorId="12D43D96">
        <v:shape id="Zone de texte 7323" o:spid="_x0000_s3697" type="#_x0000_t202" style="position:absolute;margin-left:512.65pt;margin-top:764.95pt;width:12pt;height:15.3pt;z-index:-251656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XZ+QEAAOEDAAAOAAAAZHJzL2Uyb0RvYy54bWysU1Fv0zAQfkfiP1h+p0nLhi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L1UXOEc2h5buL18s03UwVp8ceKXw0MIho&#10;lBJZUwJX+3sKkYwqTimxloM72/dpQXr3zMGJ0ZPIR75H5mGqJmHrUl4maVFMBfWB5SBwOWbG/4SN&#10;DvCnFCPvXCnpx06hkaL/5LhvcUFPBp6M6mQop/lpKYMUR/MmHBd559G2HSMfp+fgmtvW2CTpicXM&#10;l/coKZ13Pi7q7/eU9fQzN7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DGttdn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12D39602" w14:textId="77777777" w:rsidR="00A204AB" w:rsidRDefault="00A204AB">
                <w:pPr>
                  <w:spacing w:before="4"/>
                  <w:ind w:left="20"/>
                  <w:rPr>
                    <w:i/>
                    <w:sz w:val="26"/>
                  </w:rPr>
                </w:pPr>
              </w:p>
            </w:txbxContent>
          </v:textbox>
          <w10:wrap anchorx="page" anchory="page"/>
        </v:shape>
      </w:pict>
    </w:r>
    <w:r>
      <w:rPr>
        <w:noProof/>
      </w:rPr>
      <w:pict w14:anchorId="25C82BDB">
        <v:shape id="Zone de texte 7322" o:spid="_x0000_s3696" type="#_x0000_t202" style="position:absolute;margin-left:512.65pt;margin-top:764.95pt;width:12pt;height:15.3pt;z-index:-2516565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kon+gEAAOEDAAAOAAAAZHJzL2Uyb0RvYy54bWysU1FvEzEMfkfiP0R5p3ctG4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n65uCg5ojk0f3fxep6nW6jq9DggxY8WepGM&#10;WiJryuBqf08xkVHVKSXV8nDnui4vSOefOTgxeTL5xPfIPI6bUThTy8tFkpbEbMAcWA4Cl2Nm/E/Y&#10;aAF/SjHwztWSfuwUWim6T577lhb0ZODJ2JwM5TU/rWWU4mjexOMi7wK6bcvIx+l5uOa2NS5LemIx&#10;8eU9ykqnnU+L+vs9Zz39zN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kukon+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B800195" w14:textId="77777777" w:rsidR="00A204AB" w:rsidRDefault="00A204AB">
                <w:pPr>
                  <w:spacing w:before="4"/>
                  <w:ind w:left="20"/>
                  <w:rPr>
                    <w:i/>
                    <w:sz w:val="26"/>
                  </w:rPr>
                </w:pPr>
              </w:p>
            </w:txbxContent>
          </v:textbox>
          <w10:wrap anchorx="page" anchory="page"/>
        </v:shape>
      </w:pict>
    </w:r>
    <w:r>
      <w:rPr>
        <w:noProof/>
      </w:rPr>
      <w:pict w14:anchorId="13F53744">
        <v:shape id="Zone de texte 7321" o:spid="_x0000_s3695" type="#_x0000_t202" style="position:absolute;margin-left:512.65pt;margin-top:764.95pt;width:12pt;height:15.3pt;z-index:-2516567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XSOBy+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58DD621" w14:textId="77777777" w:rsidR="00625A80" w:rsidRDefault="00625A80"/>
            </w:txbxContent>
          </v:textbox>
          <w10:wrap anchorx="page" anchory="page"/>
        </v:shape>
      </w:pict>
    </w:r>
    <w:r>
      <w:rPr>
        <w:noProof/>
      </w:rPr>
      <w:pict w14:anchorId="3DA44CC9">
        <v:shape id="Zone de texte 7320" o:spid="_x0000_s3694" type="#_x0000_t202" style="position:absolute;margin-left:512.65pt;margin-top:764.95pt;width:12pt;height:15.3pt;z-index:-2516567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Pk8UB+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321FE38" w14:textId="77777777" w:rsidR="00A204AB" w:rsidRDefault="00A204AB">
                <w:pPr>
                  <w:spacing w:before="4"/>
                  <w:ind w:left="20"/>
                  <w:rPr>
                    <w:i/>
                    <w:sz w:val="26"/>
                  </w:rPr>
                </w:pPr>
              </w:p>
            </w:txbxContent>
          </v:textbox>
          <w10:wrap anchorx="page" anchory="page"/>
        </v:shape>
      </w:pict>
    </w:r>
    <w:r>
      <w:rPr>
        <w:noProof/>
      </w:rPr>
      <w:pict w14:anchorId="4D9CD8EF">
        <v:shape id="Zone de texte 7319" o:spid="_x0000_s3693" type="#_x0000_t202" style="position:absolute;margin-left:512.65pt;margin-top:764.95pt;width:12pt;height:15.3pt;z-index:-2516567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8YW9U+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A00B908" w14:textId="77777777" w:rsidR="00625A80" w:rsidRDefault="00625A80"/>
            </w:txbxContent>
          </v:textbox>
          <w10:wrap anchorx="page" anchory="page"/>
        </v:shape>
      </w:pict>
    </w:r>
    <w:r>
      <w:rPr>
        <w:noProof/>
      </w:rPr>
      <w:pict w14:anchorId="72CF8F8D">
        <v:shape id="_x0000_s3692" type="#_x0000_t202" alt="" style="position:absolute;margin-left:512.65pt;margin-top:764.95pt;width:12pt;height:15.3pt;z-index:-25165677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692" inset="0,0,0,0">
            <w:txbxContent>
              <w:p w14:paraId="540EBC67" w14:textId="77777777" w:rsidR="00A204AB" w:rsidRDefault="00A204AB">
                <w:pPr>
                  <w:spacing w:before="4"/>
                  <w:ind w:left="20"/>
                  <w:rPr>
                    <w:i/>
                    <w:sz w:val="26"/>
                  </w:rPr>
                </w:pPr>
              </w:p>
            </w:txbxContent>
          </v:textbox>
          <w10:wrap anchorx="page" anchory="page"/>
        </v:shape>
      </w:pict>
    </w:r>
    <w:r>
      <w:rPr>
        <w:noProof/>
      </w:rPr>
      <w:pict w14:anchorId="766EF22E">
        <v:shape id="Zone de texte 7317" o:spid="_x0000_s3691" type="#_x0000_t202" style="position:absolute;margin-left:71.3pt;margin-top:706.9pt;width:7.9pt;height:49.5pt;z-index:-2516565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D6BF6C7" w14:textId="77777777" w:rsidR="00A204AB" w:rsidRDefault="00A204AB">
                <w:pPr>
                  <w:spacing w:before="4"/>
                  <w:ind w:left="20"/>
                  <w:rPr>
                    <w:i/>
                    <w:sz w:val="26"/>
                  </w:rPr>
                </w:pPr>
              </w:p>
            </w:txbxContent>
          </v:textbox>
          <w10:wrap anchorx="page" anchory="page"/>
        </v:shape>
      </w:pict>
    </w:r>
    <w:r>
      <w:rPr>
        <w:noProof/>
      </w:rPr>
      <w:pict w14:anchorId="00C51341">
        <v:shape id="Zone de texte 7316" o:spid="_x0000_s3690" type="#_x0000_t202" style="position:absolute;margin-left:512.65pt;margin-top:764.95pt;width:12pt;height:15.3pt;z-index:-2516565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ZwNtM+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C59F136" w14:textId="77777777" w:rsidR="00625A80" w:rsidRDefault="00625A80"/>
            </w:txbxContent>
          </v:textbox>
          <w10:wrap anchorx="page" anchory="page"/>
        </v:shape>
      </w:pict>
    </w:r>
    <w:r>
      <w:rPr>
        <w:noProof/>
      </w:rPr>
      <w:pict w14:anchorId="7DEC7DE6">
        <v:shape id="Zone de texte 7315" o:spid="_x0000_s3689" type="#_x0000_t202" style="position:absolute;margin-left:71.3pt;margin-top:706.9pt;width:7.9pt;height:49.5pt;z-index:-2516565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4063B4E" w14:textId="77777777" w:rsidR="00A204AB" w:rsidRDefault="00A204AB">
                <w:pPr>
                  <w:spacing w:before="4"/>
                  <w:ind w:left="20"/>
                  <w:rPr>
                    <w:i/>
                    <w:sz w:val="26"/>
                  </w:rPr>
                </w:pPr>
              </w:p>
            </w:txbxContent>
          </v:textbox>
          <w10:wrap anchorx="page" anchory="page"/>
        </v:shape>
      </w:pict>
    </w:r>
    <w:r>
      <w:rPr>
        <w:noProof/>
      </w:rPr>
      <w:pict w14:anchorId="0F52B3D6">
        <v:shape id="Zone de texte 7314" o:spid="_x0000_s3688" type="#_x0000_t202" style="position:absolute;margin-left:71.3pt;margin-top:706.9pt;width:7.9pt;height:49.5pt;z-index:-2516565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QhM+AEAAOE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" filled="f" stroked="f">
          <o:lock v:ext="edit" aspectratio="t" verticies="t" text="t" shapetype="t"/>
          <v:textbox inset="0,0,0,0">
            <w:txbxContent>
              <w:p w14:paraId="44D2BBDB" w14:textId="77777777" w:rsidR="00A204AB" w:rsidRDefault="00A204AB">
                <w:pPr>
                  <w:spacing w:before="4"/>
                  <w:ind w:left="20"/>
                  <w:rPr>
                    <w:i/>
                    <w:sz w:val="26"/>
                  </w:rPr>
                </w:pPr>
              </w:p>
            </w:txbxContent>
          </v:textbox>
          <w10:wrap anchorx="page" anchory="page"/>
        </v:shape>
      </w:pict>
    </w:r>
    <w:r>
      <w:rPr>
        <w:noProof/>
      </w:rPr>
      <w:pict w14:anchorId="7366C852">
        <v:shape id="Zone de texte 7313" o:spid="_x0000_s3687" type="#_x0000_t202" style="position:absolute;margin-left:512.65pt;margin-top:764.95pt;width:12pt;height:15.3pt;z-index:-2516565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H108i/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6596AE06" w14:textId="77777777" w:rsidR="00625A80" w:rsidRDefault="00625A80"/>
            </w:txbxContent>
          </v:textbox>
          <w10:wrap anchorx="page" anchory="page"/>
        </v:shape>
      </w:pict>
    </w:r>
    <w:r>
      <w:rPr>
        <w:noProof/>
      </w:rPr>
      <w:pict w14:anchorId="5CE2617D">
        <v:shape id="Zone de texte 7312" o:spid="_x0000_s3686" type="#_x0000_t202" style="position:absolute;margin-left:71.3pt;margin-top:706.9pt;width:7.9pt;height:49.5pt;z-index:-2516565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F3n+AEAAOE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" filled="f" stroked="f">
          <o:lock v:ext="edit" aspectratio="t" verticies="t" text="t" shapetype="t"/>
          <v:textbox inset="0,0,0,0">
            <w:txbxContent>
              <w:p w14:paraId="1AF8F8EC" w14:textId="77777777" w:rsidR="00625A80" w:rsidRDefault="00625A80"/>
            </w:txbxContent>
          </v:textbox>
          <w10:wrap anchorx="page" anchory="page"/>
        </v:shape>
      </w:pict>
    </w:r>
    <w:r>
      <w:rPr>
        <w:noProof/>
      </w:rPr>
      <w:pict w14:anchorId="6A3C3D27">
        <v:shape id="Zone de texte 7311" o:spid="_x0000_s3685" type="#_x0000_t202" style="position:absolute;margin-left:71.3pt;margin-top:706.9pt;width:7.9pt;height:49.5pt;z-index:-2516567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vey+QEAAOE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F19EaVFMBfWe5SBwOWbG/4SN&#10;DvCPFCPvXCnp91ahkaL/6rhvcUFPBp6M6mQop/lpKYMUB/MmHBZ569G2HSMfpufgmtvW2CTpicWR&#10;L+9RUnrc+bioz+8p6+lnrv8C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GUvey+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941C783" w14:textId="77777777" w:rsidR="00625A80" w:rsidRDefault="00625A80"/>
            </w:txbxContent>
          </v:textbox>
          <w10:wrap anchorx="page" anchory="page"/>
        </v:shape>
      </w:pict>
    </w:r>
    <w:r>
      <w:rPr>
        <w:noProof/>
      </w:rPr>
      <w:pict w14:anchorId="2B6DDEBC">
        <v:shape id="Zone de texte 7310" o:spid="_x0000_s3684" type="#_x0000_t202" style="position:absolute;margin-left:512.65pt;margin-top:764.95pt;width:12pt;height:15.3pt;z-index:-2516567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DSoL3+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6032344" w14:textId="77777777" w:rsidR="00A204AB" w:rsidRDefault="00A204AB"/>
            </w:txbxContent>
          </v:textbox>
          <w10:wrap anchorx="page" anchory="page"/>
        </v:shape>
      </w:pict>
    </w:r>
    <w:r>
      <w:rPr>
        <w:noProof/>
      </w:rPr>
      <w:pict w14:anchorId="37CD8074">
        <v:shape id="Zone de texte 7309" o:spid="_x0000_s3683" type="#_x0000_t202" style="position:absolute;margin-left:71.3pt;margin-top:706.9pt;width:7.9pt;height:49.5pt;z-index:-2516567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te3iU+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0B65BDA0" w14:textId="77777777" w:rsidR="00A204AB" w:rsidRDefault="00A204AB"/>
            </w:txbxContent>
          </v:textbox>
          <w10:wrap anchorx="page" anchory="page"/>
        </v:shape>
      </w:pict>
    </w:r>
    <w:r>
      <w:rPr>
        <w:noProof/>
      </w:rPr>
      <w:pict w14:anchorId="46956765">
        <v:shape id="Zone de texte 7308" o:spid="_x0000_s3682" type="#_x0000_t202" style="position:absolute;margin-left:71.3pt;margin-top:706.9pt;width:7.9pt;height:49.5pt;z-index:-251656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4bIdq+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657DD654" w14:textId="77777777" w:rsidR="00A204AB" w:rsidRDefault="00A204AB"/>
            </w:txbxContent>
          </v:textbox>
          <w10:wrap anchorx="page" anchory="page"/>
        </v:shape>
      </w:pict>
    </w:r>
    <w:r>
      <w:rPr>
        <w:noProof/>
      </w:rPr>
      <w:pict w14:anchorId="68778139">
        <v:shape id="Zone de texte 7307" o:spid="_x0000_s3681" type="#_x0000_t202" style="position:absolute;margin-left:512.65pt;margin-top:764.95pt;width:12pt;height:15.3pt;z-index:-2516567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5F9C3DC" w14:textId="77777777" w:rsidR="00A204AB" w:rsidRDefault="00A204AB">
                <w:pPr>
                  <w:spacing w:before="10"/>
                  <w:ind w:left="60"/>
                  <w:rPr>
                    <w:rFonts w:ascii="Times New Roman"/>
                    <w:sz w:val="24"/>
                  </w:rPr>
                </w:pPr>
              </w:p>
            </w:txbxContent>
          </v:textbox>
          <w10:wrap anchorx="page" anchory="page"/>
        </v:shape>
      </w:pict>
    </w:r>
    <w:r>
      <w:rPr>
        <w:noProof/>
      </w:rPr>
      <w:pict w14:anchorId="0BC6439D">
        <v:shape id="Zone de texte 7306" o:spid="_x0000_s3680" type="#_x0000_t202" style="position:absolute;margin-left:71.3pt;margin-top:706.9pt;width:7.9pt;height:49.5pt;z-index:-2516567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syM+QEAAOE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Kiy+jtChmC9WB5SBwOWbG/4SN&#10;FvCPFAPvXCnp906hkaL76rhvcUFPBp6M7clQTvPTUgYpJvMmTIu882iblpGn6Tm45rbVNkl6YnHk&#10;y3uUlB53Pi7q83vKevqZ67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I2syM+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2D23EE6B" w14:textId="77777777" w:rsidR="00625A80" w:rsidRDefault="00625A80"/>
            </w:txbxContent>
          </v:textbox>
          <w10:wrap anchorx="page" anchory="page"/>
        </v:shape>
      </w:pict>
    </w:r>
    <w:r>
      <w:rPr>
        <w:noProof/>
      </w:rPr>
      <w:pict w14:anchorId="506204E0">
        <v:shape id="_x0000_s3679" type="#_x0000_t202" alt="" style="position:absolute;margin-left:512.65pt;margin-top:764.95pt;width:12pt;height:15.3pt;z-index:-25165677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679" inset="0,0,0,0">
            <w:txbxContent>
              <w:p w14:paraId="117F73B8" w14:textId="77777777" w:rsidR="00A204AB" w:rsidRDefault="00A204AB"/>
            </w:txbxContent>
          </v:textbox>
          <w10:wrap anchorx="page" anchory="page"/>
        </v:shape>
      </w:pict>
    </w:r>
    <w:r>
      <w:rPr>
        <w:noProof/>
      </w:rPr>
      <w:pict w14:anchorId="265053DB">
        <v:shape id="Zone de texte 7304" o:spid="_x0000_s3678" type="#_x0000_t202" style="position:absolute;margin-left:71.3pt;margin-top:706.9pt;width:7.9pt;height:49.5pt;z-index:-2516565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Ue+QEAAOEDAAAOAAAAZHJzL2Uyb0RvYy54bWysU8Fu2zAMvQ/YPwi6L3ZTLCu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m/TdDNVzI89UvhooBfR&#10;KCWypgSuDg8UIhlVzCmxloN723VpQTr3wsGJ0ZPIR74n5mGsRmHrUr5LhaOYCuojy0HgcsyM/wkb&#10;LeBPKQbeuVLSj71CI0X3yXHf4oLOBs5GNRvKaX5ayiDFybwNp0Xee7S7lpFP03Nww21rbJL0zGLi&#10;y3uUlE47Hxf193vKev6Zm1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XDTUe+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2E4646FA" w14:textId="77777777" w:rsidR="00A204AB" w:rsidRDefault="00A204AB"/>
            </w:txbxContent>
          </v:textbox>
          <w10:wrap anchorx="page" anchory="page"/>
        </v:shape>
      </w:pict>
    </w:r>
    <w:r>
      <w:rPr>
        <w:noProof/>
      </w:rPr>
      <w:pict w14:anchorId="08329017">
        <v:shape id="Zone de texte 7303" o:spid="_x0000_s3677" type="#_x0000_t202" style="position:absolute;margin-left:512.65pt;margin-top:764.95pt;width:12pt;height:15.3pt;z-index:-2516565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Lk8z33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6B45B599" w14:textId="77777777" w:rsidR="00A204AB" w:rsidRDefault="00A204AB">
                <w:pPr>
                  <w:spacing w:before="10"/>
                  <w:ind w:left="60"/>
                  <w:rPr>
                    <w:rFonts w:ascii="Times New Roman"/>
                    <w:sz w:val="24"/>
                  </w:rPr>
                </w:pPr>
              </w:p>
            </w:txbxContent>
          </v:textbox>
          <w10:wrap anchorx="page" anchory="page"/>
        </v:shape>
      </w:pict>
    </w:r>
    <w:r>
      <w:rPr>
        <w:noProof/>
      </w:rPr>
      <w:pict w14:anchorId="56201BAC">
        <v:shape id="Zone de texte 7302" o:spid="_x0000_s3676" type="#_x0000_t202" style="position:absolute;margin-left:71.3pt;margin-top:706.9pt;width:7.9pt;height:49.5pt;z-index:-2516565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CCBF0CD" w14:textId="77777777" w:rsidR="00A204AB" w:rsidRDefault="00A204AB"/>
            </w:txbxContent>
          </v:textbox>
          <w10:wrap anchorx="page" anchory="page"/>
        </v:shape>
      </w:pict>
    </w:r>
    <w:r>
      <w:rPr>
        <w:noProof/>
      </w:rPr>
      <w:pict w14:anchorId="06B6C2B4">
        <v:shape id="Zone de texte 7301" o:spid="_x0000_s3675" type="#_x0000_t202" style="position:absolute;margin-left:71.3pt;margin-top:706.9pt;width:7.9pt;height:49.5pt;z-index:-2516565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C7090D2" w14:textId="77777777" w:rsidR="00A204AB" w:rsidRDefault="00A204AB"/>
            </w:txbxContent>
          </v:textbox>
          <w10:wrap anchorx="page" anchory="page"/>
        </v:shape>
      </w:pict>
    </w:r>
    <w:r>
      <w:rPr>
        <w:noProof/>
      </w:rPr>
      <w:pict w14:anchorId="3B0807A4">
        <v:shape id="Zone de texte 7300" o:spid="_x0000_s3674" type="#_x0000_t202" style="position:absolute;margin-left:512.65pt;margin-top:764.95pt;width:12pt;height:15.3pt;z-index:-25165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HAr+l+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902C695" w14:textId="77777777" w:rsidR="00A204AB" w:rsidRDefault="00A204AB">
                <w:pPr>
                  <w:spacing w:before="10"/>
                  <w:ind w:left="60"/>
                  <w:rPr>
                    <w:rFonts w:ascii="Times New Roman"/>
                    <w:sz w:val="24"/>
                  </w:rPr>
                </w:pPr>
              </w:p>
            </w:txbxContent>
          </v:textbox>
          <w10:wrap anchorx="page" anchory="page"/>
        </v:shape>
      </w:pict>
    </w:r>
    <w:r>
      <w:rPr>
        <w:noProof/>
      </w:rPr>
      <w:pict w14:anchorId="6AB1AF17">
        <v:shape id="Zone de texte 7299" o:spid="_x0000_s3673" type="#_x0000_t202" style="position:absolute;margin-left:71.3pt;margin-top:706.9pt;width:7.9pt;height:49.5pt;z-index:-2516565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A025BF3" w14:textId="77777777" w:rsidR="00A204AB" w:rsidRDefault="00A204AB"/>
            </w:txbxContent>
          </v:textbox>
          <w10:wrap anchorx="page" anchory="page"/>
        </v:shape>
      </w:pict>
    </w:r>
    <w:r>
      <w:rPr>
        <w:noProof/>
      </w:rPr>
      <w:pict w14:anchorId="56EF676F">
        <v:shape id="Zone de texte 7298" o:spid="_x0000_s3672" type="#_x0000_t202" style="position:absolute;margin-left:71.3pt;margin-top:706.9pt;width:7.9pt;height:49.5pt;z-index:-2516567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6C4901A" w14:textId="77777777" w:rsidR="00A204AB" w:rsidRDefault="00A204AB"/>
            </w:txbxContent>
          </v:textbox>
          <w10:wrap anchorx="page" anchory="page"/>
        </v:shape>
      </w:pict>
    </w:r>
    <w:r>
      <w:rPr>
        <w:noProof/>
      </w:rPr>
      <w:pict w14:anchorId="6631268A">
        <v:shape id="Zone de texte 7297" o:spid="_x0000_s3671" type="#_x0000_t202" style="position:absolute;margin-left:512.65pt;margin-top:764.95pt;width:12pt;height:15.3pt;z-index:-2516567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788F993" w14:textId="77777777" w:rsidR="00A204AB" w:rsidRDefault="00A204AB">
                <w:pPr>
                  <w:spacing w:before="10"/>
                  <w:ind w:left="60"/>
                  <w:rPr>
                    <w:rFonts w:ascii="Times New Roman"/>
                    <w:sz w:val="24"/>
                  </w:rPr>
                </w:pPr>
              </w:p>
            </w:txbxContent>
          </v:textbox>
          <w10:wrap anchorx="page" anchory="page"/>
        </v:shape>
      </w:pict>
    </w:r>
    <w:r>
      <w:rPr>
        <w:noProof/>
      </w:rPr>
      <w:pict w14:anchorId="189D9CFA">
        <v:shape id="Zone de texte 7296" o:spid="_x0000_s3670" type="#_x0000_t202" style="position:absolute;margin-left:71.3pt;margin-top:706.9pt;width:7.9pt;height:49.5pt;z-index:-2516567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6D0BF2C"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0491C46">
        <v:shape id="Zone de texte 7295" o:spid="_x0000_s3669" type="#_x0000_t202" style="position:absolute;margin-left:71.3pt;margin-top:706.9pt;width:7.9pt;height:49.5pt;z-index:-2516567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AAEE565" w14:textId="77777777" w:rsidR="00A204AB" w:rsidRDefault="00A204AB"/>
            </w:txbxContent>
          </v:textbox>
          <w10:wrap anchorx="page" anchory="page"/>
        </v:shape>
      </w:pict>
    </w:r>
    <w:r>
      <w:rPr>
        <w:noProof/>
      </w:rPr>
      <w:pict w14:anchorId="409DDCDC">
        <v:shape id="Zone de texte 7294" o:spid="_x0000_s3668" type="#_x0000_t202" style="position:absolute;margin-left:512.65pt;margin-top:764.95pt;width:12pt;height:15.3pt;z-index:-2516567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PR+37H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252F69CB" w14:textId="77777777" w:rsidR="00A204AB" w:rsidRDefault="00A204AB">
                <w:pPr>
                  <w:spacing w:before="4"/>
                  <w:ind w:left="20"/>
                  <w:rPr>
                    <w:i/>
                    <w:sz w:val="26"/>
                  </w:rPr>
                </w:pPr>
              </w:p>
            </w:txbxContent>
          </v:textbox>
          <w10:wrap anchorx="page" anchory="page"/>
        </v:shape>
      </w:pict>
    </w:r>
    <w:r>
      <w:rPr>
        <w:noProof/>
      </w:rPr>
      <w:pict w14:anchorId="56623D2D">
        <v:shape id="Zone de texte 7293" o:spid="_x0000_s3667" type="#_x0000_t202" style="position:absolute;margin-left:71.3pt;margin-top:706.9pt;width:7.9pt;height:49.5pt;z-index:-2516567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XS+QEAAOE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qlMskLYrZQnVgOQhcjpnxP2Gj&#10;BfwjxcA7V0r6vVNopOi+Ou5bXNCTgSdjezKU0/y0lEGKybwJ0yLvPNqmZeRpeg6uuW21TZKeWBz5&#10;8h4lpcedj4v6/J6ynn7m+i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aTyXS+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3E2357A" w14:textId="77777777" w:rsidR="00A204AB" w:rsidRDefault="00A204AB">
                <w:pPr>
                  <w:spacing w:before="10"/>
                  <w:ind w:left="60"/>
                  <w:rPr>
                    <w:rFonts w:ascii="Times New Roman"/>
                    <w:sz w:val="24"/>
                  </w:rPr>
                </w:pPr>
              </w:p>
            </w:txbxContent>
          </v:textbox>
          <w10:wrap anchorx="page" anchory="page"/>
        </v:shape>
      </w:pict>
    </w:r>
    <w:r>
      <w:rPr>
        <w:noProof/>
      </w:rPr>
      <w:pict w14:anchorId="44912003">
        <v:shape id="_x0000_s3666" type="#_x0000_t202" alt="" style="position:absolute;margin-left:512.65pt;margin-top:764.95pt;width:12pt;height:15.3pt;z-index:-25165678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666" inset="0,0,0,0">
            <w:txbxContent>
              <w:p w14:paraId="7E46ECED" w14:textId="77777777" w:rsidR="00A204AB" w:rsidRDefault="00A204AB"/>
            </w:txbxContent>
          </v:textbox>
          <w10:wrap anchorx="page" anchory="page"/>
        </v:shape>
      </w:pict>
    </w:r>
    <w:r>
      <w:rPr>
        <w:noProof/>
      </w:rPr>
      <w:pict w14:anchorId="7605A659">
        <v:shape id="Zone de texte 7291" o:spid="_x0000_s3665" type="#_x0000_t202" style="position:absolute;margin-left:71.3pt;margin-top:706.9pt;width:7.9pt;height:49.5pt;z-index:-25165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B5+QEAAOE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qlKtFlBbF7KA6shwELsfM+J+w&#10;0QL+kmLgnSsl/dwrNFJ0nx33LS7o2cCzsTsbyml+WsogxWTehmmR9x5t0zLyND0HN9y22iZJzyxO&#10;fHmPktLTzsdFfXlPWc8/c/M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8qnB5+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03F1A0F1" w14:textId="77777777" w:rsidR="00A204AB" w:rsidRDefault="00A204AB">
                <w:pPr>
                  <w:spacing w:before="10"/>
                  <w:ind w:left="60"/>
                  <w:rPr>
                    <w:rFonts w:ascii="Times New Roman"/>
                    <w:sz w:val="24"/>
                  </w:rPr>
                </w:pPr>
              </w:p>
            </w:txbxContent>
          </v:textbox>
          <w10:wrap anchorx="page" anchory="page"/>
        </v:shape>
      </w:pict>
    </w:r>
    <w:r>
      <w:rPr>
        <w:noProof/>
      </w:rPr>
      <w:pict w14:anchorId="120046A6">
        <v:shape id="Zone de texte 7290" o:spid="_x0000_s3664" type="#_x0000_t202" style="position:absolute;margin-left:512.65pt;margin-top:764.95pt;width:12pt;height:15.3pt;z-index:-2516565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5sgU8+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B0017C8" w14:textId="77777777" w:rsidR="00A204AB" w:rsidRDefault="00A204AB"/>
            </w:txbxContent>
          </v:textbox>
          <w10:wrap anchorx="page" anchory="page"/>
        </v:shape>
      </w:pict>
    </w:r>
    <w:r>
      <w:rPr>
        <w:noProof/>
      </w:rPr>
      <w:pict w14:anchorId="0D63BD89">
        <v:shape id="Zone de texte 7289" o:spid="_x0000_s3663" type="#_x0000_t202" style="position:absolute;margin-left:71.3pt;margin-top:706.9pt;width:7.9pt;height:49.5pt;z-index:-2516565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81CD224" w14:textId="77777777" w:rsidR="00A204AB" w:rsidRDefault="00A204AB">
                <w:pPr>
                  <w:spacing w:before="4"/>
                  <w:ind w:left="20"/>
                  <w:rPr>
                    <w:i/>
                    <w:sz w:val="26"/>
                  </w:rPr>
                </w:pPr>
              </w:p>
            </w:txbxContent>
          </v:textbox>
          <w10:wrap anchorx="page" anchory="page"/>
        </v:shape>
      </w:pict>
    </w:r>
    <w:r>
      <w:rPr>
        <w:noProof/>
      </w:rPr>
      <w:pict w14:anchorId="023569F9">
        <v:shape id="Zone de texte 7288" o:spid="_x0000_s3662" type="#_x0000_t202" style="position:absolute;margin-left:512.65pt;margin-top:764.95pt;width:12pt;height:15.3pt;z-index:-2516565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fV1CX+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E8D6FF8" w14:textId="77777777" w:rsidR="00A204AB" w:rsidRDefault="00A204AB"/>
            </w:txbxContent>
          </v:textbox>
          <w10:wrap anchorx="page" anchory="page"/>
        </v:shape>
      </w:pict>
    </w:r>
    <w:r>
      <w:rPr>
        <w:noProof/>
      </w:rPr>
      <w:pict w14:anchorId="240D8A2A">
        <v:shape id="Zone de texte 7287" o:spid="_x0000_s3661" type="#_x0000_t202" style="position:absolute;margin-left:71.3pt;margin-top:706.9pt;width:7.9pt;height:49.5pt;z-index:-2516565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4C3FAD8" w14:textId="77777777" w:rsidR="00A204AB" w:rsidRDefault="00A204AB">
                <w:pPr>
                  <w:spacing w:before="10"/>
                  <w:ind w:left="60"/>
                  <w:rPr>
                    <w:rFonts w:ascii="Times New Roman"/>
                    <w:sz w:val="24"/>
                  </w:rPr>
                </w:pPr>
              </w:p>
            </w:txbxContent>
          </v:textbox>
          <w10:wrap anchorx="page" anchory="page"/>
        </v:shape>
      </w:pict>
    </w:r>
    <w:r>
      <w:rPr>
        <w:noProof/>
      </w:rPr>
      <w:pict w14:anchorId="43E3692E">
        <v:shape id="Zone de texte 7286" o:spid="_x0000_s3660" type="#_x0000_t202" style="position:absolute;margin-left:512.65pt;margin-top:764.95pt;width:12pt;height:15.3pt;z-index:-2516565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v4Rtx+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7D44B28" w14:textId="77777777" w:rsidR="00A204AB" w:rsidRDefault="00A204AB"/>
            </w:txbxContent>
          </v:textbox>
          <w10:wrap anchorx="page" anchory="page"/>
        </v:shape>
      </w:pict>
    </w:r>
    <w:r>
      <w:rPr>
        <w:noProof/>
      </w:rPr>
      <w:pict w14:anchorId="43D3165C">
        <v:shape id="Zone de texte 7285" o:spid="_x0000_s3659" type="#_x0000_t202" style="position:absolute;margin-left:71.3pt;margin-top:706.9pt;width:7.9pt;height:49.5pt;z-index:-2516565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D7C27D4" w14:textId="77777777" w:rsidR="00A204AB" w:rsidRDefault="00A204AB">
                <w:pPr>
                  <w:spacing w:before="4"/>
                  <w:ind w:left="20"/>
                  <w:rPr>
                    <w:i/>
                    <w:sz w:val="26"/>
                  </w:rPr>
                </w:pPr>
              </w:p>
            </w:txbxContent>
          </v:textbox>
          <w10:wrap anchorx="page" anchory="page"/>
        </v:shape>
      </w:pict>
    </w:r>
    <w:r>
      <w:rPr>
        <w:noProof/>
      </w:rPr>
      <w:pict w14:anchorId="15BC847B">
        <v:shape id="Zone de texte 7284" o:spid="_x0000_s3658" type="#_x0000_t202" style="position:absolute;margin-left:512.65pt;margin-top:764.95pt;width:12pt;height:15.3pt;z-index:-2516565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Lj+QEAAOE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Cmlpe5cBKzAXNgOQhcjpnxP2Gj&#10;BfwpxcA7V0v6sVNopeg+ee5bWtCTgSdjczKU1/y0llGKybyJ0yLvArpty8jT9Dxcc9salyU9sTjy&#10;5T3KSo87nxb193vOevqZq1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DA24uP5AQAA4Q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2E11F6EC"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5B735D4E">
        <v:shape id="Zone de texte 7283" o:spid="_x0000_s3657" type="#_x0000_t202" style="position:absolute;margin-left:71.3pt;margin-top:706.9pt;width:7.9pt;height:49.5pt;z-index:-2516567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xiA+QEAAOEDAAAOAAAAZHJzL2Uyb0RvYy54bWysU8Fu2zAMvQ/YPwi6L3ZTLOi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m/TdDNVzI89UvhooBfR&#10;KCWypgSuDg8UIhlVzCmxloN723VpQTr3wsGJ0ZPIR74n5mGsRmHrUr5L0qKYCuojy0HgcsyM/wkb&#10;LeBPKQbeuVLSj71CI0X3yXHf4oLOBs5GNRvKaX5ayiDFybwNp0Xee7S7lpFP03Nww21rbJL0zGLi&#10;y3uUlE47Hxf193vKev6Zm1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eBxiA+QEAAOE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6E66AF1" w14:textId="77777777" w:rsidR="00A204AB" w:rsidRDefault="00A204AB">
                <w:pPr>
                  <w:spacing w:before="10"/>
                  <w:ind w:left="60"/>
                  <w:rPr>
                    <w:rFonts w:ascii="Times New Roman"/>
                    <w:sz w:val="24"/>
                  </w:rPr>
                </w:pPr>
              </w:p>
            </w:txbxContent>
          </v:textbox>
          <w10:wrap anchorx="page" anchory="page"/>
        </v:shape>
      </w:pict>
    </w:r>
    <w:r>
      <w:rPr>
        <w:noProof/>
      </w:rPr>
      <w:pict w14:anchorId="49575BA9">
        <v:shape id="Zone de texte 7282" o:spid="_x0000_s3656" type="#_x0000_t202" style="position:absolute;margin-left:512.65pt;margin-top:764.95pt;width:12pt;height:15.3pt;z-index:-251656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7dI+gEAAOE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CmlpeLJC2J2YA5sBwELsfM+J+w&#10;0QL+lGLgnasl/dgptFJ0nzz3LS3oycCTsTkZymt+WssoxWTexGmRdwHdtmXkaXoerrltjcuSnlgc&#10;+fIeZaXHnU+L+vs9Zz39zN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W07dI+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782362C" w14:textId="77777777" w:rsidR="00B20028" w:rsidRDefault="00B20028">
                <w:pPr>
                  <w:spacing w:before="10"/>
                  <w:ind w:left="60"/>
                  <w:rPr>
                    <w:rFonts w:ascii="Times New Roman"/>
                    <w:sz w:val="24"/>
                  </w:rPr>
                </w:pPr>
              </w:p>
            </w:txbxContent>
          </v:textbox>
          <w10:wrap anchorx="page" anchory="page"/>
        </v:shape>
      </w:pict>
    </w:r>
    <w:r>
      <w:rPr>
        <w:noProof/>
      </w:rPr>
      <w:pict w14:anchorId="02F18066">
        <v:shape id="Zone de texte 7281" o:spid="_x0000_s3655" type="#_x0000_t202" style="position:absolute;margin-left:71.3pt;margin-top:706.9pt;width:7.9pt;height:49.5pt;z-index:-2516567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65A678B" w14:textId="77777777" w:rsidR="00A204AB" w:rsidRDefault="00A204AB">
                <w:pPr>
                  <w:spacing w:before="4"/>
                  <w:ind w:left="20"/>
                  <w:rPr>
                    <w:i/>
                    <w:sz w:val="26"/>
                  </w:rPr>
                </w:pPr>
              </w:p>
            </w:txbxContent>
          </v:textbox>
          <w10:wrap anchorx="page" anchory="page"/>
        </v:shape>
      </w:pict>
    </w:r>
    <w:r>
      <w:rPr>
        <w:noProof/>
      </w:rPr>
      <w:pict w14:anchorId="0AC5FF66">
        <v:shape id="Zone de texte 7280" o:spid="_x0000_s3654" type="#_x0000_t202" style="position:absolute;margin-left:512.65pt;margin-top:764.95pt;width:12pt;height:15.3pt;z-index:-2516567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9+jhu+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30A24E9" w14:textId="77777777" w:rsidR="00A204AB" w:rsidRDefault="00A204AB">
                <w:pPr>
                  <w:spacing w:line="316" w:lineRule="exact"/>
                  <w:ind w:left="20"/>
                  <w:rPr>
                    <w:i/>
                    <w:sz w:val="26"/>
                  </w:rPr>
                </w:pPr>
              </w:p>
            </w:txbxContent>
          </v:textbox>
          <w10:wrap anchorx="page" anchory="page"/>
        </v:shape>
      </w:pict>
    </w:r>
    <w:r>
      <w:rPr>
        <w:noProof/>
      </w:rPr>
      <w:pict w14:anchorId="3CE4F1F2">
        <v:shape id="Zone de texte 7279" o:spid="_x0000_s3653" type="#_x0000_t202" style="position:absolute;margin-left:71.3pt;margin-top:706.9pt;width:7.9pt;height:49.5pt;z-index:-25165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CE04A6" w14:textId="77777777" w:rsidR="00625A80" w:rsidRDefault="00625A80">
                <w:pPr>
                  <w:spacing w:before="10"/>
                  <w:ind w:left="60"/>
                  <w:rPr>
                    <w:rFonts w:ascii="Times New Roman"/>
                    <w:sz w:val="24"/>
                  </w:rPr>
                </w:pPr>
              </w:p>
            </w:txbxContent>
          </v:textbox>
          <w10:wrap anchorx="page" anchory="page"/>
        </v:shape>
      </w:pict>
    </w:r>
    <w:r>
      <w:rPr>
        <w:noProof/>
      </w:rPr>
      <w:pict w14:anchorId="705118B2">
        <v:shape id="Zone de texte 7278" o:spid="_x0000_s3652" type="#_x0000_t202" style="position:absolute;margin-left:512.65pt;margin-top:764.95pt;width:12pt;height:15.3pt;z-index:-2516567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bH23F+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1A191BD" w14:textId="77777777" w:rsidR="00625A80" w:rsidRDefault="00625A80">
                <w:pPr>
                  <w:spacing w:before="10"/>
                  <w:ind w:left="60"/>
                  <w:rPr>
                    <w:rFonts w:ascii="Times New Roman"/>
                    <w:sz w:val="24"/>
                  </w:rPr>
                </w:pPr>
              </w:p>
            </w:txbxContent>
          </v:textbox>
          <w10:wrap anchorx="page" anchory="page"/>
        </v:shape>
      </w:pict>
    </w:r>
    <w:r>
      <w:rPr>
        <w:noProof/>
      </w:rPr>
      <w:pict w14:anchorId="4384EE33">
        <v:shape id="Zone de texte 7277" o:spid="_x0000_s3651" type="#_x0000_t202" style="position:absolute;margin-left:71.3pt;margin-top:706.9pt;width:7.9pt;height:49.5pt;z-index:-2516567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CA517D0" w14:textId="77777777" w:rsidR="00625A80" w:rsidRDefault="00625A80">
                <w:pPr>
                  <w:spacing w:before="10"/>
                  <w:ind w:left="60"/>
                  <w:rPr>
                    <w:rFonts w:ascii="Times New Roman"/>
                    <w:sz w:val="24"/>
                  </w:rPr>
                </w:pPr>
              </w:p>
            </w:txbxContent>
          </v:textbox>
          <w10:wrap anchorx="page" anchory="page"/>
        </v:shape>
      </w:pict>
    </w:r>
    <w:r>
      <w:rPr>
        <w:noProof/>
      </w:rPr>
      <w:pict w14:anchorId="34268641">
        <v:shape id="Zone de texte 7276" o:spid="_x0000_s3650" type="#_x0000_t202" style="position:absolute;margin-left:512.65pt;margin-top:764.95pt;width:12pt;height:15.3pt;z-index:-2516567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rqSYj+gEAAOE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9C9242D"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6E94E2D3">
        <v:shape id="_x0000_s3649" type="#_x0000_t202" alt="" style="position:absolute;margin-left:512.65pt;margin-top:764.95pt;width:12pt;height:15.3pt;z-index:-25165678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649" inset="0,0,0,0">
            <w:txbxContent>
              <w:p w14:paraId="043638E9" w14:textId="77777777" w:rsidR="00A204AB" w:rsidRDefault="00A204AB">
                <w:pPr>
                  <w:spacing w:before="10"/>
                  <w:ind w:left="60"/>
                  <w:rPr>
                    <w:rFonts w:ascii="Times New Roman"/>
                    <w:sz w:val="24"/>
                  </w:rPr>
                </w:pPr>
              </w:p>
            </w:txbxContent>
          </v:textbox>
          <w10:wrap anchorx="page" anchory="page"/>
        </v:shape>
      </w:pict>
    </w:r>
    <w:r>
      <w:rPr>
        <w:noProof/>
      </w:rPr>
      <w:pict w14:anchorId="3F7E522A">
        <v:shape id="Zone de texte 7274" o:spid="_x0000_s3648" type="#_x0000_t202" style="position:absolute;margin-left:512.65pt;margin-top:764.95pt;width:12pt;height:15.3pt;z-index:-2516565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sA+gEAAOI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zMLfpbUbMAcWA8C12Nq/FHY&#10;aAF/SjHw0tWSfuwUWim6z54blzb0ZODJ2JwM5TU/rWWUYjKv47TJu4Bu2zLyND4PV9y3xmVNTyyO&#10;hHmRstTj0qdN/f2es56+5uoX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KeHsA+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AD4BD57" w14:textId="77777777" w:rsidR="00A204AB" w:rsidRDefault="00A204AB">
                <w:pPr>
                  <w:spacing w:before="10"/>
                  <w:ind w:left="60"/>
                  <w:rPr>
                    <w:rFonts w:ascii="Times New Roman"/>
                    <w:sz w:val="24"/>
                  </w:rPr>
                </w:pPr>
              </w:p>
            </w:txbxContent>
          </v:textbox>
          <w10:wrap anchorx="page" anchory="page"/>
        </v:shape>
      </w:pict>
    </w:r>
    <w:r>
      <w:rPr>
        <w:noProof/>
      </w:rPr>
      <w:pict w14:anchorId="797C03D0">
        <v:shape id="Zone de texte 7273" o:spid="_x0000_s3647" type="#_x0000_t202" style="position:absolute;margin-left:512.65pt;margin-top:764.95pt;width:12pt;height:15.3pt;z-index:-2516565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HmK0VX5AQAA4g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616B3502" w14:textId="77777777" w:rsidR="00A204AB" w:rsidRDefault="00A204AB">
                <w:pPr>
                  <w:spacing w:line="316" w:lineRule="exact"/>
                  <w:ind w:left="20"/>
                  <w:rPr>
                    <w:i/>
                    <w:sz w:val="26"/>
                  </w:rPr>
                </w:pPr>
              </w:p>
            </w:txbxContent>
          </v:textbox>
          <w10:wrap anchorx="page" anchory="page"/>
        </v:shape>
      </w:pict>
    </w:r>
    <w:r>
      <w:rPr>
        <w:noProof/>
      </w:rPr>
      <w:pict w14:anchorId="0AA2162B">
        <v:shape id="Zone de texte 7272" o:spid="_x0000_s3646" type="#_x0000_t202" style="position:absolute;margin-left:512.65pt;margin-top:764.95pt;width:12pt;height:15.3pt;z-index:-2516567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snS6r+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381BC4F" w14:textId="77777777" w:rsidR="00625A80" w:rsidRDefault="00625A80">
                <w:pPr>
                  <w:spacing w:before="10"/>
                  <w:ind w:left="60"/>
                  <w:rPr>
                    <w:rFonts w:ascii="Times New Roman"/>
                    <w:sz w:val="24"/>
                  </w:rPr>
                </w:pPr>
              </w:p>
            </w:txbxContent>
          </v:textbox>
          <w10:wrap anchorx="page" anchory="page"/>
        </v:shape>
      </w:pict>
    </w:r>
    <w:r>
      <w:rPr>
        <w:noProof/>
      </w:rPr>
      <w:pict w14:anchorId="1FCE4B35">
        <v:shape id="Zone de texte 7271" o:spid="_x0000_s3645" type="#_x0000_t202" style="position:absolute;margin-left:512.65pt;margin-top:764.95pt;width:12pt;height:15.3pt;z-index:-2516567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T++gEAAOI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FrLp5fRG1RTQX1gfUgcD2mxh+F&#10;jQ7wpxQjL10p6cdOoZGi/+S4cXFDTwaejOpkKKf5aSmDFEfzJhw3eefRth0jH8fn4Jr71tik6YnF&#10;TJgXKUmdlz5u6u/3lPX0NT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fb4T++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ABD8068" w14:textId="77777777" w:rsidR="00B20028" w:rsidRDefault="00B20028">
                <w:pPr>
                  <w:spacing w:before="10"/>
                  <w:ind w:left="60"/>
                  <w:rPr>
                    <w:rFonts w:ascii="Times New Roman"/>
                    <w:sz w:val="24"/>
                  </w:rPr>
                </w:pPr>
              </w:p>
            </w:txbxContent>
          </v:textbox>
          <w10:wrap anchorx="page" anchory="page"/>
        </v:shape>
      </w:pict>
    </w:r>
    <w:r>
      <w:rPr>
        <w:noProof/>
      </w:rPr>
      <w:pict w14:anchorId="0147ABE6">
        <v:shape id="_x0000_s3644" type="#_x0000_t202" alt="" style="position:absolute;margin-left:71.3pt;margin-top:706.9pt;width:7.9pt;height:49.5pt;z-index:-25165679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644" inset="0,0,0,0">
            <w:txbxContent>
              <w:p w14:paraId="2AD4CABD" w14:textId="77777777" w:rsidR="00A204AB" w:rsidRDefault="00A204AB">
                <w:pPr>
                  <w:spacing w:before="4"/>
                  <w:ind w:left="20"/>
                  <w:rPr>
                    <w:i/>
                    <w:sz w:val="26"/>
                  </w:rPr>
                </w:pPr>
              </w:p>
            </w:txbxContent>
          </v:textbox>
          <w10:wrap anchorx="page" anchory="page"/>
        </v:shape>
      </w:pict>
    </w:r>
    <w:r>
      <w:rPr>
        <w:noProof/>
      </w:rPr>
      <w:pict w14:anchorId="0B41EB6F">
        <v:shape id="Zone de texte 7269" o:spid="_x0000_s3643" type="#_x0000_t202" style="position:absolute;margin-left:512.65pt;margin-top:764.95pt;width:12pt;height:15.3pt;z-index:-2516565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gvY+gEAAOIDAAAOAAAAZHJzL2Uyb0RvYy54bWysU1Fv0zAQfkfiP1h+p0nLhi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L1UXOEc2h5buL18s03UwVp8ceKXw0MIho&#10;lBJZUwJX+3sKkYwqTimxloM72/dpQXr3zMGJ0ZPIR75H5mGqJmFrLp5fRm1RTQX1gfUgcD2mxh+F&#10;jQ7wpxQjL10p6cdOoZGi/+S4cXFDTwaejOpkKKf5aSmDFEfzJhw3eefRth0jH8fn4Jr71tik6YnF&#10;TJgXKUmdlz5u6u/3lPX0NT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0RgvY+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F55C4E1" w14:textId="77777777" w:rsidR="00A204AB" w:rsidRDefault="00A204AB">
                <w:pPr>
                  <w:spacing w:before="10"/>
                  <w:ind w:left="60"/>
                  <w:rPr>
                    <w:rFonts w:ascii="Times New Roman"/>
                    <w:sz w:val="24"/>
                  </w:rPr>
                </w:pPr>
              </w:p>
            </w:txbxContent>
          </v:textbox>
          <w10:wrap anchorx="page" anchory="page"/>
        </v:shape>
      </w:pict>
    </w:r>
    <w:r>
      <w:rPr>
        <w:noProof/>
      </w:rPr>
      <w:pict w14:anchorId="2F1BF088">
        <v:shape id="Zone de texte 7268" o:spid="_x0000_s3642" type="#_x0000_t202" style="position:absolute;margin-left:71.3pt;margin-top:706.9pt;width:7.9pt;height:49.5pt;z-index:-2516565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rLBgz+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C79F83B" w14:textId="77777777" w:rsidR="00A204AB" w:rsidRDefault="00A204AB">
                <w:pPr>
                  <w:spacing w:before="4"/>
                  <w:ind w:left="20"/>
                  <w:rPr>
                    <w:i/>
                    <w:sz w:val="26"/>
                  </w:rPr>
                </w:pPr>
              </w:p>
            </w:txbxContent>
          </v:textbox>
          <w10:wrap anchorx="page" anchory="page"/>
        </v:shape>
      </w:pict>
    </w:r>
    <w:r>
      <w:rPr>
        <w:noProof/>
      </w:rPr>
      <w:pict w14:anchorId="639E12CD">
        <v:shape id="Zone de texte 7267" o:spid="_x0000_s3641" type="#_x0000_t202" style="position:absolute;margin-left:512.65pt;margin-top:764.95pt;width:12pt;height:15.3pt;z-index:-251656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So15z+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C2BB234" w14:textId="77777777" w:rsidR="00A204AB" w:rsidRDefault="00A204AB">
                <w:pPr>
                  <w:spacing w:before="10"/>
                  <w:ind w:left="60"/>
                  <w:rPr>
                    <w:rFonts w:ascii="Times New Roman"/>
                    <w:sz w:val="24"/>
                  </w:rPr>
                </w:pPr>
              </w:p>
            </w:txbxContent>
          </v:textbox>
          <w10:wrap anchorx="page" anchory="page"/>
        </v:shape>
      </w:pict>
    </w:r>
    <w:r>
      <w:rPr>
        <w:noProof/>
      </w:rPr>
      <w:pict w14:anchorId="27B41ADD">
        <v:shape id="Zone de texte 7266" o:spid="_x0000_s3640" type="#_x0000_t202" style="position:absolute;margin-left:71.3pt;margin-top:706.9pt;width:7.9pt;height:49.5pt;z-index:-2516565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lPV+QEAAOI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gqEllGbVHNFqoD60HgekyNPwob&#10;LeAfKQZeulLS751CI0X31XHj4oaeDDwZ25OhnOanpQxSTOZNmDZ559E2LSNP43NwzX2rbdL0xOJI&#10;mBcpST0ufdzU5/eU9fQ1138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bmlPV+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F524515" w14:textId="77777777" w:rsidR="00A204AB" w:rsidRDefault="00A204AB">
                <w:pPr>
                  <w:spacing w:before="4"/>
                  <w:ind w:left="20"/>
                  <w:rPr>
                    <w:i/>
                    <w:sz w:val="26"/>
                  </w:rPr>
                </w:pPr>
              </w:p>
            </w:txbxContent>
          </v:textbox>
          <w10:wrap anchorx="page" anchory="page"/>
        </v:shape>
      </w:pict>
    </w:r>
    <w:r>
      <w:rPr>
        <w:noProof/>
      </w:rPr>
      <w:pict w14:anchorId="3868B50D">
        <v:shape id="Zone de texte 7265" o:spid="_x0000_s3639" type="#_x0000_t202" style="position:absolute;margin-left:512.65pt;margin-top:764.95pt;width:12pt;height:15.3pt;z-index:-2516567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iFRWV+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1415F9B" w14:textId="77777777" w:rsidR="00625A80" w:rsidRDefault="00625A80"/>
            </w:txbxContent>
          </v:textbox>
          <w10:wrap anchorx="page" anchory="page"/>
        </v:shape>
      </w:pict>
    </w:r>
    <w:r>
      <w:rPr>
        <w:noProof/>
      </w:rPr>
      <w:pict w14:anchorId="24EABE82">
        <v:shape id="Zone de texte 7264" o:spid="_x0000_s3638" type="#_x0000_t202" style="position:absolute;margin-left:71.3pt;margin-top:706.9pt;width:7.9pt;height:49.5pt;z-index:-2516567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ETapH+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FA708D8" w14:textId="77777777" w:rsidR="00A204AB" w:rsidRDefault="00A204AB">
                <w:pPr>
                  <w:spacing w:before="4"/>
                  <w:ind w:left="20"/>
                  <w:rPr>
                    <w:i/>
                    <w:sz w:val="26"/>
                  </w:rPr>
                </w:pPr>
              </w:p>
            </w:txbxContent>
          </v:textbox>
          <w10:wrap anchorx="page" anchory="page"/>
        </v:shape>
      </w:pict>
    </w:r>
    <w:r>
      <w:rPr>
        <w:noProof/>
      </w:rPr>
      <w:pict w14:anchorId="074ADB0E">
        <v:shape id="Zone de texte 7263" o:spid="_x0000_s3637" type="#_x0000_t202" style="position:absolute;margin-left:512.65pt;margin-top:764.95pt;width:12pt;height:15.3pt;z-index:-2516567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L3C7Af5AQAA4g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6E48D351" w14:textId="77777777" w:rsidR="00A204AB" w:rsidRDefault="00A204AB">
                <w:pPr>
                  <w:spacing w:before="4"/>
                  <w:ind w:left="20"/>
                  <w:rPr>
                    <w:i/>
                    <w:sz w:val="26"/>
                  </w:rPr>
                </w:pPr>
              </w:p>
            </w:txbxContent>
          </v:textbox>
          <w10:wrap anchorx="page" anchory="page"/>
        </v:shape>
      </w:pict>
    </w:r>
    <w:r>
      <w:rPr>
        <w:noProof/>
      </w:rPr>
      <w:pict w14:anchorId="16D84FAB">
        <v:shape id="Zone de texte 7262" o:spid="_x0000_s3636" type="#_x0000_t202" style="position:absolute;margin-left:71.3pt;margin-top:706.9pt;width:7.9pt;height:49.5pt;z-index:-251656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4175C1B" w14:textId="77777777" w:rsidR="00A204AB" w:rsidRDefault="00A204AB">
                <w:pPr>
                  <w:spacing w:before="10"/>
                  <w:ind w:left="60"/>
                  <w:rPr>
                    <w:rFonts w:ascii="Times New Roman"/>
                    <w:sz w:val="24"/>
                  </w:rPr>
                </w:pPr>
              </w:p>
            </w:txbxContent>
          </v:textbox>
          <w10:wrap anchorx="page" anchory="page"/>
        </v:shape>
      </w:pict>
    </w:r>
    <w:r>
      <w:rPr>
        <w:noProof/>
      </w:rPr>
      <w:pict w14:anchorId="16565053">
        <v:shape id="_x0000_s3635" type="#_x0000_t202" alt="" style="position:absolute;margin-left:512.65pt;margin-top:764.95pt;width:12pt;height:15.3pt;z-index:-25165679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635" inset="0,0,0,0">
            <w:txbxContent>
              <w:p w14:paraId="785D2526" w14:textId="77777777" w:rsidR="00A204AB" w:rsidRDefault="00A204AB">
                <w:pPr>
                  <w:spacing w:before="10"/>
                  <w:ind w:left="60"/>
                  <w:rPr>
                    <w:rFonts w:ascii="Times New Roman"/>
                    <w:sz w:val="24"/>
                  </w:rPr>
                </w:pPr>
              </w:p>
            </w:txbxContent>
          </v:textbox>
          <w10:wrap anchorx="page" anchory="page"/>
        </v:shape>
      </w:pict>
    </w:r>
    <w:r>
      <w:rPr>
        <w:noProof/>
      </w:rPr>
      <w:pict w14:anchorId="25EDA8E9">
        <v:shape id="Zone de texte 7260" o:spid="_x0000_s3634" type="#_x0000_t202" style="position:absolute;margin-left:71.3pt;margin-top:706.9pt;width:7.9pt;height:49.5pt;z-index:-2516565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EDDD0E0" w14:textId="77777777" w:rsidR="00A204AB" w:rsidRDefault="00A204AB">
                <w:pPr>
                  <w:spacing w:before="10"/>
                  <w:ind w:left="60"/>
                  <w:rPr>
                    <w:rFonts w:ascii="Times New Roman"/>
                    <w:sz w:val="24"/>
                  </w:rPr>
                </w:pPr>
              </w:p>
            </w:txbxContent>
          </v:textbox>
          <w10:wrap anchorx="page" anchory="page"/>
        </v:shape>
      </w:pict>
    </w:r>
    <w:r>
      <w:rPr>
        <w:noProof/>
      </w:rPr>
      <w:pict w14:anchorId="536598CB">
        <v:shape id="Zone de texte 7259" o:spid="_x0000_s3633" type="#_x0000_t202" style="position:absolute;margin-left:512.65pt;margin-top:764.95pt;width:12pt;height:15.3pt;z-index:-2516565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aK+gEAAOIDAAAOAAAAZHJzL2Uyb0RvYy54bWysU1FvEzEMfkfiP0R5p3ctG4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n65uCg5ojk0f3fxep6nW6jq9DggxY8WepGM&#10;WiJryuBqf08xkVHVKSXV8nDnui4vSOefOTgxeTL5xPfIPI6bUTjDxeeXSVtSswFzYD0IXI+p8Udh&#10;owX8KcXAS1dL+rFTaKXoPnluXNrQk4EnY3MylNf8tJZRiqN5E4+bvAvoti0jH8fn4Zr71ris6YnF&#10;RJgXKUudlj5t6u/3nPX0NV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wDjaK+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5EFA2E1" w14:textId="77777777" w:rsidR="00A204AB" w:rsidRDefault="00A204AB">
                <w:pPr>
                  <w:spacing w:before="10"/>
                  <w:ind w:left="60"/>
                  <w:rPr>
                    <w:rFonts w:ascii="Times New Roman"/>
                    <w:sz w:val="24"/>
                  </w:rPr>
                </w:pPr>
              </w:p>
            </w:txbxContent>
          </v:textbox>
          <w10:wrap anchorx="page" anchory="page"/>
        </v:shape>
      </w:pict>
    </w:r>
    <w:r>
      <w:rPr>
        <w:noProof/>
      </w:rPr>
      <w:pict w14:anchorId="57E8517B">
        <v:shape id="Zone de texte 7258" o:spid="_x0000_s3632" type="#_x0000_t202" style="position:absolute;margin-left:71.3pt;margin-top:706.9pt;width:7.9pt;height:49.5pt;z-index:-2516565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0594287" w14:textId="77777777" w:rsidR="00625A80" w:rsidRDefault="00625A80">
                <w:pPr>
                  <w:spacing w:before="10"/>
                  <w:ind w:left="60"/>
                  <w:rPr>
                    <w:rFonts w:ascii="Times New Roman"/>
                    <w:sz w:val="24"/>
                  </w:rPr>
                </w:pPr>
              </w:p>
            </w:txbxContent>
          </v:textbox>
          <w10:wrap anchorx="page" anchory="page"/>
        </v:shape>
      </w:pict>
    </w:r>
    <w:r>
      <w:rPr>
        <w:noProof/>
      </w:rPr>
      <w:pict w14:anchorId="3BA7D8EA">
        <v:shape id="Zone de texte 7257" o:spid="_x0000_s3631" type="#_x0000_t202" style="position:absolute;margin-left:512.65pt;margin-top:764.95pt;width:12pt;height:15.3pt;z-index:-251656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W62Mh+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3ACC570" w14:textId="77777777" w:rsidR="00A204AB" w:rsidRDefault="00A204AB">
                <w:pPr>
                  <w:spacing w:before="10"/>
                  <w:ind w:left="60"/>
                  <w:rPr>
                    <w:rFonts w:ascii="Times New Roman"/>
                    <w:sz w:val="24"/>
                  </w:rPr>
                </w:pPr>
              </w:p>
            </w:txbxContent>
          </v:textbox>
          <w10:wrap anchorx="page" anchory="page"/>
        </v:shape>
      </w:pict>
    </w:r>
    <w:r>
      <w:rPr>
        <w:noProof/>
      </w:rPr>
      <w:pict w14:anchorId="13045FAB">
        <v:shape id="Zone de texte 7256" o:spid="_x0000_s3630" type="#_x0000_t202" style="position:absolute;margin-left:71.3pt;margin-top:706.9pt;width:7.9pt;height:49.5pt;z-index:-2516565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6B9692F" w14:textId="77777777" w:rsidR="00A204AB" w:rsidRDefault="00A204AB">
                <w:pPr>
                  <w:spacing w:before="10"/>
                  <w:ind w:left="60"/>
                  <w:rPr>
                    <w:rFonts w:ascii="Times New Roman"/>
                    <w:sz w:val="24"/>
                  </w:rPr>
                </w:pPr>
              </w:p>
            </w:txbxContent>
          </v:textbox>
          <w10:wrap anchorx="page" anchory="page"/>
        </v:shape>
      </w:pict>
    </w:r>
    <w:r>
      <w:rPr>
        <w:noProof/>
      </w:rPr>
      <w:pict w14:anchorId="3CD438FD">
        <v:shape id="Zone de texte 7255" o:spid="_x0000_s3629" type="#_x0000_t202" style="position:absolute;margin-left:512.65pt;margin-top:764.95pt;width:12pt;height:15.3pt;z-index:-2516565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SjH+gEAAOI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CGi88vk7akZgPmwHoQuB5T44/C&#10;Rgv4U4qBl66W9GOn0ErRffLcuLShJwNPxuZkKK/5aS2jFJN5E6dN3gV025aRp/F5uOa+NS5remJx&#10;JMyLlKUelz5t6u/3nPX0NV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mXSjH+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13FB6A4" w14:textId="77777777" w:rsidR="00A204AB" w:rsidRDefault="00A204AB">
                <w:pPr>
                  <w:spacing w:before="10"/>
                  <w:ind w:left="60"/>
                  <w:rPr>
                    <w:rFonts w:ascii="Times New Roman"/>
                    <w:sz w:val="24"/>
                  </w:rPr>
                </w:pPr>
              </w:p>
            </w:txbxContent>
          </v:textbox>
          <w10:wrap anchorx="page" anchory="page"/>
        </v:shape>
      </w:pict>
    </w:r>
    <w:r>
      <w:rPr>
        <w:noProof/>
      </w:rPr>
      <w:pict w14:anchorId="1C2B1060">
        <v:shape id="Zone de texte 7254" o:spid="_x0000_s3628" type="#_x0000_t202" style="position:absolute;margin-left:71.3pt;margin-top:706.9pt;width:7.9pt;height:49.5pt;z-index:-2516565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2x+QEAAOI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TGSZKkc1FdRH1oPA9ZgafxQ2&#10;WsBfUgy8dKWkn3uFRorus+PGxQ2dDZyNajaU0/y0lEGKybwN0ybvPdpdy8jT+BzccN8amzQ9szgR&#10;5kVKUk9LHzf15T1lPX/NzW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IlO2x+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30A5E682" w14:textId="77777777" w:rsidR="00625A80" w:rsidRDefault="00625A80">
                <w:pPr>
                  <w:spacing w:before="10"/>
                  <w:ind w:left="60"/>
                  <w:rPr>
                    <w:rFonts w:ascii="Times New Roman"/>
                    <w:sz w:val="24"/>
                  </w:rPr>
                </w:pPr>
              </w:p>
            </w:txbxContent>
          </v:textbox>
          <w10:wrap anchorx="page" anchory="page"/>
        </v:shape>
      </w:pict>
    </w:r>
    <w:r>
      <w:rPr>
        <w:noProof/>
      </w:rPr>
      <w:pict w14:anchorId="5F25D106">
        <v:shape id="Zone de texte 7253" o:spid="_x0000_s3627" type="#_x0000_t202" style="position:absolute;margin-left:512.65pt;margin-top:764.95pt;width:12pt;height:15.3pt;z-index:-2516565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vx+QEAAOI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y+ytqRmA+bAehC4HlPjj8JG&#10;C/hTioGXrpb0Y6fQStF99ty4tKEnA0/G5mQor/lpLaMUk3kdp03eBXTblpGn8Xm44r41Lmt6YnEk&#10;zIuUpR6XPm3q7/ec9fQ1V78A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PEbq/H5AQAA4g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70CACE5C" w14:textId="77777777" w:rsidR="00A204AB" w:rsidRDefault="00A204AB">
                <w:pPr>
                  <w:spacing w:before="4"/>
                  <w:ind w:left="20"/>
                  <w:rPr>
                    <w:i/>
                    <w:sz w:val="26"/>
                  </w:rPr>
                </w:pPr>
              </w:p>
            </w:txbxContent>
          </v:textbox>
          <w10:wrap anchorx="page" anchory="page"/>
        </v:shape>
      </w:pict>
    </w:r>
    <w:r>
      <w:rPr>
        <w:noProof/>
      </w:rPr>
      <w:pict w14:anchorId="7BFAEAEF">
        <v:shape id="Zone de texte 7252" o:spid="_x0000_s3626" type="#_x0000_t202" style="position:absolute;margin-left:71.3pt;margin-top:706.9pt;width:7.9pt;height:49.5pt;z-index:-25165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9CCCC98" w14:textId="77777777" w:rsidR="00A204AB" w:rsidRDefault="00A204AB">
                <w:pPr>
                  <w:spacing w:before="10"/>
                  <w:ind w:left="60"/>
                  <w:rPr>
                    <w:rFonts w:ascii="Times New Roman"/>
                    <w:sz w:val="24"/>
                  </w:rPr>
                </w:pPr>
              </w:p>
            </w:txbxContent>
          </v:textbox>
          <w10:wrap anchorx="page" anchory="page"/>
        </v:shape>
      </w:pict>
    </w:r>
    <w:r>
      <w:rPr>
        <w:noProof/>
      </w:rPr>
      <w:pict w14:anchorId="071E7947">
        <v:shape id="Zone de texte 7251" o:spid="_x0000_s3625" type="#_x0000_t202" style="position:absolute;margin-left:512.65pt;margin-top:764.95pt;width:12pt;height:15.3pt;z-index:-2516567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X/v5a+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28E960B" w14:textId="77777777" w:rsidR="00A204AB" w:rsidRDefault="00A204AB">
                <w:pPr>
                  <w:spacing w:before="38"/>
                  <w:ind w:left="20"/>
                  <w:rPr>
                    <w:i/>
                    <w:sz w:val="26"/>
                  </w:rPr>
                </w:pPr>
              </w:p>
            </w:txbxContent>
          </v:textbox>
          <w10:wrap anchorx="page" anchory="page"/>
        </v:shape>
      </w:pict>
    </w:r>
    <w:r>
      <w:rPr>
        <w:noProof/>
      </w:rPr>
      <w:pict w14:anchorId="3361C710">
        <v:shape id="Zone de texte 7250" o:spid="_x0000_s3624" type="#_x0000_t202" style="position:absolute;margin-left:71.3pt;margin-top:706.9pt;width:7.9pt;height:49.5pt;z-index:-2516567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BCE6DF3" w14:textId="77777777" w:rsidR="00A204AB" w:rsidRDefault="00A204AB">
                <w:pPr>
                  <w:spacing w:before="10"/>
                  <w:ind w:left="60"/>
                  <w:rPr>
                    <w:rFonts w:ascii="Times New Roman"/>
                    <w:sz w:val="24"/>
                  </w:rPr>
                </w:pPr>
              </w:p>
            </w:txbxContent>
          </v:textbox>
          <w10:wrap anchorx="page" anchory="page"/>
        </v:shape>
      </w:pict>
    </w:r>
    <w:r>
      <w:rPr>
        <w:noProof/>
      </w:rPr>
      <w:pict w14:anchorId="2F677FE3">
        <v:shape id="Zone de texte 7249" o:spid="_x0000_s3623" type="#_x0000_t202" style="position:absolute;margin-left:512.65pt;margin-top:764.95pt;width:12pt;height:15.3pt;z-index:-2516567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3F8+gEAAOIDAAAOAAAAZHJzL2Uyb0RvYy54bWysU1FvEzEMfkfiP0R5p3ctG4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n65uCg5ojk0f3fxep6nW6jq9DggxY8WepGM&#10;WiJryuBqf08xkVHVKSXV8nDnui4vSOefOTgxeTL5xPfIPI6bUTjDxReXSVtSswFzYD0IXI+p8Udh&#10;owX8KcXAS1dL+rFTaKXoPnluXNrQk4EnY3MylNf8tJZRiqN5E4+bvAvoti0jH8fn4Zr71ris6YnF&#10;RJgXKUudlj5t6u/3nPX0NV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813F8+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C1FDF70" w14:textId="77777777" w:rsidR="00A204AB" w:rsidRDefault="00A204AB">
                <w:pPr>
                  <w:spacing w:before="4"/>
                  <w:ind w:left="20"/>
                  <w:rPr>
                    <w:i/>
                    <w:sz w:val="26"/>
                  </w:rPr>
                </w:pPr>
              </w:p>
            </w:txbxContent>
          </v:textbox>
          <w10:wrap anchorx="page" anchory="page"/>
        </v:shape>
      </w:pict>
    </w:r>
    <w:r>
      <w:rPr>
        <w:noProof/>
      </w:rPr>
      <w:pict w14:anchorId="708B4D8C">
        <v:shape id="Zone de texte 7248" o:spid="_x0000_s3622" type="#_x0000_t202" style="position:absolute;margin-left:71.3pt;margin-top:706.9pt;width:7.9pt;height:49.5pt;z-index:-2516567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A3D86B1" w14:textId="77777777" w:rsidR="00625A80" w:rsidRDefault="00625A80">
                <w:pPr>
                  <w:spacing w:before="10"/>
                  <w:ind w:left="60"/>
                  <w:rPr>
                    <w:rFonts w:ascii="Times New Roman"/>
                    <w:sz w:val="24"/>
                  </w:rPr>
                </w:pPr>
              </w:p>
            </w:txbxContent>
          </v:textbox>
          <w10:wrap anchorx="page" anchory="page"/>
        </v:shape>
      </w:pict>
    </w:r>
    <w:r>
      <w:rPr>
        <w:noProof/>
      </w:rPr>
      <w:pict w14:anchorId="462C5AA8">
        <v:shape id="Zone de texte 7247" o:spid="_x0000_s3621" type="#_x0000_t202" style="position:absolute;margin-left:512.65pt;margin-top:764.95pt;width:12pt;height:15.3pt;z-index:-2516567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aMiTX+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191B3CF" w14:textId="77777777" w:rsidR="00A204AB" w:rsidRDefault="00A204AB">
                <w:pPr>
                  <w:spacing w:before="4"/>
                  <w:ind w:left="20"/>
                  <w:rPr>
                    <w:i/>
                    <w:sz w:val="26"/>
                  </w:rPr>
                </w:pPr>
              </w:p>
            </w:txbxContent>
          </v:textbox>
          <w10:wrap anchorx="page" anchory="page"/>
        </v:shape>
      </w:pict>
    </w:r>
    <w:r>
      <w:rPr>
        <w:noProof/>
      </w:rPr>
      <w:pict w14:anchorId="1C0A72CB">
        <v:shape id="Zone de texte 7246" o:spid="_x0000_s3620" type="#_x0000_t202" style="position:absolute;margin-left:71.3pt;margin-top:706.9pt;width:7.9pt;height:49.5pt;z-index:-2516567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B808A33" w14:textId="77777777" w:rsidR="00A204AB" w:rsidRDefault="00A204AB"/>
            </w:txbxContent>
          </v:textbox>
          <w10:wrap anchorx="page" anchory="page"/>
        </v:shape>
      </w:pict>
    </w:r>
    <w:r>
      <w:rPr>
        <w:noProof/>
      </w:rPr>
      <w:pict w14:anchorId="58560ED1">
        <v:shape id="Zone de texte 7245" o:spid="_x0000_s3619" type="#_x0000_t202" style="position:absolute;margin-left:512.65pt;margin-top:764.95pt;width:12pt;height:15.3pt;z-index:-2516567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8x+gEAAOI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CGiy8uk7akZgPmwHoQuB5T44/C&#10;Rgv4U4qBl66W9GOn0ErRffLcuLShJwNPxuZkKK/5aS2jFJN5E6dN3gV025aRp/F5uOa+NS5remJx&#10;JMyLlKUelz5t6u/3nPX0NV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qhG8x+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9775E3E" w14:textId="77777777" w:rsidR="00A204AB" w:rsidRDefault="00A204AB">
                <w:pPr>
                  <w:spacing w:before="4"/>
                  <w:ind w:left="20"/>
                  <w:rPr>
                    <w:i/>
                    <w:sz w:val="26"/>
                  </w:rPr>
                </w:pPr>
              </w:p>
            </w:txbxContent>
          </v:textbox>
          <w10:wrap anchorx="page" anchory="page"/>
        </v:shape>
      </w:pict>
    </w:r>
    <w:r>
      <w:rPr>
        <w:noProof/>
      </w:rPr>
      <w:pict w14:anchorId="02AE7E9E">
        <v:shape id="_x0000_s3618" type="#_x0000_t202" alt="" style="position:absolute;margin-left:71.3pt;margin-top:706.9pt;width:7.9pt;height:49.5pt;z-index:-25165679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618" inset="0,0,0,0">
            <w:txbxContent>
              <w:p w14:paraId="01566D9F" w14:textId="77777777" w:rsidR="00A204AB" w:rsidRDefault="00A204AB">
                <w:pPr>
                  <w:spacing w:before="4"/>
                  <w:ind w:left="20"/>
                  <w:rPr>
                    <w:i/>
                    <w:sz w:val="26"/>
                  </w:rPr>
                </w:pPr>
              </w:p>
            </w:txbxContent>
          </v:textbox>
          <w10:wrap anchorx="page" anchory="page"/>
        </v:shape>
      </w:pict>
    </w:r>
    <w:r>
      <w:rPr>
        <w:noProof/>
      </w:rPr>
      <w:pict w14:anchorId="0EA11EA3">
        <v:shape id="Zone de texte 7243" o:spid="_x0000_s3617" type="#_x0000_t202" style="position:absolute;margin-left:512.65pt;margin-top:764.95pt;width:12pt;height:15.3pt;z-index:-2516565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5aj+QEAAOI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FrLn6RtEU1FdQH1oPA9ZgafxQ2&#10;OsCfUoy8dKWkHzuFRor+k+PGxQ09GXgyqpOhnOanpQxSHM2bcNzknUfbdox8HJ+Da+5bY5OmJxYz&#10;YV6kJHVe+ripv99T1tPX3Pw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DVTlqP5AQAA4g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6AA47358" w14:textId="77777777" w:rsidR="00A204AB" w:rsidRDefault="00A204AB">
                <w:pPr>
                  <w:spacing w:before="4"/>
                  <w:ind w:left="20"/>
                  <w:rPr>
                    <w:i/>
                    <w:sz w:val="26"/>
                  </w:rPr>
                </w:pPr>
              </w:p>
            </w:txbxContent>
          </v:textbox>
          <w10:wrap anchorx="page" anchory="page"/>
        </v:shape>
      </w:pict>
    </w:r>
    <w:r>
      <w:rPr>
        <w:noProof/>
      </w:rPr>
      <w:pict w14:anchorId="617E7564">
        <v:shape id="Zone de texte 7242" o:spid="_x0000_s3616" type="#_x0000_t202" style="position:absolute;margin-left:512.65pt;margin-top:764.95pt;width:12pt;height:15.3pt;z-index:-2516565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gRGld+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5118C3B5" w14:textId="77777777" w:rsidR="00625A80" w:rsidRDefault="00625A80"/>
            </w:txbxContent>
          </v:textbox>
          <w10:wrap anchorx="page" anchory="page"/>
        </v:shape>
      </w:pict>
    </w:r>
    <w:r>
      <w:rPr>
        <w:noProof/>
      </w:rPr>
      <w:pict w14:anchorId="10E8D5AC">
        <v:shape id="Zone de texte 7241" o:spid="_x0000_s3615" type="#_x0000_t202" style="position:absolute;margin-left:512.65pt;margin-top:764.95pt;width:12pt;height:15.3pt;z-index:-2516567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843E1B9" w14:textId="77777777" w:rsidR="00A204AB" w:rsidRDefault="00A204AB"/>
            </w:txbxContent>
          </v:textbox>
          <w10:wrap anchorx="page" anchory="page"/>
        </v:shape>
      </w:pict>
    </w:r>
    <w:r>
      <w:rPr>
        <w:noProof/>
      </w:rPr>
      <w:pict w14:anchorId="0836EB0B">
        <v:shape id="Zone de texte 7240" o:spid="_x0000_s3614" type="#_x0000_t202" style="position:absolute;margin-left:512.65pt;margin-top:764.95pt;width:12pt;height:15.3pt;z-index:-2516567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LbeZ7+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95747A8" w14:textId="77777777" w:rsidR="00625A80" w:rsidRDefault="00625A80"/>
            </w:txbxContent>
          </v:textbox>
          <w10:wrap anchorx="page" anchory="page"/>
        </v:shape>
      </w:pict>
    </w:r>
    <w:r>
      <w:rPr>
        <w:noProof/>
      </w:rPr>
      <w:pict w14:anchorId="53BAF790">
        <v:shape id="_x0000_s3613" type="#_x0000_t202" alt="" style="position:absolute;margin-left:71.3pt;margin-top:706.9pt;width:7.9pt;height:49.5pt;z-index:-25165680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613" inset="0,0,0,0">
            <w:txbxContent>
              <w:p w14:paraId="6602D759" w14:textId="77777777" w:rsidR="00A204AB" w:rsidRDefault="00A204AB">
                <w:pPr>
                  <w:spacing w:before="4"/>
                  <w:ind w:left="20"/>
                  <w:rPr>
                    <w:i/>
                    <w:sz w:val="26"/>
                  </w:rPr>
                </w:pPr>
              </w:p>
            </w:txbxContent>
          </v:textbox>
          <w10:wrap anchorx="page" anchory="page"/>
        </v:shape>
      </w:pict>
    </w:r>
    <w:r>
      <w:rPr>
        <w:noProof/>
      </w:rPr>
      <w:pict w14:anchorId="58850077">
        <v:shape id="Zone de texte 7238" o:spid="_x0000_s3612" type="#_x0000_t202" style="position:absolute;margin-left:512.65pt;margin-top:764.95pt;width:12pt;height:15.3pt;z-index:-2516565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9F56E60" w14:textId="77777777" w:rsidR="00A204AB" w:rsidRDefault="00A204AB">
                <w:pPr>
                  <w:spacing w:before="4"/>
                  <w:ind w:left="20"/>
                  <w:rPr>
                    <w:i/>
                    <w:sz w:val="26"/>
                  </w:rPr>
                </w:pPr>
              </w:p>
            </w:txbxContent>
          </v:textbox>
          <w10:wrap anchorx="page" anchory="page"/>
        </v:shape>
      </w:pict>
    </w:r>
    <w:r>
      <w:rPr>
        <w:noProof/>
      </w:rPr>
      <w:pict w14:anchorId="78CBC74C">
        <v:shape id="Zone de texte 7237" o:spid="_x0000_s3611" type="#_x0000_t202" style="position:absolute;margin-left:512.65pt;margin-top:764.95pt;width:12pt;height:15.3pt;z-index:-2516565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F9F2F1D" w14:textId="77777777" w:rsidR="00A204AB" w:rsidRDefault="00A204AB">
                <w:pPr>
                  <w:spacing w:before="4"/>
                  <w:ind w:left="20"/>
                  <w:rPr>
                    <w:i/>
                    <w:sz w:val="26"/>
                  </w:rPr>
                </w:pPr>
              </w:p>
            </w:txbxContent>
          </v:textbox>
          <w10:wrap anchorx="page" anchory="page"/>
        </v:shape>
      </w:pict>
    </w:r>
    <w:r w:rsidR="00636622">
      <w:rPr>
        <w:noProof/>
      </w:rPr>
      <mc:AlternateContent>
        <mc:Choice Requires="wps">
          <w:drawing>
            <wp:anchor distT="0" distB="0" distL="114300" distR="114300" simplePos="0" relativeHeight="251660106" behindDoc="1" locked="0" layoutInCell="1" allowOverlap="1" wp14:anchorId="0BA84AA8" wp14:editId="1B9C9E1C">
              <wp:simplePos x="0" y="0"/>
              <wp:positionH relativeFrom="page">
                <wp:posOffset>6510655</wp:posOffset>
              </wp:positionH>
              <wp:positionV relativeFrom="page">
                <wp:posOffset>9714865</wp:posOffset>
              </wp:positionV>
              <wp:extent cx="152400" cy="194310"/>
              <wp:effectExtent l="0" t="0" r="0" b="8890"/>
              <wp:wrapNone/>
              <wp:docPr id="747" name="Zone de texte 7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FE5C19D"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84AA8" id="Zone de texte 747" o:spid="_x0000_s1074" type="#_x0000_t202" style="position:absolute;margin-left:512.65pt;margin-top:764.95pt;width:12pt;height:15.3pt;z-index:-2516563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RE7ND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FE5C19D" w14:textId="77777777" w:rsidR="00625A80" w:rsidRDefault="00625A80">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105" behindDoc="1" locked="0" layoutInCell="1" allowOverlap="1" wp14:anchorId="584F6950" wp14:editId="30FE1817">
              <wp:simplePos x="0" y="0"/>
              <wp:positionH relativeFrom="page">
                <wp:posOffset>6510655</wp:posOffset>
              </wp:positionH>
              <wp:positionV relativeFrom="page">
                <wp:posOffset>9714865</wp:posOffset>
              </wp:positionV>
              <wp:extent cx="152400" cy="194310"/>
              <wp:effectExtent l="0" t="0" r="0" b="8890"/>
              <wp:wrapNone/>
              <wp:docPr id="746" name="Zone de texte 7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808263B"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F6950" id="Zone de texte 746" o:spid="_x0000_s1075" type="#_x0000_t202" style="position:absolute;margin-left:512.65pt;margin-top:764.95pt;width:12pt;height:15.3pt;z-index:-2516563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0Yysv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808263B" w14:textId="77777777" w:rsidR="00625A80" w:rsidRDefault="00625A80"/>
                </w:txbxContent>
              </v:textbox>
              <w10:wrap anchorx="page" anchory="page"/>
            </v:shape>
          </w:pict>
        </mc:Fallback>
      </mc:AlternateContent>
    </w:r>
    <w:r w:rsidR="00636622">
      <w:rPr>
        <w:noProof/>
      </w:rPr>
      <mc:AlternateContent>
        <mc:Choice Requires="wps">
          <w:drawing>
            <wp:anchor distT="0" distB="0" distL="114300" distR="114300" simplePos="0" relativeHeight="251660103" behindDoc="1" locked="0" layoutInCell="1" allowOverlap="1" wp14:anchorId="758B4F18" wp14:editId="24B5989A">
              <wp:simplePos x="0" y="0"/>
              <wp:positionH relativeFrom="page">
                <wp:posOffset>905510</wp:posOffset>
              </wp:positionH>
              <wp:positionV relativeFrom="page">
                <wp:posOffset>8977630</wp:posOffset>
              </wp:positionV>
              <wp:extent cx="100330" cy="628650"/>
              <wp:effectExtent l="0" t="0" r="1270" b="6350"/>
              <wp:wrapNone/>
              <wp:docPr id="745" name="Zone de texte 7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1D5CA1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B4F18" id="Zone de texte 745" o:spid="_x0000_s1076" type="#_x0000_t202" style="position:absolute;margin-left:71.3pt;margin-top:706.9pt;width:7.9pt;height:49.5pt;z-index:-2516563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x&#10;CT2B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61D5CA19"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104" behindDoc="1" locked="0" layoutInCell="1" allowOverlap="1" wp14:anchorId="51EB0441" wp14:editId="1D372202">
              <wp:simplePos x="0" y="0"/>
              <wp:positionH relativeFrom="page">
                <wp:posOffset>6510655</wp:posOffset>
              </wp:positionH>
              <wp:positionV relativeFrom="page">
                <wp:posOffset>9714865</wp:posOffset>
              </wp:positionV>
              <wp:extent cx="152400" cy="194310"/>
              <wp:effectExtent l="0" t="0" r="0" b="8890"/>
              <wp:wrapNone/>
              <wp:docPr id="744" name="Zone de texte 7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6A7C02B"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B0441" id="Zone de texte 744" o:spid="_x0000_s1077" type="#_x0000_t202" style="position:absolute;margin-left:512.65pt;margin-top:764.95pt;width:12pt;height:15.3pt;z-index:-251656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ngRJ+B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46A7C02B"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102" behindDoc="1" locked="0" layoutInCell="1" allowOverlap="1" wp14:anchorId="4BB3D5A9" wp14:editId="4E7EBFF7">
              <wp:simplePos x="0" y="0"/>
              <wp:positionH relativeFrom="page">
                <wp:posOffset>905510</wp:posOffset>
              </wp:positionH>
              <wp:positionV relativeFrom="page">
                <wp:posOffset>8977630</wp:posOffset>
              </wp:positionV>
              <wp:extent cx="100330" cy="628650"/>
              <wp:effectExtent l="0" t="0" r="1270" b="6350"/>
              <wp:wrapNone/>
              <wp:docPr id="743" name="Zone de texte 7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2E9065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3D5A9" id="Zone de texte 743" o:spid="_x0000_s1078" type="#_x0000_t202" style="position:absolute;margin-left:71.3pt;margin-top:706.9pt;width:7.9pt;height:49.5pt;z-index:-2516563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o+DHvB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2E90652"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85" behindDoc="1" locked="0" layoutInCell="1" allowOverlap="1" wp14:anchorId="5FFD6715" wp14:editId="7CD47681">
              <wp:simplePos x="0" y="0"/>
              <wp:positionH relativeFrom="page">
                <wp:posOffset>905510</wp:posOffset>
              </wp:positionH>
              <wp:positionV relativeFrom="page">
                <wp:posOffset>8977630</wp:posOffset>
              </wp:positionV>
              <wp:extent cx="100330" cy="628650"/>
              <wp:effectExtent l="0" t="0" r="1270" b="6350"/>
              <wp:wrapNone/>
              <wp:docPr id="742" name="Zone de texte 7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B18BC7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D6715" id="Zone de texte 742" o:spid="_x0000_s1079" type="#_x0000_t202" style="position:absolute;margin-left:71.3pt;margin-top:706.9pt;width:7.9pt;height:49.5pt;z-index:-2516563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BpBf0B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5B18BC71"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100" behindDoc="1" locked="0" layoutInCell="1" allowOverlap="1" wp14:anchorId="46A9CF31" wp14:editId="1C88D40D">
              <wp:simplePos x="0" y="0"/>
              <wp:positionH relativeFrom="page">
                <wp:posOffset>905510</wp:posOffset>
              </wp:positionH>
              <wp:positionV relativeFrom="page">
                <wp:posOffset>8977630</wp:posOffset>
              </wp:positionV>
              <wp:extent cx="100330" cy="628650"/>
              <wp:effectExtent l="0" t="0" r="1270" b="6350"/>
              <wp:wrapNone/>
              <wp:docPr id="741" name="Zone de texte 7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21E300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9CF31" id="Zone de texte 741" o:spid="_x0000_s1080" type="#_x0000_t202" style="position:absolute;margin-left:71.3pt;margin-top:706.9pt;width:7.9pt;height:49.5pt;z-index:-2516563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ZM0t6B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721E3000"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101" behindDoc="1" locked="0" layoutInCell="1" allowOverlap="1" wp14:anchorId="57637118" wp14:editId="76D11C67">
              <wp:simplePos x="0" y="0"/>
              <wp:positionH relativeFrom="page">
                <wp:posOffset>6510655</wp:posOffset>
              </wp:positionH>
              <wp:positionV relativeFrom="page">
                <wp:posOffset>9714865</wp:posOffset>
              </wp:positionV>
              <wp:extent cx="152400" cy="194310"/>
              <wp:effectExtent l="0" t="0" r="0" b="8890"/>
              <wp:wrapNone/>
              <wp:docPr id="740" name="Zone de texte 7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E3F401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37118" id="Zone de texte 740" o:spid="_x0000_s1081" type="#_x0000_t202" style="position:absolute;margin-left:512.65pt;margin-top:764.95pt;width:12pt;height:15.3pt;z-index:-2516563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EvAWZE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E3F4018"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9" behindDoc="1" locked="0" layoutInCell="1" allowOverlap="1" wp14:anchorId="6DFFA1D6" wp14:editId="2FCCF1C5">
              <wp:simplePos x="0" y="0"/>
              <wp:positionH relativeFrom="page">
                <wp:posOffset>905510</wp:posOffset>
              </wp:positionH>
              <wp:positionV relativeFrom="page">
                <wp:posOffset>8977630</wp:posOffset>
              </wp:positionV>
              <wp:extent cx="100330" cy="628650"/>
              <wp:effectExtent l="0" t="0" r="1270" b="6350"/>
              <wp:wrapNone/>
              <wp:docPr id="739" name="Zone de texte 7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E64BDFF" w14:textId="77777777" w:rsidR="0022088C" w:rsidRDefault="0022088C">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FA1D6" id="Zone de texte 739" o:spid="_x0000_s1082" type="#_x0000_t202" style="position:absolute;margin-left:71.3pt;margin-top:706.9pt;width:7.9pt;height:49.5pt;z-index:-2516563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CaOO8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7E64BDFF" w14:textId="77777777" w:rsidR="0022088C" w:rsidRDefault="0022088C">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7" behindDoc="1" locked="0" layoutInCell="1" allowOverlap="1" wp14:anchorId="0C80457A" wp14:editId="48402438">
              <wp:simplePos x="0" y="0"/>
              <wp:positionH relativeFrom="page">
                <wp:posOffset>905510</wp:posOffset>
              </wp:positionH>
              <wp:positionV relativeFrom="page">
                <wp:posOffset>8977630</wp:posOffset>
              </wp:positionV>
              <wp:extent cx="100330" cy="628650"/>
              <wp:effectExtent l="0" t="0" r="1270" b="6350"/>
              <wp:wrapNone/>
              <wp:docPr id="738" name="Zone de texte 7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3848E4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0457A" id="Zone de texte 738" o:spid="_x0000_s1083" type="#_x0000_t202" style="position:absolute;margin-left:71.3pt;margin-top:706.9pt;width:7.9pt;height:49.5pt;z-index:-2516563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s&#10;0xae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33848E46"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8" behindDoc="1" locked="0" layoutInCell="1" allowOverlap="1" wp14:anchorId="00C8222D" wp14:editId="26FD1F3A">
              <wp:simplePos x="0" y="0"/>
              <wp:positionH relativeFrom="page">
                <wp:posOffset>6510655</wp:posOffset>
              </wp:positionH>
              <wp:positionV relativeFrom="page">
                <wp:posOffset>9714865</wp:posOffset>
              </wp:positionV>
              <wp:extent cx="152400" cy="194310"/>
              <wp:effectExtent l="0" t="0" r="0" b="8890"/>
              <wp:wrapNone/>
              <wp:docPr id="737" name="Zone de texte 7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A514E2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8222D" id="Zone de texte 737" o:spid="_x0000_s1084" type="#_x0000_t202" style="position:absolute;margin-left:512.65pt;margin-top:764.95pt;width:12pt;height:15.3pt;z-index:-2516563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2cmOF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A514E28"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5" behindDoc="1" locked="0" layoutInCell="1" allowOverlap="1" wp14:anchorId="220572B4" wp14:editId="5037AA6D">
              <wp:simplePos x="0" y="0"/>
              <wp:positionH relativeFrom="page">
                <wp:posOffset>905510</wp:posOffset>
              </wp:positionH>
              <wp:positionV relativeFrom="page">
                <wp:posOffset>8977630</wp:posOffset>
              </wp:positionV>
              <wp:extent cx="100330" cy="628650"/>
              <wp:effectExtent l="0" t="0" r="1270" b="6350"/>
              <wp:wrapNone/>
              <wp:docPr id="736" name="Zone de texte 7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B70723A"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572B4" id="Zone de texte 736" o:spid="_x0000_s1085" type="#_x0000_t202" style="position:absolute;margin-left:71.3pt;margin-top:706.9pt;width:7.9pt;height:49.5pt;z-index:-2516563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mX8X/B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2B70723A" w14:textId="77777777" w:rsidR="00A204AB" w:rsidRDefault="00A204AB">
                    <w:pPr>
                      <w:spacing w:line="316" w:lineRule="exact"/>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6" behindDoc="1" locked="0" layoutInCell="1" allowOverlap="1" wp14:anchorId="4CF0508C" wp14:editId="4BDB26B0">
              <wp:simplePos x="0" y="0"/>
              <wp:positionH relativeFrom="page">
                <wp:posOffset>6510655</wp:posOffset>
              </wp:positionH>
              <wp:positionV relativeFrom="page">
                <wp:posOffset>9714865</wp:posOffset>
              </wp:positionV>
              <wp:extent cx="152400" cy="194310"/>
              <wp:effectExtent l="0" t="0" r="0" b="8890"/>
              <wp:wrapNone/>
              <wp:docPr id="735" name="Zone de texte 7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D85D34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0508C" id="Zone de texte 735" o:spid="_x0000_s1086" type="#_x0000_t202" style="position:absolute;margin-left:512.65pt;margin-top:764.95pt;width:12pt;height:15.3pt;z-index:-25165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AWh/2U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D85D345"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4" behindDoc="1" locked="0" layoutInCell="1" allowOverlap="1" wp14:anchorId="1367A7B2" wp14:editId="197E4312">
              <wp:simplePos x="0" y="0"/>
              <wp:positionH relativeFrom="page">
                <wp:posOffset>6510655</wp:posOffset>
              </wp:positionH>
              <wp:positionV relativeFrom="page">
                <wp:posOffset>9714865</wp:posOffset>
              </wp:positionV>
              <wp:extent cx="152400" cy="194310"/>
              <wp:effectExtent l="0" t="0" r="0" b="8890"/>
              <wp:wrapNone/>
              <wp:docPr id="734" name="Zone de texte 7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D619C42"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7A7B2" id="Zone de texte 734" o:spid="_x0000_s1087" type="#_x0000_t202" style="position:absolute;margin-left:512.65pt;margin-top:764.95pt;width:12pt;height:15.3pt;z-index:-2516563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KDRZwk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D619C42"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3" behindDoc="1" locked="0" layoutInCell="1" allowOverlap="1" wp14:anchorId="7DEC0FC0" wp14:editId="0F7B9F36">
              <wp:simplePos x="0" y="0"/>
              <wp:positionH relativeFrom="page">
                <wp:posOffset>6510655</wp:posOffset>
              </wp:positionH>
              <wp:positionV relativeFrom="page">
                <wp:posOffset>9714865</wp:posOffset>
              </wp:positionV>
              <wp:extent cx="152400" cy="194310"/>
              <wp:effectExtent l="0" t="0" r="0" b="8890"/>
              <wp:wrapNone/>
              <wp:docPr id="733" name="Zone de texte 7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CE6D3A6"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C0FC0" id="Zone de texte 733" o:spid="_x0000_s1088" type="#_x0000_t202" style="position:absolute;margin-left:512.65pt;margin-top:764.95pt;width:12pt;height:15.3pt;z-index:-2516563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BdIBVg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CE6D3A6"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2" behindDoc="1" locked="0" layoutInCell="1" allowOverlap="1" wp14:anchorId="02A988DF" wp14:editId="4BE8CBE4">
              <wp:simplePos x="0" y="0"/>
              <wp:positionH relativeFrom="page">
                <wp:posOffset>905510</wp:posOffset>
              </wp:positionH>
              <wp:positionV relativeFrom="page">
                <wp:posOffset>8977630</wp:posOffset>
              </wp:positionV>
              <wp:extent cx="100330" cy="628650"/>
              <wp:effectExtent l="0" t="0" r="1270" b="6350"/>
              <wp:wrapNone/>
              <wp:docPr id="732" name="Zone de texte 7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A2071B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988DF" id="Zone de texte 732" o:spid="_x0000_s1089" type="#_x0000_t202" style="position:absolute;margin-left:71.3pt;margin-top:706.9pt;width:7.9pt;height:49.5pt;z-index:-2516563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OEVxI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3A2071B5"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0" behindDoc="1" locked="0" layoutInCell="1" allowOverlap="1" wp14:anchorId="2EFD4617" wp14:editId="36037F0D">
              <wp:simplePos x="0" y="0"/>
              <wp:positionH relativeFrom="page">
                <wp:posOffset>905510</wp:posOffset>
              </wp:positionH>
              <wp:positionV relativeFrom="page">
                <wp:posOffset>8977630</wp:posOffset>
              </wp:positionV>
              <wp:extent cx="100330" cy="628650"/>
              <wp:effectExtent l="0" t="0" r="1270" b="6350"/>
              <wp:wrapNone/>
              <wp:docPr id="731" name="Zone de texte 7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D90465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D4617" id="Zone de texte 731" o:spid="_x0000_s1090" type="#_x0000_t202" style="position:absolute;margin-left:71.3pt;margin-top:706.9pt;width:7.9pt;height:49.5pt;z-index:-2516563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WhgDG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4D90465F"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91" behindDoc="1" locked="0" layoutInCell="1" allowOverlap="1" wp14:anchorId="65F9F74A" wp14:editId="7AF0BD73">
              <wp:simplePos x="0" y="0"/>
              <wp:positionH relativeFrom="page">
                <wp:posOffset>6510655</wp:posOffset>
              </wp:positionH>
              <wp:positionV relativeFrom="page">
                <wp:posOffset>9714865</wp:posOffset>
              </wp:positionV>
              <wp:extent cx="152400" cy="194310"/>
              <wp:effectExtent l="0" t="0" r="0" b="8890"/>
              <wp:wrapNone/>
              <wp:docPr id="730" name="Zone de texte 7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0605D62"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9F74A" id="Zone de texte 730" o:spid="_x0000_s1091" type="#_x0000_t202" style="position:absolute;margin-left:512.65pt;margin-top:764.95pt;width:12pt;height:15.3pt;z-index:-2516563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1FXdg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0605D62"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88" behindDoc="1" locked="0" layoutInCell="1" allowOverlap="1" wp14:anchorId="6CB8CF10" wp14:editId="53ADB91E">
              <wp:simplePos x="0" y="0"/>
              <wp:positionH relativeFrom="page">
                <wp:posOffset>905510</wp:posOffset>
              </wp:positionH>
              <wp:positionV relativeFrom="page">
                <wp:posOffset>8977630</wp:posOffset>
              </wp:positionV>
              <wp:extent cx="100330" cy="628650"/>
              <wp:effectExtent l="0" t="0" r="1270" b="6350"/>
              <wp:wrapNone/>
              <wp:docPr id="729" name="Zone de texte 7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98DBB59"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8CF10" id="Zone de texte 729" o:spid="_x0000_s1092" type="#_x0000_t202" style="position:absolute;margin-left:71.3pt;margin-top:706.9pt;width:7.9pt;height:49.5pt;z-index:-251656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HmxeVB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798DBB59"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89" behindDoc="1" locked="0" layoutInCell="1" allowOverlap="1" wp14:anchorId="10162920" wp14:editId="4F111A51">
              <wp:simplePos x="0" y="0"/>
              <wp:positionH relativeFrom="page">
                <wp:posOffset>6510655</wp:posOffset>
              </wp:positionH>
              <wp:positionV relativeFrom="page">
                <wp:posOffset>9714865</wp:posOffset>
              </wp:positionV>
              <wp:extent cx="152400" cy="194310"/>
              <wp:effectExtent l="0" t="0" r="0" b="8890"/>
              <wp:wrapNone/>
              <wp:docPr id="728" name="Zone de texte 7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13B53A4"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62920" id="Zone de texte 728" o:spid="_x0000_s1093" type="#_x0000_t202" style="position:absolute;margin-left:512.65pt;margin-top:764.95pt;width:12pt;height:15.3pt;z-index:-2516563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DFhKi0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13B53A4"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84" behindDoc="1" locked="0" layoutInCell="1" allowOverlap="1" wp14:anchorId="076C221F" wp14:editId="2FCE5ED0">
              <wp:simplePos x="0" y="0"/>
              <wp:positionH relativeFrom="page">
                <wp:posOffset>6510655</wp:posOffset>
              </wp:positionH>
              <wp:positionV relativeFrom="page">
                <wp:posOffset>9714865</wp:posOffset>
              </wp:positionV>
              <wp:extent cx="152400" cy="194310"/>
              <wp:effectExtent l="0" t="0" r="0" b="8890"/>
              <wp:wrapNone/>
              <wp:docPr id="727" name="Zone de texte 7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8A468B0"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C221F" id="Zone de texte 727" o:spid="_x0000_s1094" type="#_x0000_t202" style="position:absolute;margin-left:512.65pt;margin-top:764.95pt;width:12pt;height:15.3pt;z-index:-2516563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hvbMj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8A468B0"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82" behindDoc="1" locked="0" layoutInCell="1" allowOverlap="1" wp14:anchorId="5CDFC231" wp14:editId="669BEACC">
              <wp:simplePos x="0" y="0"/>
              <wp:positionH relativeFrom="page">
                <wp:posOffset>6510655</wp:posOffset>
              </wp:positionH>
              <wp:positionV relativeFrom="page">
                <wp:posOffset>9714865</wp:posOffset>
              </wp:positionV>
              <wp:extent cx="152400" cy="194310"/>
              <wp:effectExtent l="0" t="0" r="0" b="8890"/>
              <wp:wrapNone/>
              <wp:docPr id="726" name="Zone de texte 7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BC9ABF6"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FC231" id="Zone de texte 726" o:spid="_x0000_s1095" type="#_x0000_t202" style="position:absolute;margin-left:512.65pt;margin-top:764.95pt;width:12pt;height:15.3pt;z-index:-2516563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EzStP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BC9ABF6"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87" behindDoc="1" locked="0" layoutInCell="1" allowOverlap="1" wp14:anchorId="2CFE94F6" wp14:editId="2109852E">
              <wp:simplePos x="0" y="0"/>
              <wp:positionH relativeFrom="page">
                <wp:posOffset>6510655</wp:posOffset>
              </wp:positionH>
              <wp:positionV relativeFrom="page">
                <wp:posOffset>9714865</wp:posOffset>
              </wp:positionV>
              <wp:extent cx="152400" cy="194310"/>
              <wp:effectExtent l="0" t="0" r="0" b="8890"/>
              <wp:wrapNone/>
              <wp:docPr id="725" name="Zone de texte 7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1D41B41"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E94F6" id="Zone de texte 725" o:spid="_x0000_s1096" type="#_x0000_t202" style="position:absolute;margin-left:512.65pt;margin-top:764.95pt;width:12pt;height:15.3pt;z-index:-2516563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Jr/VWc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1D41B41"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83" behindDoc="1" locked="0" layoutInCell="1" allowOverlap="1" wp14:anchorId="4A195B00" wp14:editId="3D304D0F">
              <wp:simplePos x="0" y="0"/>
              <wp:positionH relativeFrom="page">
                <wp:posOffset>6510655</wp:posOffset>
              </wp:positionH>
              <wp:positionV relativeFrom="page">
                <wp:posOffset>9714865</wp:posOffset>
              </wp:positionV>
              <wp:extent cx="152400" cy="194310"/>
              <wp:effectExtent l="0" t="0" r="0" b="8890"/>
              <wp:wrapNone/>
              <wp:docPr id="724" name="Zone de texte 7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5F9670F"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95B00" id="Zone de texte 724" o:spid="_x0000_s1097" type="#_x0000_t202" style="position:absolute;margin-left:512.65pt;margin-top:764.95pt;width:12pt;height:15.3pt;z-index:-2516563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P4/NC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25F9670F" w14:textId="77777777" w:rsidR="00625A80" w:rsidRDefault="00625A80"/>
                </w:txbxContent>
              </v:textbox>
              <w10:wrap anchorx="page" anchory="page"/>
            </v:shape>
          </w:pict>
        </mc:Fallback>
      </mc:AlternateContent>
    </w:r>
    <w:r w:rsidR="00636622">
      <w:rPr>
        <w:noProof/>
      </w:rPr>
      <mc:AlternateContent>
        <mc:Choice Requires="wps">
          <w:drawing>
            <wp:anchor distT="0" distB="0" distL="114300" distR="114300" simplePos="0" relativeHeight="251660081" behindDoc="1" locked="0" layoutInCell="1" allowOverlap="1" wp14:anchorId="46F73B82" wp14:editId="67A4129F">
              <wp:simplePos x="0" y="0"/>
              <wp:positionH relativeFrom="page">
                <wp:posOffset>6510655</wp:posOffset>
              </wp:positionH>
              <wp:positionV relativeFrom="page">
                <wp:posOffset>9714865</wp:posOffset>
              </wp:positionV>
              <wp:extent cx="152400" cy="194310"/>
              <wp:effectExtent l="0" t="0" r="0" b="8890"/>
              <wp:wrapNone/>
              <wp:docPr id="723" name="Zone de texte 7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7B9A177"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73B82" id="Zone de texte 723" o:spid="_x0000_s1098" type="#_x0000_t202" style="position:absolute;margin-left:512.65pt;margin-top:764.95pt;width:12pt;height:15.3pt;z-index:-2516563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IFq9a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7B9A177" w14:textId="77777777" w:rsidR="00625A80" w:rsidRDefault="00625A80"/>
                </w:txbxContent>
              </v:textbox>
              <w10:wrap anchorx="page" anchory="page"/>
            </v:shape>
          </w:pict>
        </mc:Fallback>
      </mc:AlternateContent>
    </w:r>
    <w:r w:rsidR="00636622">
      <w:rPr>
        <w:noProof/>
      </w:rPr>
      <mc:AlternateContent>
        <mc:Choice Requires="wps">
          <w:drawing>
            <wp:anchor distT="0" distB="0" distL="114300" distR="114300" simplePos="0" relativeHeight="251660080" behindDoc="1" locked="0" layoutInCell="1" allowOverlap="1" wp14:anchorId="267068CD" wp14:editId="1312FC38">
              <wp:simplePos x="0" y="0"/>
              <wp:positionH relativeFrom="page">
                <wp:posOffset>905510</wp:posOffset>
              </wp:positionH>
              <wp:positionV relativeFrom="page">
                <wp:posOffset>8977630</wp:posOffset>
              </wp:positionV>
              <wp:extent cx="100330" cy="628650"/>
              <wp:effectExtent l="0" t="0" r="1270" b="6350"/>
              <wp:wrapNone/>
              <wp:docPr id="722"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2B96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7068CD" id="Zone de texte 189" o:spid="_x0000_s1099" type="#_x0000_t202" style="position:absolute;margin-left:71.3pt;margin-top:706.9pt;width:7.9pt;height:49.5pt;z-index:-25165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wnRP3B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34F2B96B"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86" behindDoc="1" locked="0" layoutInCell="1" allowOverlap="1" wp14:anchorId="68AAC25B" wp14:editId="0B814B5B">
              <wp:simplePos x="0" y="0"/>
              <wp:positionH relativeFrom="page">
                <wp:posOffset>6510655</wp:posOffset>
              </wp:positionH>
              <wp:positionV relativeFrom="page">
                <wp:posOffset>9714865</wp:posOffset>
              </wp:positionV>
              <wp:extent cx="152400" cy="194310"/>
              <wp:effectExtent l="0" t="0" r="0" b="8890"/>
              <wp:wrapNone/>
              <wp:docPr id="721" name="Zone de texte 7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65840F6"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AC25B" id="Zone de texte 721" o:spid="_x0000_s1100" type="#_x0000_t202" style="position:absolute;margin-left:512.65pt;margin-top:764.95pt;width:12pt;height:15.3pt;z-index:-2516563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E87RQ4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65840F6"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79" behindDoc="1" locked="0" layoutInCell="1" allowOverlap="1" wp14:anchorId="56756A02" wp14:editId="6CA1A2A5">
              <wp:simplePos x="0" y="0"/>
              <wp:positionH relativeFrom="page">
                <wp:posOffset>6510655</wp:posOffset>
              </wp:positionH>
              <wp:positionV relativeFrom="page">
                <wp:posOffset>9714865</wp:posOffset>
              </wp:positionV>
              <wp:extent cx="152400" cy="194310"/>
              <wp:effectExtent l="0" t="0" r="0" b="8890"/>
              <wp:wrapNone/>
              <wp:docPr id="720" name="Zone de texte 7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C0A09C5"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56A02" id="Zone de texte 720" o:spid="_x0000_s1101" type="#_x0000_t202" style="position:absolute;margin-left:512.65pt;margin-top:764.95pt;width:12pt;height:15.3pt;z-index:-2516564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OpL3WI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C0A09C5" w14:textId="77777777" w:rsidR="00A204AB" w:rsidRDefault="00A204AB"/>
                </w:txbxContent>
              </v:textbox>
              <w10:wrap anchorx="page" anchory="page"/>
            </v:shape>
          </w:pict>
        </mc:Fallback>
      </mc:AlternateContent>
    </w:r>
    <w:del w:id="2" w:author="Unknown">
      <w:r w:rsidR="00636622">
        <w:rPr>
          <w:noProof/>
        </w:rPr>
        <mc:AlternateContent>
          <mc:Choice Requires="wps">
            <w:drawing>
              <wp:anchor distT="0" distB="0" distL="114300" distR="114300" simplePos="0" relativeHeight="251660059" behindDoc="1" locked="0" layoutInCell="1" allowOverlap="1" wp14:anchorId="01FDE426" wp14:editId="1427B49D">
                <wp:simplePos x="0" y="0"/>
                <wp:positionH relativeFrom="page">
                  <wp:posOffset>6510655</wp:posOffset>
                </wp:positionH>
                <wp:positionV relativeFrom="page">
                  <wp:posOffset>9714865</wp:posOffset>
                </wp:positionV>
                <wp:extent cx="152400" cy="194310"/>
                <wp:effectExtent l="0" t="0" r="0" b="8890"/>
                <wp:wrapNone/>
                <wp:docPr id="719" name="Zone de texte 7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3B459E8"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DE426" id="Zone de texte 719" o:spid="_x0000_s1102" type="#_x0000_t202" style="position:absolute;margin-left:512.65pt;margin-top:764.95pt;width:12pt;height:15.3pt;z-index:-2516564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sRrJx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03B459E8" w14:textId="77777777" w:rsidR="00A204AB" w:rsidRDefault="00A204AB">
                      <w:pPr>
                        <w:spacing w:before="4"/>
                        <w:ind w:left="20"/>
                        <w:rPr>
                          <w:i/>
                          <w:sz w:val="26"/>
                        </w:rPr>
                      </w:pPr>
                    </w:p>
                  </w:txbxContent>
                </v:textbox>
                <w10:wrap anchorx="page" anchory="page"/>
              </v:shape>
            </w:pict>
          </mc:Fallback>
        </mc:AlternateContent>
      </w:r>
    </w:del>
    <w:r w:rsidR="00636622">
      <w:rPr>
        <w:noProof/>
      </w:rPr>
      <mc:AlternateContent>
        <mc:Choice Requires="wps">
          <w:drawing>
            <wp:anchor distT="0" distB="0" distL="114300" distR="114300" simplePos="0" relativeHeight="251660058" behindDoc="1" locked="0" layoutInCell="1" allowOverlap="1" wp14:anchorId="0ACFB980" wp14:editId="34369478">
              <wp:simplePos x="0" y="0"/>
              <wp:positionH relativeFrom="page">
                <wp:posOffset>6510655</wp:posOffset>
              </wp:positionH>
              <wp:positionV relativeFrom="page">
                <wp:posOffset>9714865</wp:posOffset>
              </wp:positionV>
              <wp:extent cx="152400" cy="194310"/>
              <wp:effectExtent l="0" t="0" r="0" b="8890"/>
              <wp:wrapNone/>
              <wp:docPr id="718" name="Zone de texte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82038"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FB980" id="Zone de texte 278" o:spid="_x0000_s1103" type="#_x0000_t202" style="position:absolute;margin-left:512.65pt;margin-top:764.95pt;width:12pt;height:15.3pt;z-index:-2516564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yAj3vxQCAAAQ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79982038"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56" behindDoc="1" locked="0" layoutInCell="1" allowOverlap="1" wp14:anchorId="1DADF96D" wp14:editId="3192007E">
              <wp:simplePos x="0" y="0"/>
              <wp:positionH relativeFrom="page">
                <wp:posOffset>905510</wp:posOffset>
              </wp:positionH>
              <wp:positionV relativeFrom="page">
                <wp:posOffset>8977630</wp:posOffset>
              </wp:positionV>
              <wp:extent cx="100330" cy="628650"/>
              <wp:effectExtent l="0" t="0" r="1270" b="6350"/>
              <wp:wrapNone/>
              <wp:docPr id="717" name="Zone de texte 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4AE192E"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DF96D" id="Zone de texte 717" o:spid="_x0000_s1104" type="#_x0000_t202" style="position:absolute;margin-left:71.3pt;margin-top:706.9pt;width:7.9pt;height:49.5pt;z-index:-251656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U5dfB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44AE192E"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57" behindDoc="1" locked="0" layoutInCell="1" allowOverlap="1" wp14:anchorId="53302EDA" wp14:editId="4E598CFC">
              <wp:simplePos x="0" y="0"/>
              <wp:positionH relativeFrom="page">
                <wp:posOffset>6510655</wp:posOffset>
              </wp:positionH>
              <wp:positionV relativeFrom="page">
                <wp:posOffset>9714865</wp:posOffset>
              </wp:positionV>
              <wp:extent cx="152400" cy="194310"/>
              <wp:effectExtent l="0" t="0" r="0" b="8890"/>
              <wp:wrapNone/>
              <wp:docPr id="716" name="Zone de texte 7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93E95B2"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02EDA" id="Zone de texte 716" o:spid="_x0000_s1105" type="#_x0000_t202" style="position:absolute;margin-left:512.65pt;margin-top:764.95pt;width:12pt;height:15.3pt;z-index:-2516564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8mit/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93E95B2" w14:textId="77777777" w:rsidR="00625A80" w:rsidRDefault="00625A80"/>
                </w:txbxContent>
              </v:textbox>
              <w10:wrap anchorx="page" anchory="page"/>
            </v:shape>
          </w:pict>
        </mc:Fallback>
      </mc:AlternateContent>
    </w:r>
    <w:r w:rsidR="00636622">
      <w:rPr>
        <w:noProof/>
      </w:rPr>
      <mc:AlternateContent>
        <mc:Choice Requires="wps">
          <w:drawing>
            <wp:anchor distT="0" distB="0" distL="114300" distR="114300" simplePos="0" relativeHeight="251660053" behindDoc="1" locked="0" layoutInCell="1" allowOverlap="1" wp14:anchorId="29FE7894" wp14:editId="521131DB">
              <wp:simplePos x="0" y="0"/>
              <wp:positionH relativeFrom="page">
                <wp:posOffset>905510</wp:posOffset>
              </wp:positionH>
              <wp:positionV relativeFrom="page">
                <wp:posOffset>8977630</wp:posOffset>
              </wp:positionV>
              <wp:extent cx="100330" cy="628650"/>
              <wp:effectExtent l="0" t="0" r="1270" b="6350"/>
              <wp:wrapNone/>
              <wp:docPr id="715" name="Zone de texte 7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DBF29E8"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E7894" id="Zone de texte 715" o:spid="_x0000_s1106" type="#_x0000_t202" style="position:absolute;margin-left:71.3pt;margin-top:706.9pt;width:7.9pt;height:49.5pt;z-index:-2516564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g&#10;RMPm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6DBF29E8" w14:textId="77777777" w:rsidR="00625A80" w:rsidRDefault="00625A80"/>
                </w:txbxContent>
              </v:textbox>
              <w10:wrap anchorx="page" anchory="page"/>
            </v:shape>
          </w:pict>
        </mc:Fallback>
      </mc:AlternateContent>
    </w:r>
    <w:r w:rsidR="00636622">
      <w:rPr>
        <w:noProof/>
      </w:rPr>
      <mc:AlternateContent>
        <mc:Choice Requires="wps">
          <w:drawing>
            <wp:anchor distT="0" distB="0" distL="114300" distR="114300" simplePos="0" relativeHeight="251660077" behindDoc="1" locked="0" layoutInCell="1" allowOverlap="1" wp14:anchorId="4BFF2327" wp14:editId="2BB20C12">
              <wp:simplePos x="0" y="0"/>
              <wp:positionH relativeFrom="page">
                <wp:posOffset>905510</wp:posOffset>
              </wp:positionH>
              <wp:positionV relativeFrom="page">
                <wp:posOffset>8977630</wp:posOffset>
              </wp:positionV>
              <wp:extent cx="100330" cy="628650"/>
              <wp:effectExtent l="0" t="0" r="1270" b="6350"/>
              <wp:wrapNone/>
              <wp:docPr id="714" name="Zone de texte 7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466DD61"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F2327" id="Zone de texte 714" o:spid="_x0000_s1107" type="#_x0000_t202" style="position:absolute;margin-left:71.3pt;margin-top:706.9pt;width:7.9pt;height:49.5pt;z-index:-2516564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F&#10;NFuK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466DD61" w14:textId="77777777" w:rsidR="00625A80" w:rsidRDefault="00625A80"/>
                </w:txbxContent>
              </v:textbox>
              <w10:wrap anchorx="page" anchory="page"/>
            </v:shape>
          </w:pict>
        </mc:Fallback>
      </mc:AlternateContent>
    </w:r>
    <w:r w:rsidR="00636622">
      <w:rPr>
        <w:noProof/>
      </w:rPr>
      <mc:AlternateContent>
        <mc:Choice Requires="wps">
          <w:drawing>
            <wp:anchor distT="0" distB="0" distL="114300" distR="114300" simplePos="0" relativeHeight="251660078" behindDoc="1" locked="0" layoutInCell="1" allowOverlap="1" wp14:anchorId="7BFD188D" wp14:editId="05B00635">
              <wp:simplePos x="0" y="0"/>
              <wp:positionH relativeFrom="page">
                <wp:posOffset>6510655</wp:posOffset>
              </wp:positionH>
              <wp:positionV relativeFrom="page">
                <wp:posOffset>9714865</wp:posOffset>
              </wp:positionV>
              <wp:extent cx="152400" cy="194310"/>
              <wp:effectExtent l="0" t="0" r="0" b="8890"/>
              <wp:wrapNone/>
              <wp:docPr id="713" name="Zone de texte 7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21C397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D188D" id="Zone de texte 713" o:spid="_x0000_s1108" type="#_x0000_t202" style="position:absolute;margin-left:512.65pt;margin-top:764.95pt;width:12pt;height:15.3pt;z-index:-2516564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40NXO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421C397D"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76" behindDoc="1" locked="0" layoutInCell="1" allowOverlap="1" wp14:anchorId="6A6042F9" wp14:editId="4E3AADD6">
              <wp:simplePos x="0" y="0"/>
              <wp:positionH relativeFrom="page">
                <wp:posOffset>905510</wp:posOffset>
              </wp:positionH>
              <wp:positionV relativeFrom="page">
                <wp:posOffset>8977630</wp:posOffset>
              </wp:positionV>
              <wp:extent cx="100330" cy="628650"/>
              <wp:effectExtent l="0" t="0" r="1270" b="6350"/>
              <wp:wrapNone/>
              <wp:docPr id="712" name="Zone de texte 7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7FD0CAC"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042F9" id="Zone de texte 712" o:spid="_x0000_s1109" type="#_x0000_t202" style="position:absolute;margin-left:71.3pt;margin-top:706.9pt;width:7.9pt;height:49.5pt;z-index:-2516564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V92ht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7FD0CAC" w14:textId="77777777" w:rsidR="00A204AB" w:rsidRDefault="00A204AB"/>
                </w:txbxContent>
              </v:textbox>
              <w10:wrap anchorx="page" anchory="page"/>
            </v:shape>
          </w:pict>
        </mc:Fallback>
      </mc:AlternateContent>
    </w:r>
    <w:del w:id="3" w:author="Unknown">
      <w:r w:rsidR="00636622">
        <w:rPr>
          <w:noProof/>
        </w:rPr>
        <mc:AlternateContent>
          <mc:Choice Requires="wps">
            <w:drawing>
              <wp:anchor distT="0" distB="0" distL="114300" distR="114300" simplePos="0" relativeHeight="251660055" behindDoc="1" locked="0" layoutInCell="1" allowOverlap="1" wp14:anchorId="2806F2B4" wp14:editId="6A3548A7">
                <wp:simplePos x="0" y="0"/>
                <wp:positionH relativeFrom="page">
                  <wp:posOffset>905510</wp:posOffset>
                </wp:positionH>
                <wp:positionV relativeFrom="page">
                  <wp:posOffset>8977630</wp:posOffset>
                </wp:positionV>
                <wp:extent cx="100330" cy="628650"/>
                <wp:effectExtent l="0" t="0" r="1270" b="6350"/>
                <wp:wrapNone/>
                <wp:docPr id="711" name="Zone de texte 7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550E9EE"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6F2B4" id="Zone de texte 711" o:spid="_x0000_s1110" type="#_x0000_t202" style="position:absolute;margin-left:71.3pt;margin-top:706.9pt;width:7.9pt;height:49.5pt;z-index:-2516564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NYDTj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2550E9EE" w14:textId="77777777" w:rsidR="00A204AB" w:rsidRDefault="00A204AB"/>
                  </w:txbxContent>
                </v:textbox>
                <w10:wrap anchorx="page" anchory="page"/>
              </v:shape>
            </w:pict>
          </mc:Fallback>
        </mc:AlternateContent>
      </w:r>
    </w:del>
    <w:r w:rsidR="00636622">
      <w:rPr>
        <w:noProof/>
      </w:rPr>
      <mc:AlternateContent>
        <mc:Choice Requires="wps">
          <w:drawing>
            <wp:anchor distT="0" distB="0" distL="114300" distR="114300" simplePos="0" relativeHeight="251660054" behindDoc="1" locked="0" layoutInCell="1" allowOverlap="1" wp14:anchorId="36533CFA" wp14:editId="796818B1">
              <wp:simplePos x="0" y="0"/>
              <wp:positionH relativeFrom="page">
                <wp:posOffset>6510655</wp:posOffset>
              </wp:positionH>
              <wp:positionV relativeFrom="page">
                <wp:posOffset>9714865</wp:posOffset>
              </wp:positionV>
              <wp:extent cx="152400" cy="194310"/>
              <wp:effectExtent l="0" t="0" r="0" b="8890"/>
              <wp:wrapNone/>
              <wp:docPr id="710" name="Text Box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65B8C"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33CFA" id="Text Box 221" o:spid="_x0000_s1111" type="#_x0000_t202" style="position:absolute;margin-left:512.65pt;margin-top:764.95pt;width:12pt;height:15.3pt;z-index:-2516564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" filled="f" stroked="f">
              <o:lock v:ext="edit" aspectratio="t" verticies="t" text="t" shapetype="t"/>
              <v:textbox inset="0,0,0,0">
                <w:txbxContent>
                  <w:p w14:paraId="0C865B8C"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51" behindDoc="1" locked="0" layoutInCell="1" allowOverlap="1" wp14:anchorId="5BD5D98C" wp14:editId="3296B5DB">
              <wp:simplePos x="0" y="0"/>
              <wp:positionH relativeFrom="page">
                <wp:posOffset>905510</wp:posOffset>
              </wp:positionH>
              <wp:positionV relativeFrom="page">
                <wp:posOffset>8977630</wp:posOffset>
              </wp:positionV>
              <wp:extent cx="100330" cy="628650"/>
              <wp:effectExtent l="0" t="0" r="1270" b="6350"/>
              <wp:wrapNone/>
              <wp:docPr id="709" name="Zone de texte 7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3BF07E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5D98C" id="Zone de texte 709" o:spid="_x0000_s1112" type="#_x0000_t202" style="position:absolute;margin-left:71.3pt;margin-top:706.9pt;width:7.9pt;height:49.5pt;z-index:-2516564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cfSOw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3BF07ED"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52" behindDoc="1" locked="0" layoutInCell="1" allowOverlap="1" wp14:anchorId="61864CD5" wp14:editId="74016379">
              <wp:simplePos x="0" y="0"/>
              <wp:positionH relativeFrom="page">
                <wp:posOffset>6510655</wp:posOffset>
              </wp:positionH>
              <wp:positionV relativeFrom="page">
                <wp:posOffset>9714865</wp:posOffset>
              </wp:positionV>
              <wp:extent cx="152400" cy="194310"/>
              <wp:effectExtent l="0" t="0" r="0" b="8890"/>
              <wp:wrapNone/>
              <wp:docPr id="708" name="Zone de texte 7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FE560C0"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864CD5" id="Zone de texte 708" o:spid="_x0000_s1113" type="#_x0000_t202" style="position:absolute;margin-left:512.65pt;margin-top:764.95pt;width:12pt;height:15.3pt;z-index:-2516564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F75+r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FE560C0"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49" behindDoc="1" locked="0" layoutInCell="1" allowOverlap="1" wp14:anchorId="0774D057" wp14:editId="7847FCD0">
              <wp:simplePos x="0" y="0"/>
              <wp:positionH relativeFrom="page">
                <wp:posOffset>905510</wp:posOffset>
              </wp:positionH>
              <wp:positionV relativeFrom="page">
                <wp:posOffset>8977630</wp:posOffset>
              </wp:positionV>
              <wp:extent cx="100330" cy="628650"/>
              <wp:effectExtent l="0" t="0" r="1270" b="6350"/>
              <wp:wrapNone/>
              <wp:docPr id="706" name="Zone de texte 7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9FCD3B7"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4D057" id="Zone de texte 706" o:spid="_x0000_s1114" type="#_x0000_t202" style="position:absolute;margin-left:71.3pt;margin-top:706.9pt;width:7.9pt;height:49.5pt;z-index:-2516564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S&#10;2r2Z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9FCD3B7" w14:textId="77777777" w:rsidR="00625A80" w:rsidRDefault="00625A80"/>
                </w:txbxContent>
              </v:textbox>
              <w10:wrap anchorx="page" anchory="page"/>
            </v:shape>
          </w:pict>
        </mc:Fallback>
      </mc:AlternateContent>
    </w:r>
    <w:r w:rsidR="00636622">
      <w:rPr>
        <w:noProof/>
      </w:rPr>
      <mc:AlternateContent>
        <mc:Choice Requires="wps">
          <w:drawing>
            <wp:anchor distT="0" distB="0" distL="114300" distR="114300" simplePos="0" relativeHeight="251660074" behindDoc="1" locked="0" layoutInCell="1" allowOverlap="1" wp14:anchorId="5B35D34B" wp14:editId="01CAF80D">
              <wp:simplePos x="0" y="0"/>
              <wp:positionH relativeFrom="page">
                <wp:posOffset>905510</wp:posOffset>
              </wp:positionH>
              <wp:positionV relativeFrom="page">
                <wp:posOffset>8977630</wp:posOffset>
              </wp:positionV>
              <wp:extent cx="100330" cy="628650"/>
              <wp:effectExtent l="0" t="0" r="1270" b="6350"/>
              <wp:wrapNone/>
              <wp:docPr id="705" name="Zone de texte 7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2301464"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5D34B" id="Zone de texte 705" o:spid="_x0000_s1115" type="#_x0000_t202" style="position:absolute;margin-left:71.3pt;margin-top:706.9pt;width:7.9pt;height:49.5pt;z-index:-2516564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265Ah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22301464" w14:textId="77777777" w:rsidR="00625A80" w:rsidRDefault="00625A80"/>
                </w:txbxContent>
              </v:textbox>
              <w10:wrap anchorx="page" anchory="page"/>
            </v:shape>
          </w:pict>
        </mc:Fallback>
      </mc:AlternateContent>
    </w:r>
    <w:r w:rsidR="00636622">
      <w:rPr>
        <w:noProof/>
      </w:rPr>
      <mc:AlternateContent>
        <mc:Choice Requires="wps">
          <w:drawing>
            <wp:anchor distT="0" distB="0" distL="114300" distR="114300" simplePos="0" relativeHeight="251660075" behindDoc="1" locked="0" layoutInCell="1" allowOverlap="1" wp14:anchorId="3AD13714" wp14:editId="5A045A2C">
              <wp:simplePos x="0" y="0"/>
              <wp:positionH relativeFrom="page">
                <wp:posOffset>6510655</wp:posOffset>
              </wp:positionH>
              <wp:positionV relativeFrom="page">
                <wp:posOffset>9714865</wp:posOffset>
              </wp:positionV>
              <wp:extent cx="152400" cy="194310"/>
              <wp:effectExtent l="0" t="0" r="0" b="8890"/>
              <wp:wrapNone/>
              <wp:docPr id="704" name="Zone de texte 7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4B7B77D"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D13714" id="Zone de texte 704" o:spid="_x0000_s1116" type="#_x0000_t202" style="position:absolute;margin-left:512.65pt;margin-top:764.95pt;width:12pt;height:15.3pt;z-index:-2516564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FGMSqc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54B7B77D"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73" behindDoc="1" locked="0" layoutInCell="1" allowOverlap="1" wp14:anchorId="42870D51" wp14:editId="05A6A015">
              <wp:simplePos x="0" y="0"/>
              <wp:positionH relativeFrom="page">
                <wp:posOffset>905510</wp:posOffset>
              </wp:positionH>
              <wp:positionV relativeFrom="page">
                <wp:posOffset>8977630</wp:posOffset>
              </wp:positionV>
              <wp:extent cx="100330" cy="628650"/>
              <wp:effectExtent l="0" t="0" r="1270" b="6350"/>
              <wp:wrapNone/>
              <wp:docPr id="255" name="Zone de texte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8A7AF26"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70D51" id="Zone de texte 255" o:spid="_x0000_s1117" type="#_x0000_t202" style="position:absolute;margin-left:71.3pt;margin-top:706.9pt;width:7.9pt;height:49.5pt;z-index:-2516564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C7A&#10;ECw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58A7AF26"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50" behindDoc="1" locked="0" layoutInCell="1" allowOverlap="1" wp14:anchorId="72B518D0" wp14:editId="524864EA">
              <wp:simplePos x="0" y="0"/>
              <wp:positionH relativeFrom="page">
                <wp:posOffset>6510655</wp:posOffset>
              </wp:positionH>
              <wp:positionV relativeFrom="page">
                <wp:posOffset>9714865</wp:posOffset>
              </wp:positionV>
              <wp:extent cx="152400" cy="194310"/>
              <wp:effectExtent l="0" t="0" r="0" b="8890"/>
              <wp:wrapNone/>
              <wp:docPr id="254" name="Zone de text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BBE58"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518D0" id="Zone de texte 270" o:spid="_x0000_s1118" type="#_x0000_t202" style="position:absolute;margin-left:512.65pt;margin-top:764.95pt;width:12pt;height:15.3pt;z-index:-2516564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2YtLwBQCAAAQ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2C0BBE58"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47" behindDoc="1" locked="0" layoutInCell="1" allowOverlap="1" wp14:anchorId="37C6778D" wp14:editId="2E02FC5F">
              <wp:simplePos x="0" y="0"/>
              <wp:positionH relativeFrom="page">
                <wp:posOffset>905510</wp:posOffset>
              </wp:positionH>
              <wp:positionV relativeFrom="page">
                <wp:posOffset>8977630</wp:posOffset>
              </wp:positionV>
              <wp:extent cx="100330" cy="628650"/>
              <wp:effectExtent l="0" t="0" r="1270" b="6350"/>
              <wp:wrapNone/>
              <wp:docPr id="253" name="Zone de texte 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35B6B09"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6778D" id="Zone de texte 253" o:spid="_x0000_s1119" type="#_x0000_t202" style="position:absolute;margin-left:71.3pt;margin-top:706.9pt;width:7.9pt;height:49.5pt;z-index:-2516564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Dwp&#10;6hE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535B6B09"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48" behindDoc="1" locked="0" layoutInCell="1" allowOverlap="1" wp14:anchorId="1DCCCE5A" wp14:editId="04FA6D3F">
              <wp:simplePos x="0" y="0"/>
              <wp:positionH relativeFrom="page">
                <wp:posOffset>6510655</wp:posOffset>
              </wp:positionH>
              <wp:positionV relativeFrom="page">
                <wp:posOffset>9714865</wp:posOffset>
              </wp:positionV>
              <wp:extent cx="152400" cy="194310"/>
              <wp:effectExtent l="0" t="0" r="0" b="8890"/>
              <wp:wrapNone/>
              <wp:docPr id="252" name="Zone de texte 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04F70D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CCCE5A" id="Zone de texte 252" o:spid="_x0000_s1120" type="#_x0000_t202" style="position:absolute;margin-left:512.65pt;margin-top:764.95pt;width:12pt;height:15.3pt;z-index:-25165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PgNEU4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504F70D1"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45" behindDoc="1" locked="0" layoutInCell="1" allowOverlap="1" wp14:anchorId="296D5484" wp14:editId="46DBA635">
              <wp:simplePos x="0" y="0"/>
              <wp:positionH relativeFrom="page">
                <wp:posOffset>905510</wp:posOffset>
              </wp:positionH>
              <wp:positionV relativeFrom="page">
                <wp:posOffset>8977630</wp:posOffset>
              </wp:positionV>
              <wp:extent cx="100330" cy="628650"/>
              <wp:effectExtent l="0" t="0" r="1270" b="6350"/>
              <wp:wrapNone/>
              <wp:docPr id="251" name="Zone de text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F4D215A"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D5484" id="Zone de texte 251" o:spid="_x0000_s1121" type="#_x0000_t202" style="position:absolute;margin-left:71.3pt;margin-top:706.9pt;width:7.9pt;height:49.5pt;z-index:-2516564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7&#10;BABF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F4D215A"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46" behindDoc="1" locked="0" layoutInCell="1" allowOverlap="1" wp14:anchorId="0969FBE2" wp14:editId="58500D02">
              <wp:simplePos x="0" y="0"/>
              <wp:positionH relativeFrom="page">
                <wp:posOffset>6510655</wp:posOffset>
              </wp:positionH>
              <wp:positionV relativeFrom="page">
                <wp:posOffset>9714865</wp:posOffset>
              </wp:positionV>
              <wp:extent cx="152400" cy="194310"/>
              <wp:effectExtent l="0" t="0" r="0" b="8890"/>
              <wp:wrapNone/>
              <wp:docPr id="250" name="Zone de texte 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40B964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9FBE2" id="Zone de texte 250" o:spid="_x0000_s1122" type="#_x0000_t202" style="position:absolute;margin-left:512.65pt;margin-top:764.95pt;width:12pt;height:15.3pt;z-index:-2516564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LLsIZc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40B9648"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71" behindDoc="1" locked="0" layoutInCell="1" allowOverlap="1" wp14:anchorId="695E050E" wp14:editId="34E26AE3">
              <wp:simplePos x="0" y="0"/>
              <wp:positionH relativeFrom="page">
                <wp:posOffset>905510</wp:posOffset>
              </wp:positionH>
              <wp:positionV relativeFrom="page">
                <wp:posOffset>8977630</wp:posOffset>
              </wp:positionV>
              <wp:extent cx="100330" cy="628650"/>
              <wp:effectExtent l="0" t="0" r="1270" b="6350"/>
              <wp:wrapNone/>
              <wp:docPr id="248" name="Zone de texte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9A40761"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E050E" id="Zone de texte 248" o:spid="_x0000_s1123" type="#_x0000_t202" style="position:absolute;margin-left:71.3pt;margin-top:706.9pt;width:7.9pt;height:49.5pt;z-index:-2516564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p&#10;8m8x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9A40761" w14:textId="77777777" w:rsidR="00625A80" w:rsidRDefault="00625A80"/>
                </w:txbxContent>
              </v:textbox>
              <w10:wrap anchorx="page" anchory="page"/>
            </v:shape>
          </w:pict>
        </mc:Fallback>
      </mc:AlternateContent>
    </w:r>
    <w:r w:rsidR="00636622">
      <w:rPr>
        <w:noProof/>
      </w:rPr>
      <mc:AlternateContent>
        <mc:Choice Requires="wps">
          <w:drawing>
            <wp:anchor distT="0" distB="0" distL="114300" distR="114300" simplePos="0" relativeHeight="251660072" behindDoc="1" locked="0" layoutInCell="1" allowOverlap="1" wp14:anchorId="6734AE06" wp14:editId="377E2E9E">
              <wp:simplePos x="0" y="0"/>
              <wp:positionH relativeFrom="page">
                <wp:posOffset>6510655</wp:posOffset>
              </wp:positionH>
              <wp:positionV relativeFrom="page">
                <wp:posOffset>9714865</wp:posOffset>
              </wp:positionV>
              <wp:extent cx="152400" cy="194310"/>
              <wp:effectExtent l="0" t="0" r="0" b="8890"/>
              <wp:wrapNone/>
              <wp:docPr id="247" name="Zone de texte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6FA1A57"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4AE06" id="Zone de texte 247" o:spid="_x0000_s1124" type="#_x0000_t202" style="position:absolute;margin-left:512.65pt;margin-top:764.95pt;width:12pt;height:15.3pt;z-index:-251656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zUxoq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6FA1A57"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69" behindDoc="1" locked="0" layoutInCell="1" allowOverlap="1" wp14:anchorId="71ABD17A" wp14:editId="5C4A9E8B">
              <wp:simplePos x="0" y="0"/>
              <wp:positionH relativeFrom="page">
                <wp:posOffset>905510</wp:posOffset>
              </wp:positionH>
              <wp:positionV relativeFrom="page">
                <wp:posOffset>8977630</wp:posOffset>
              </wp:positionV>
              <wp:extent cx="100330" cy="628650"/>
              <wp:effectExtent l="0" t="0" r="1270" b="6350"/>
              <wp:wrapNone/>
              <wp:docPr id="246" name="Zone de texte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B9D8393"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BD17A" id="Zone de texte 246" o:spid="_x0000_s1125" type="#_x0000_t202" style="position:absolute;margin-left:71.3pt;margin-top:706.9pt;width:7.9pt;height:49.5pt;z-index:-2516564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nF5uU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B9D8393"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70" behindDoc="1" locked="0" layoutInCell="1" allowOverlap="1" wp14:anchorId="2E5621DC" wp14:editId="1F7DA37C">
              <wp:simplePos x="0" y="0"/>
              <wp:positionH relativeFrom="page">
                <wp:posOffset>6510655</wp:posOffset>
              </wp:positionH>
              <wp:positionV relativeFrom="page">
                <wp:posOffset>9714865</wp:posOffset>
              </wp:positionV>
              <wp:extent cx="152400" cy="194310"/>
              <wp:effectExtent l="0" t="0" r="0" b="8890"/>
              <wp:wrapNone/>
              <wp:docPr id="245" name="Zone de texte 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BDAD9A1"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621DC" id="Zone de texte 245" o:spid="_x0000_s1126" type="#_x0000_t202" style="position:absolute;margin-left:512.65pt;margin-top:764.95pt;width:12pt;height:15.3pt;z-index:-2516564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ACAhso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2BDAD9A1"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44" behindDoc="1" locked="0" layoutInCell="1" allowOverlap="1" wp14:anchorId="1242389E" wp14:editId="68A3AF0F">
              <wp:simplePos x="0" y="0"/>
              <wp:positionH relativeFrom="page">
                <wp:posOffset>6510655</wp:posOffset>
              </wp:positionH>
              <wp:positionV relativeFrom="page">
                <wp:posOffset>9714865</wp:posOffset>
              </wp:positionV>
              <wp:extent cx="152400" cy="194310"/>
              <wp:effectExtent l="0" t="0" r="0" b="8890"/>
              <wp:wrapNone/>
              <wp:docPr id="244" name="Zone de text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9F87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2389E" id="Zone de texte 265" o:spid="_x0000_s1127" type="#_x0000_t202" style="position:absolute;margin-left:512.65pt;margin-top:764.95pt;width:12pt;height:15.3pt;z-index:-2516564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7WMbC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CE9F878"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43" behindDoc="1" locked="0" layoutInCell="1" allowOverlap="1" wp14:anchorId="5DD9D0E0" wp14:editId="05A9BC75">
              <wp:simplePos x="0" y="0"/>
              <wp:positionH relativeFrom="page">
                <wp:posOffset>6510655</wp:posOffset>
              </wp:positionH>
              <wp:positionV relativeFrom="page">
                <wp:posOffset>9714865</wp:posOffset>
              </wp:positionV>
              <wp:extent cx="152400" cy="194310"/>
              <wp:effectExtent l="0" t="0" r="0" b="8890"/>
              <wp:wrapNone/>
              <wp:docPr id="243" name="Zone de texte 2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4F07C8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9D0E0" id="Zone de texte 243" o:spid="_x0000_s1128" type="#_x0000_t202" style="position:absolute;margin-left:512.65pt;margin-top:764.95pt;width:12pt;height:15.3pt;z-index:-2516564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BJpfPc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4F07C80"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68" behindDoc="1" locked="0" layoutInCell="1" allowOverlap="1" wp14:anchorId="49A0B3BC" wp14:editId="612E548C">
              <wp:simplePos x="0" y="0"/>
              <wp:positionH relativeFrom="page">
                <wp:posOffset>6510655</wp:posOffset>
              </wp:positionH>
              <wp:positionV relativeFrom="page">
                <wp:posOffset>9714865</wp:posOffset>
              </wp:positionV>
              <wp:extent cx="152400" cy="194310"/>
              <wp:effectExtent l="0" t="0" r="0" b="8890"/>
              <wp:wrapNone/>
              <wp:docPr id="242" name="Zone de texte 2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59812CE"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0B3BC" id="Zone de texte 242" o:spid="_x0000_s1129" type="#_x0000_t202" style="position:absolute;margin-left:512.65pt;margin-top:764.95pt;width:12pt;height:15.3pt;z-index:-2516564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LcZ5J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659812CE" w14:textId="77777777" w:rsidR="00A204AB" w:rsidRDefault="00A204AB">
                    <w:pPr>
                      <w:spacing w:before="10"/>
                      <w:ind w:left="60"/>
                      <w:rPr>
                        <w:rFonts w:ascii="Times New Roman"/>
                        <w:sz w:val="24"/>
                      </w:rPr>
                    </w:pPr>
                  </w:p>
                </w:txbxContent>
              </v:textbox>
              <w10:wrap anchorx="page" anchory="page"/>
            </v:shape>
          </w:pict>
        </mc:Fallback>
      </mc:AlternateContent>
    </w:r>
    <w:del w:id="4" w:author="Unknown">
      <w:r w:rsidR="00636622">
        <w:rPr>
          <w:noProof/>
        </w:rPr>
        <mc:AlternateContent>
          <mc:Choice Requires="wps">
            <w:drawing>
              <wp:anchor distT="0" distB="0" distL="114300" distR="114300" simplePos="0" relativeHeight="251660041" behindDoc="1" locked="0" layoutInCell="1" allowOverlap="1" wp14:anchorId="5C3D2AD2" wp14:editId="01B88462">
                <wp:simplePos x="0" y="0"/>
                <wp:positionH relativeFrom="page">
                  <wp:posOffset>6510655</wp:posOffset>
                </wp:positionH>
                <wp:positionV relativeFrom="page">
                  <wp:posOffset>9714865</wp:posOffset>
                </wp:positionV>
                <wp:extent cx="152400" cy="194310"/>
                <wp:effectExtent l="0" t="0" r="0" b="8890"/>
                <wp:wrapNone/>
                <wp:docPr id="241" name="Zone de texte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03C4AAE" w14:textId="77777777" w:rsidR="00A204AB" w:rsidRPr="001563E3" w:rsidRDefault="00A204AB">
                            <w:pPr>
                              <w:spacing w:before="10"/>
                              <w:ind w:left="60"/>
                              <w:rPr>
                                <w:rFonts w:ascii="Times New Roman"/>
                                <w:strike/>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D2AD2" id="Zone de texte 241" o:spid="_x0000_s1130" type="#_x0000_t202" style="position:absolute;margin-left:512.65pt;margin-top:764.95pt;width:12pt;height:15.3pt;z-index:-2516564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1USWo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703C4AAE" w14:textId="77777777" w:rsidR="00A204AB" w:rsidRPr="001563E3" w:rsidRDefault="00A204AB">
                      <w:pPr>
                        <w:spacing w:before="10"/>
                        <w:ind w:left="60"/>
                        <w:rPr>
                          <w:rFonts w:ascii="Times New Roman"/>
                          <w:strike/>
                          <w:sz w:val="24"/>
                        </w:rPr>
                      </w:pPr>
                    </w:p>
                  </w:txbxContent>
                </v:textbox>
                <w10:wrap anchorx="page" anchory="page"/>
              </v:shape>
            </w:pict>
          </mc:Fallback>
        </mc:AlternateContent>
      </w:r>
    </w:del>
    <w:r w:rsidR="00636622">
      <w:rPr>
        <w:noProof/>
      </w:rPr>
      <mc:AlternateContent>
        <mc:Choice Requires="wps">
          <w:drawing>
            <wp:anchor distT="0" distB="0" distL="114300" distR="114300" simplePos="0" relativeHeight="251660040" behindDoc="1" locked="0" layoutInCell="1" allowOverlap="1" wp14:anchorId="0BD8B8D0" wp14:editId="7DC088C3">
              <wp:simplePos x="0" y="0"/>
              <wp:positionH relativeFrom="page">
                <wp:posOffset>905510</wp:posOffset>
              </wp:positionH>
              <wp:positionV relativeFrom="page">
                <wp:posOffset>8977630</wp:posOffset>
              </wp:positionV>
              <wp:extent cx="100330" cy="628650"/>
              <wp:effectExtent l="0" t="0" r="1270" b="6350"/>
              <wp:wrapNone/>
              <wp:docPr id="240" name="Zone de text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036A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D8B8D0" id="Zone de texte 263" o:spid="_x0000_s1131" type="#_x0000_t202" style="position:absolute;margin-left:71.3pt;margin-top:706.9pt;width:7.9pt;height:49.5pt;z-index:-251656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m02rLB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A3036AD"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42" behindDoc="1" locked="0" layoutInCell="1" allowOverlap="1" wp14:anchorId="47E1C3CE" wp14:editId="270AE04C">
              <wp:simplePos x="0" y="0"/>
              <wp:positionH relativeFrom="page">
                <wp:posOffset>6510655</wp:posOffset>
              </wp:positionH>
              <wp:positionV relativeFrom="page">
                <wp:posOffset>9714865</wp:posOffset>
              </wp:positionV>
              <wp:extent cx="152400" cy="194310"/>
              <wp:effectExtent l="0" t="0" r="0" b="8890"/>
              <wp:wrapNone/>
              <wp:docPr id="239" name="Zone de texte 2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A42B228"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1C3CE" id="Zone de texte 239" o:spid="_x0000_s1132" type="#_x0000_t202" style="position:absolute;margin-left:512.65pt;margin-top:764.95pt;width:12pt;height:15.3pt;z-index:-2516564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4KjW5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A42B228"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38" behindDoc="1" locked="0" layoutInCell="1" allowOverlap="1" wp14:anchorId="518409E1" wp14:editId="7570A3C0">
              <wp:simplePos x="0" y="0"/>
              <wp:positionH relativeFrom="page">
                <wp:posOffset>905510</wp:posOffset>
              </wp:positionH>
              <wp:positionV relativeFrom="page">
                <wp:posOffset>8977630</wp:posOffset>
              </wp:positionV>
              <wp:extent cx="100330" cy="628650"/>
              <wp:effectExtent l="0" t="0" r="1270" b="6350"/>
              <wp:wrapNone/>
              <wp:docPr id="238" name="Zone de texte 2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3644F5E"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8409E1" id="Zone de texte 238" o:spid="_x0000_s1133" type="#_x0000_t202" style="position:absolute;margin-left:71.3pt;margin-top:706.9pt;width:7.9pt;height:49.5pt;z-index:-2516564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X&#10;J0HA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3644F5E"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67" behindDoc="1" locked="0" layoutInCell="1" allowOverlap="1" wp14:anchorId="7D1F9954" wp14:editId="1AF34C67">
              <wp:simplePos x="0" y="0"/>
              <wp:positionH relativeFrom="page">
                <wp:posOffset>6510655</wp:posOffset>
              </wp:positionH>
              <wp:positionV relativeFrom="page">
                <wp:posOffset>9714865</wp:posOffset>
              </wp:positionV>
              <wp:extent cx="152400" cy="194310"/>
              <wp:effectExtent l="0" t="0" r="0" b="8890"/>
              <wp:wrapNone/>
              <wp:docPr id="237" name="Zone de texte 2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FA1122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F9954" id="Zone de texte 237" o:spid="_x0000_s1134" type="#_x0000_t202" style="position:absolute;margin-left:512.65pt;margin-top:764.95pt;width:12pt;height:15.3pt;z-index:-2516564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NhjTb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0FA1122C"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66" behindDoc="1" locked="0" layoutInCell="1" allowOverlap="1" wp14:anchorId="65001BF0" wp14:editId="5513CB5B">
              <wp:simplePos x="0" y="0"/>
              <wp:positionH relativeFrom="page">
                <wp:posOffset>905510</wp:posOffset>
              </wp:positionH>
              <wp:positionV relativeFrom="page">
                <wp:posOffset>8977630</wp:posOffset>
              </wp:positionV>
              <wp:extent cx="100330" cy="628650"/>
              <wp:effectExtent l="0" t="0" r="1270" b="6350"/>
              <wp:wrapNone/>
              <wp:docPr id="236" name="Zone de texte 2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AED0E1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001BF0" id="Zone de texte 236" o:spid="_x0000_s1135" type="#_x0000_t202" style="position:absolute;margin-left:71.3pt;margin-top:706.9pt;width:7.9pt;height:49.5pt;z-index:-2516564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ootAo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AED0E15"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39" behindDoc="1" locked="0" layoutInCell="1" allowOverlap="1" wp14:anchorId="40C7C375" wp14:editId="6A865B64">
              <wp:simplePos x="0" y="0"/>
              <wp:positionH relativeFrom="page">
                <wp:posOffset>6510655</wp:posOffset>
              </wp:positionH>
              <wp:positionV relativeFrom="page">
                <wp:posOffset>9714865</wp:posOffset>
              </wp:positionV>
              <wp:extent cx="152400" cy="194310"/>
              <wp:effectExtent l="0" t="0" r="0" b="8890"/>
              <wp:wrapNone/>
              <wp:docPr id="235" name="Zone de texte 4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7333D"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7C375" id="Zone de texte 494" o:spid="_x0000_s1136" type="#_x0000_t202" style="position:absolute;margin-left:512.65pt;margin-top:764.95pt;width:12pt;height:15.3pt;z-index:-2516564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aK53y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3B97333D" w14:textId="77777777" w:rsidR="00A204AB" w:rsidRDefault="00A204AB">
                    <w:pPr>
                      <w:spacing w:line="316" w:lineRule="exact"/>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36" behindDoc="1" locked="0" layoutInCell="1" allowOverlap="1" wp14:anchorId="27D2DBEA" wp14:editId="434FD020">
              <wp:simplePos x="0" y="0"/>
              <wp:positionH relativeFrom="page">
                <wp:posOffset>905510</wp:posOffset>
              </wp:positionH>
              <wp:positionV relativeFrom="page">
                <wp:posOffset>8977630</wp:posOffset>
              </wp:positionV>
              <wp:extent cx="100330" cy="628650"/>
              <wp:effectExtent l="0" t="0" r="1270" b="6350"/>
              <wp:wrapNone/>
              <wp:docPr id="234" name="Zone de texte 2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A72E153"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2DBEA" id="Zone de texte 234" o:spid="_x0000_s1137" type="#_x0000_t202" style="position:absolute;margin-left:71.3pt;margin-top:706.9pt;width:7.9pt;height:49.5pt;z-index:-2516564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kF45&#10;wR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2A72E153" w14:textId="77777777" w:rsidR="00A204AB" w:rsidRDefault="00A204AB">
                    <w:pPr>
                      <w:spacing w:line="316" w:lineRule="exact"/>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37" behindDoc="1" locked="0" layoutInCell="1" allowOverlap="1" wp14:anchorId="4F4921E6" wp14:editId="5DDF8252">
              <wp:simplePos x="0" y="0"/>
              <wp:positionH relativeFrom="page">
                <wp:posOffset>6510655</wp:posOffset>
              </wp:positionH>
              <wp:positionV relativeFrom="page">
                <wp:posOffset>9714865</wp:posOffset>
              </wp:positionV>
              <wp:extent cx="152400" cy="194310"/>
              <wp:effectExtent l="0" t="0" r="0" b="8890"/>
              <wp:wrapNone/>
              <wp:docPr id="233" name="Zone de texte 2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45A948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921E6" id="Zone de texte 233" o:spid="_x0000_s1138" type="#_x0000_t202" style="position:absolute;margin-left:512.65pt;margin-top:764.95pt;width:12pt;height:15.3pt;z-index:-2516564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rbq3hR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345A948C"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34" behindDoc="1" locked="0" layoutInCell="1" allowOverlap="1" wp14:anchorId="6E47EBE2" wp14:editId="699A43A7">
              <wp:simplePos x="0" y="0"/>
              <wp:positionH relativeFrom="page">
                <wp:posOffset>905510</wp:posOffset>
              </wp:positionH>
              <wp:positionV relativeFrom="page">
                <wp:posOffset>8977630</wp:posOffset>
              </wp:positionV>
              <wp:extent cx="100330" cy="628650"/>
              <wp:effectExtent l="0" t="0" r="1270" b="6350"/>
              <wp:wrapNone/>
              <wp:docPr id="232" name="Zone de texte 2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EC8252D" w14:textId="77777777" w:rsidR="00B20028" w:rsidRDefault="00B20028">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7EBE2" id="Zone de texte 232" o:spid="_x0000_s1139" type="#_x0000_t202" style="position:absolute;margin-left:71.3pt;margin-top:706.9pt;width:7.9pt;height:49.5pt;z-index:-2516564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IK3&#10;w/w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5EC8252D" w14:textId="77777777" w:rsidR="00B20028" w:rsidRDefault="00B20028">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35" behindDoc="1" locked="0" layoutInCell="1" allowOverlap="1" wp14:anchorId="128EF137" wp14:editId="08A598BB">
              <wp:simplePos x="0" y="0"/>
              <wp:positionH relativeFrom="page">
                <wp:posOffset>6510655</wp:posOffset>
              </wp:positionH>
              <wp:positionV relativeFrom="page">
                <wp:posOffset>9714865</wp:posOffset>
              </wp:positionV>
              <wp:extent cx="152400" cy="194310"/>
              <wp:effectExtent l="0" t="0" r="0" b="8890"/>
              <wp:wrapNone/>
              <wp:docPr id="231" name="Zone de texte 2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6BBFFA2"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EF137" id="Zone de texte 231" o:spid="_x0000_s1140" type="#_x0000_t202" style="position:absolute;margin-left:512.65pt;margin-top:764.95pt;width:12pt;height:15.3pt;z-index:-2516564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apdd0R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26BBFFA2"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64" behindDoc="1" locked="0" layoutInCell="1" allowOverlap="1" wp14:anchorId="484052AC" wp14:editId="2605B8A3">
              <wp:simplePos x="0" y="0"/>
              <wp:positionH relativeFrom="page">
                <wp:posOffset>905510</wp:posOffset>
              </wp:positionH>
              <wp:positionV relativeFrom="page">
                <wp:posOffset>8977630</wp:posOffset>
              </wp:positionV>
              <wp:extent cx="100330" cy="628650"/>
              <wp:effectExtent l="0" t="0" r="1270" b="6350"/>
              <wp:wrapNone/>
              <wp:docPr id="230" name="Zone de texte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C9BF900" w14:textId="77777777" w:rsidR="00B20028" w:rsidRDefault="00B20028">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052AC" id="Zone de texte 230" o:spid="_x0000_s1141" type="#_x0000_t202" style="position:absolute;margin-left:71.3pt;margin-top:706.9pt;width:7.9pt;height:49.5pt;z-index:-25165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RZop&#10;qB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6C9BF900" w14:textId="77777777" w:rsidR="00B20028" w:rsidRDefault="00B20028">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65" behindDoc="1" locked="0" layoutInCell="1" allowOverlap="1" wp14:anchorId="441888FD" wp14:editId="4D260865">
              <wp:simplePos x="0" y="0"/>
              <wp:positionH relativeFrom="page">
                <wp:posOffset>6510655</wp:posOffset>
              </wp:positionH>
              <wp:positionV relativeFrom="page">
                <wp:posOffset>9714865</wp:posOffset>
              </wp:positionV>
              <wp:extent cx="152400" cy="194310"/>
              <wp:effectExtent l="0" t="0" r="0" b="8890"/>
              <wp:wrapNone/>
              <wp:docPr id="229" name="Zone de texte 2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086842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888FD" id="Zone de texte 229" o:spid="_x0000_s1142" type="#_x0000_t202" style="position:absolute;margin-left:512.65pt;margin-top:764.95pt;width:12pt;height:15.3pt;z-index:-2516564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C7jAJw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0868429"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62" behindDoc="1" locked="0" layoutInCell="1" allowOverlap="1" wp14:anchorId="3A900F8E" wp14:editId="4C02F7A9">
              <wp:simplePos x="0" y="0"/>
              <wp:positionH relativeFrom="page">
                <wp:posOffset>905510</wp:posOffset>
              </wp:positionH>
              <wp:positionV relativeFrom="page">
                <wp:posOffset>8977630</wp:posOffset>
              </wp:positionV>
              <wp:extent cx="100330" cy="628650"/>
              <wp:effectExtent l="0" t="0" r="1270" b="6350"/>
              <wp:wrapNone/>
              <wp:docPr id="228" name="Zone de texte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4C42B47"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00F8E" id="Zone de texte 228" o:spid="_x0000_s1143" type="#_x0000_t202" style="position:absolute;margin-left:71.3pt;margin-top:706.9pt;width:7.9pt;height:49.5pt;z-index:-2516564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AHu&#10;dOU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04C42B47"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63" behindDoc="1" locked="0" layoutInCell="1" allowOverlap="1" wp14:anchorId="738C4FC6" wp14:editId="436BD805">
              <wp:simplePos x="0" y="0"/>
              <wp:positionH relativeFrom="page">
                <wp:posOffset>6510655</wp:posOffset>
              </wp:positionH>
              <wp:positionV relativeFrom="page">
                <wp:posOffset>9714865</wp:posOffset>
              </wp:positionV>
              <wp:extent cx="152400" cy="194310"/>
              <wp:effectExtent l="0" t="0" r="0" b="8890"/>
              <wp:wrapNone/>
              <wp:docPr id="227" name="Zone de texte 2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20F51EB"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C4FC6" id="Zone de texte 227" o:spid="_x0000_s1144" type="#_x0000_t202" style="position:absolute;margin-left:512.65pt;margin-top:764.95pt;width:12pt;height:15.3pt;z-index:-2516564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BtPAf4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20F51EB" w14:textId="77777777" w:rsidR="00A204AB" w:rsidRDefault="00A204AB"/>
                </w:txbxContent>
              </v:textbox>
              <w10:wrap anchorx="page" anchory="page"/>
            </v:shape>
          </w:pict>
        </mc:Fallback>
      </mc:AlternateContent>
    </w:r>
    <w:del w:id="5" w:author="Unknown">
      <w:r w:rsidR="00636622">
        <w:rPr>
          <w:noProof/>
        </w:rPr>
        <mc:AlternateContent>
          <mc:Choice Requires="wps">
            <w:drawing>
              <wp:anchor distT="0" distB="0" distL="114300" distR="114300" simplePos="0" relativeHeight="251660032" behindDoc="1" locked="0" layoutInCell="1" allowOverlap="1" wp14:anchorId="6633340F" wp14:editId="20BD926F">
                <wp:simplePos x="0" y="0"/>
                <wp:positionH relativeFrom="page">
                  <wp:posOffset>6510655</wp:posOffset>
                </wp:positionH>
                <wp:positionV relativeFrom="page">
                  <wp:posOffset>9714865</wp:posOffset>
                </wp:positionV>
                <wp:extent cx="152400" cy="194310"/>
                <wp:effectExtent l="0" t="0" r="0" b="8890"/>
                <wp:wrapNone/>
                <wp:docPr id="226" name="Zone de texte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8244378"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3340F" id="Zone de texte 226" o:spid="_x0000_s1145" type="#_x0000_t202" style="position:absolute;margin-left:512.65pt;margin-top:764.95pt;width:12pt;height:15.3pt;z-index:-25165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L4/mZI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8244378" w14:textId="77777777" w:rsidR="00A204AB" w:rsidRDefault="00A204AB">
                      <w:pPr>
                        <w:spacing w:before="4"/>
                        <w:ind w:left="20"/>
                        <w:rPr>
                          <w:i/>
                          <w:sz w:val="26"/>
                        </w:rPr>
                      </w:pPr>
                    </w:p>
                  </w:txbxContent>
                </v:textbox>
                <w10:wrap anchorx="page" anchory="page"/>
              </v:shape>
            </w:pict>
          </mc:Fallback>
        </mc:AlternateContent>
      </w:r>
    </w:del>
    <w:r w:rsidR="00636622">
      <w:rPr>
        <w:noProof/>
      </w:rPr>
      <mc:AlternateContent>
        <mc:Choice Requires="wps">
          <w:drawing>
            <wp:anchor distT="0" distB="0" distL="114300" distR="114300" simplePos="0" relativeHeight="251660031" behindDoc="1" locked="0" layoutInCell="1" allowOverlap="1" wp14:anchorId="1D733263" wp14:editId="18296C58">
              <wp:simplePos x="0" y="0"/>
              <wp:positionH relativeFrom="page">
                <wp:posOffset>905510</wp:posOffset>
              </wp:positionH>
              <wp:positionV relativeFrom="page">
                <wp:posOffset>8977630</wp:posOffset>
              </wp:positionV>
              <wp:extent cx="100330" cy="628650"/>
              <wp:effectExtent l="0" t="0" r="1270" b="6350"/>
              <wp:wrapNone/>
              <wp:docPr id="225" name="Zone de text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EC2C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733263" id="Zone de texte 191" o:spid="_x0000_s1146" type="#_x0000_t202" style="position:absolute;margin-left:71.3pt;margin-top:706.9pt;width:7.9pt;height:49.5pt;z-index:-2516564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E&#10;UHqv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28AEC2C4"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33" behindDoc="1" locked="0" layoutInCell="1" allowOverlap="1" wp14:anchorId="03C8011F" wp14:editId="62DACC06">
              <wp:simplePos x="0" y="0"/>
              <wp:positionH relativeFrom="page">
                <wp:posOffset>6510655</wp:posOffset>
              </wp:positionH>
              <wp:positionV relativeFrom="page">
                <wp:posOffset>9714865</wp:posOffset>
              </wp:positionV>
              <wp:extent cx="152400" cy="194310"/>
              <wp:effectExtent l="0" t="0" r="0" b="8890"/>
              <wp:wrapNone/>
              <wp:docPr id="224" name="Zone de texte 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0D00FBC"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8011F" id="Zone de texte 224" o:spid="_x0000_s1147" type="#_x0000_t202" style="position:absolute;margin-left:512.65pt;margin-top:764.95pt;width:12pt;height:15.3pt;z-index:-2516564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AN&#10;7AVyEAIAABA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70D00FBC" w14:textId="77777777" w:rsidR="00A204AB" w:rsidRDefault="00A204AB">
                    <w:pPr>
                      <w:spacing w:before="4"/>
                      <w:ind w:left="20"/>
                      <w:rPr>
                        <w:i/>
                        <w:sz w:val="26"/>
                      </w:rPr>
                    </w:pPr>
                  </w:p>
                </w:txbxContent>
              </v:textbox>
              <w10:wrap anchorx="page" anchory="page"/>
            </v:shape>
          </w:pict>
        </mc:Fallback>
      </mc:AlternateContent>
    </w:r>
    <w:r w:rsidR="00636622">
      <w:rPr>
        <w:noProof/>
      </w:rPr>
      <mc:AlternateContent>
        <mc:Choice Requires="wps">
          <w:drawing>
            <wp:anchor distT="0" distB="0" distL="114300" distR="114300" simplePos="0" relativeHeight="251660061" behindDoc="1" locked="0" layoutInCell="1" allowOverlap="1" wp14:anchorId="380F04C7" wp14:editId="5F2B3C2B">
              <wp:simplePos x="0" y="0"/>
              <wp:positionH relativeFrom="page">
                <wp:posOffset>6510655</wp:posOffset>
              </wp:positionH>
              <wp:positionV relativeFrom="page">
                <wp:posOffset>9714865</wp:posOffset>
              </wp:positionV>
              <wp:extent cx="152400" cy="194310"/>
              <wp:effectExtent l="0" t="0" r="0" b="8890"/>
              <wp:wrapNone/>
              <wp:docPr id="223" name="Zone de texte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602F81F"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F04C7" id="Zone de texte 223" o:spid="_x0000_s1148" type="#_x0000_t202" style="position:absolute;margin-left:512.65pt;margin-top:764.95pt;width:12pt;height:15.3pt;z-index:-2516564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Lp1ZyM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602F81F"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28" behindDoc="1" locked="0" layoutInCell="1" allowOverlap="1" wp14:anchorId="33BCC748" wp14:editId="7DA90257">
              <wp:simplePos x="0" y="0"/>
              <wp:positionH relativeFrom="page">
                <wp:posOffset>905510</wp:posOffset>
              </wp:positionH>
              <wp:positionV relativeFrom="page">
                <wp:posOffset>8977630</wp:posOffset>
              </wp:positionV>
              <wp:extent cx="100330" cy="628650"/>
              <wp:effectExtent l="0" t="0" r="1270" b="6350"/>
              <wp:wrapNone/>
              <wp:docPr id="222"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0945F"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BCC748" id="_x0000_s1149" type="#_x0000_t202" style="position:absolute;margin-left:71.3pt;margin-top:706.9pt;width:7.9pt;height:49.5pt;z-index:-2516564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z&#10;KFKc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010945F" w14:textId="77777777" w:rsidR="00A204AB" w:rsidRDefault="00A204AB"/>
                </w:txbxContent>
              </v:textbox>
              <w10:wrap anchorx="page" anchory="page"/>
            </v:shape>
          </w:pict>
        </mc:Fallback>
      </mc:AlternateContent>
    </w:r>
    <w:r w:rsidR="00636622">
      <w:rPr>
        <w:noProof/>
      </w:rPr>
      <mc:AlternateContent>
        <mc:Choice Requires="wps">
          <w:drawing>
            <wp:anchor distT="0" distB="0" distL="114300" distR="114300" simplePos="0" relativeHeight="251660030" behindDoc="1" locked="0" layoutInCell="1" allowOverlap="1" wp14:anchorId="1097E914" wp14:editId="18922ADB">
              <wp:simplePos x="0" y="0"/>
              <wp:positionH relativeFrom="page">
                <wp:posOffset>6510655</wp:posOffset>
              </wp:positionH>
              <wp:positionV relativeFrom="page">
                <wp:posOffset>9714865</wp:posOffset>
              </wp:positionV>
              <wp:extent cx="152400" cy="194310"/>
              <wp:effectExtent l="0" t="0" r="0" b="8890"/>
              <wp:wrapNone/>
              <wp:docPr id="221" name="Zone de texte 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43A89DE"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7E914" id="Zone de texte 221" o:spid="_x0000_s1150" type="#_x0000_t202" style="position:absolute;margin-left:512.65pt;margin-top:764.95pt;width:12pt;height:15.3pt;z-index:-2516564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fViNd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243A89DE" w14:textId="77777777" w:rsidR="00A204AB" w:rsidRDefault="00A204AB">
                    <w:pPr>
                      <w:spacing w:before="10"/>
                      <w:ind w:left="60"/>
                      <w:rPr>
                        <w:rFonts w:ascii="Times New Roman"/>
                        <w:sz w:val="24"/>
                      </w:rPr>
                    </w:pPr>
                  </w:p>
                </w:txbxContent>
              </v:textbox>
              <w10:wrap anchorx="page" anchory="page"/>
            </v:shape>
          </w:pict>
        </mc:Fallback>
      </mc:AlternateContent>
    </w:r>
    <w:r w:rsidR="00636622">
      <w:rPr>
        <w:noProof/>
      </w:rPr>
      <mc:AlternateContent>
        <mc:Choice Requires="wps">
          <w:drawing>
            <wp:anchor distT="0" distB="0" distL="114300" distR="114300" simplePos="0" relativeHeight="251660060" behindDoc="1" locked="0" layoutInCell="1" allowOverlap="1" wp14:anchorId="5769D83B" wp14:editId="55F3DC19">
              <wp:simplePos x="0" y="0"/>
              <wp:positionH relativeFrom="page">
                <wp:posOffset>6510655</wp:posOffset>
              </wp:positionH>
              <wp:positionV relativeFrom="page">
                <wp:posOffset>9714865</wp:posOffset>
              </wp:positionV>
              <wp:extent cx="152400" cy="194310"/>
              <wp:effectExtent l="0" t="0" r="0" b="8890"/>
              <wp:wrapNone/>
              <wp:docPr id="214" name="Zone de texte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2806ED1"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9D83B" id="Zone de texte 214" o:spid="_x0000_s1151" type="#_x0000_t202" style="position:absolute;margin-left:512.65pt;margin-top:764.95pt;width:12pt;height:15.3pt;z-index:-2516564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tK6YOR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32806ED1" w14:textId="77777777" w:rsidR="00A204AB" w:rsidRDefault="00A204AB"/>
                </w:txbxContent>
              </v:textbox>
              <w10:wrap anchorx="page" anchory="page"/>
            </v:shape>
          </w:pict>
        </mc:Fallback>
      </mc:AlternateContent>
    </w:r>
    <w:del w:id="6" w:author="Unknown">
      <w:r w:rsidR="00636622">
        <w:rPr>
          <w:noProof/>
        </w:rPr>
        <mc:AlternateContent>
          <mc:Choice Requires="wps">
            <w:drawing>
              <wp:anchor distT="0" distB="0" distL="114300" distR="114300" simplePos="0" relativeHeight="251660029" behindDoc="1" locked="0" layoutInCell="1" allowOverlap="1" wp14:anchorId="4AA0865D" wp14:editId="384BBF9B">
                <wp:simplePos x="0" y="0"/>
                <wp:positionH relativeFrom="page">
                  <wp:posOffset>6510655</wp:posOffset>
                </wp:positionH>
                <wp:positionV relativeFrom="page">
                  <wp:posOffset>9714865</wp:posOffset>
                </wp:positionV>
                <wp:extent cx="152400" cy="194310"/>
                <wp:effectExtent l="0" t="0" r="0" b="8890"/>
                <wp:wrapNone/>
                <wp:docPr id="213" name="Zone de texte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21A3416"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0865D" id="Zone de texte 213" o:spid="_x0000_s1152" type="#_x0000_t202" style="position:absolute;margin-left:512.65pt;margin-top:764.95pt;width:12pt;height:15.3pt;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Azf6aB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121A3416" w14:textId="77777777" w:rsidR="00A204AB" w:rsidRDefault="00A204AB"/>
                  </w:txbxContent>
                </v:textbox>
                <w10:wrap anchorx="page" anchory="page"/>
              </v:shape>
            </w:pict>
          </mc:Fallback>
        </mc:AlternateContent>
      </w:r>
    </w:del>
    <w:r w:rsidR="0033027B">
      <w:rPr>
        <w:noProof/>
      </w:rPr>
      <mc:AlternateContent>
        <mc:Choice Requires="wps">
          <w:drawing>
            <wp:anchor distT="0" distB="0" distL="114300" distR="114300" simplePos="0" relativeHeight="251660402" behindDoc="1" locked="0" layoutInCell="1" allowOverlap="1" wp14:anchorId="543D52E5" wp14:editId="1FA12D52">
              <wp:simplePos x="0" y="0"/>
              <wp:positionH relativeFrom="page">
                <wp:posOffset>6510655</wp:posOffset>
              </wp:positionH>
              <wp:positionV relativeFrom="page">
                <wp:posOffset>9714865</wp:posOffset>
              </wp:positionV>
              <wp:extent cx="152400" cy="194310"/>
              <wp:effectExtent l="0" t="0" r="0" b="8890"/>
              <wp:wrapNone/>
              <wp:docPr id="510" name="Zone de texte 5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B93FAB2"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D52E5" id="Zone de texte 510" o:spid="_x0000_s1153" type="#_x0000_t202" style="position:absolute;margin-left:512.65pt;margin-top:764.95pt;width:12pt;height:15.3pt;z-index:-2516560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FUvMK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2B93FAB2"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400" behindDoc="1" locked="0" layoutInCell="1" allowOverlap="1" wp14:anchorId="2C805A97" wp14:editId="05545FB6">
              <wp:simplePos x="0" y="0"/>
              <wp:positionH relativeFrom="page">
                <wp:posOffset>905510</wp:posOffset>
              </wp:positionH>
              <wp:positionV relativeFrom="page">
                <wp:posOffset>8977630</wp:posOffset>
              </wp:positionV>
              <wp:extent cx="100330" cy="628650"/>
              <wp:effectExtent l="0" t="0" r="1270" b="6350"/>
              <wp:wrapNone/>
              <wp:docPr id="509" name="Zone de texte 5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35A9BF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05A97" id="Zone de texte 509" o:spid="_x0000_s1154" type="#_x0000_t202" style="position:absolute;margin-left:71.3pt;margin-top:706.9pt;width:7.9pt;height:49.5pt;z-index:-25165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o&#10;YftS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35A9BF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401" behindDoc="1" locked="0" layoutInCell="1" allowOverlap="1" wp14:anchorId="4FF354BA" wp14:editId="10E87015">
              <wp:simplePos x="0" y="0"/>
              <wp:positionH relativeFrom="page">
                <wp:posOffset>6510655</wp:posOffset>
              </wp:positionH>
              <wp:positionV relativeFrom="page">
                <wp:posOffset>9714865</wp:posOffset>
              </wp:positionV>
              <wp:extent cx="152400" cy="194310"/>
              <wp:effectExtent l="0" t="0" r="0" b="8890"/>
              <wp:wrapNone/>
              <wp:docPr id="508" name="Zone de texte 5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6B6022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354BA" id="Zone de texte 508" o:spid="_x0000_s1155" type="#_x0000_t202" style="position:absolute;margin-left:512.65pt;margin-top:764.95pt;width:12pt;height:15.3pt;z-index:-2516560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Idsjy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6B6022D"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99" behindDoc="1" locked="0" layoutInCell="1" allowOverlap="1" wp14:anchorId="65A3CEC2" wp14:editId="40209A7D">
              <wp:simplePos x="0" y="0"/>
              <wp:positionH relativeFrom="page">
                <wp:posOffset>905510</wp:posOffset>
              </wp:positionH>
              <wp:positionV relativeFrom="page">
                <wp:posOffset>8977630</wp:posOffset>
              </wp:positionV>
              <wp:extent cx="100330" cy="628650"/>
              <wp:effectExtent l="0" t="0" r="1270" b="6350"/>
              <wp:wrapNone/>
              <wp:docPr id="507" name="Zone de texte 5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AF8DA8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A3CEC2" id="Zone de texte 507" o:spid="_x0000_s1156" type="#_x0000_t202" style="position:absolute;margin-left:71.3pt;margin-top:706.9pt;width:7.9pt;height:49.5pt;z-index:-2516560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Do9&#10;MuA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AF8DA8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82" behindDoc="1" locked="0" layoutInCell="1" allowOverlap="1" wp14:anchorId="25740326" wp14:editId="3DD3847A">
              <wp:simplePos x="0" y="0"/>
              <wp:positionH relativeFrom="page">
                <wp:posOffset>905510</wp:posOffset>
              </wp:positionH>
              <wp:positionV relativeFrom="page">
                <wp:posOffset>8977630</wp:posOffset>
              </wp:positionV>
              <wp:extent cx="100330" cy="628650"/>
              <wp:effectExtent l="0" t="0" r="1270" b="6350"/>
              <wp:wrapNone/>
              <wp:docPr id="506" name="Zone de texte 5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A69C17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740326" id="Zone de texte 506" o:spid="_x0000_s1157" type="#_x0000_t202" style="position:absolute;margin-left:71.3pt;margin-top:706.9pt;width:7.9pt;height:49.5pt;z-index:-2516560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J9N&#10;qow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A69C17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97" behindDoc="1" locked="0" layoutInCell="1" allowOverlap="1" wp14:anchorId="61597B8C" wp14:editId="768E18B4">
              <wp:simplePos x="0" y="0"/>
              <wp:positionH relativeFrom="page">
                <wp:posOffset>905510</wp:posOffset>
              </wp:positionH>
              <wp:positionV relativeFrom="page">
                <wp:posOffset>8977630</wp:posOffset>
              </wp:positionV>
              <wp:extent cx="100330" cy="628650"/>
              <wp:effectExtent l="0" t="0" r="1270" b="6350"/>
              <wp:wrapNone/>
              <wp:docPr id="505" name="Zone de texte 5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CBE1D2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97B8C" id="Zone de texte 505" o:spid="_x0000_s1158" type="#_x0000_t202" style="position:absolute;margin-left:71.3pt;margin-top:706.9pt;width:7.9pt;height:49.5pt;z-index:-2516560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w&#10;3AI5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CBE1D2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98" behindDoc="1" locked="0" layoutInCell="1" allowOverlap="1" wp14:anchorId="26732574" wp14:editId="4456B02B">
              <wp:simplePos x="0" y="0"/>
              <wp:positionH relativeFrom="page">
                <wp:posOffset>6510655</wp:posOffset>
              </wp:positionH>
              <wp:positionV relativeFrom="page">
                <wp:posOffset>9714865</wp:posOffset>
              </wp:positionV>
              <wp:extent cx="152400" cy="194310"/>
              <wp:effectExtent l="0" t="0" r="0" b="8890"/>
              <wp:wrapNone/>
              <wp:docPr id="504" name="Zone de texte 5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44B7B5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732574" id="Zone de texte 504" o:spid="_x0000_s1159" type="#_x0000_t202" style="position:absolute;margin-left:512.65pt;margin-top:764.95pt;width:12pt;height:15.3pt;z-index:-2516560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F/RdkA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244B7B58"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96" behindDoc="1" locked="0" layoutInCell="1" allowOverlap="1" wp14:anchorId="2A98518D" wp14:editId="4CB14859">
              <wp:simplePos x="0" y="0"/>
              <wp:positionH relativeFrom="page">
                <wp:posOffset>905510</wp:posOffset>
              </wp:positionH>
              <wp:positionV relativeFrom="page">
                <wp:posOffset>8977630</wp:posOffset>
              </wp:positionV>
              <wp:extent cx="100330" cy="628650"/>
              <wp:effectExtent l="0" t="0" r="1270" b="6350"/>
              <wp:wrapNone/>
              <wp:docPr id="503" name="Zone de texte 5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A5DE4A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8518D" id="Zone de texte 503" o:spid="_x0000_s1160" type="#_x0000_t202" style="position:absolute;margin-left:71.3pt;margin-top:706.9pt;width:7.9pt;height:49.5pt;z-index:-2516560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v&#10;+SKJ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A5DE4A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94" behindDoc="1" locked="0" layoutInCell="1" allowOverlap="1" wp14:anchorId="79205DC7" wp14:editId="4831594B">
              <wp:simplePos x="0" y="0"/>
              <wp:positionH relativeFrom="page">
                <wp:posOffset>905510</wp:posOffset>
              </wp:positionH>
              <wp:positionV relativeFrom="page">
                <wp:posOffset>8977630</wp:posOffset>
              </wp:positionV>
              <wp:extent cx="100330" cy="628650"/>
              <wp:effectExtent l="0" t="0" r="1270" b="6350"/>
              <wp:wrapNone/>
              <wp:docPr id="497" name="Zone de texte 4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315FB0A"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205DC7" id="Zone de texte 497" o:spid="_x0000_s1161" type="#_x0000_t202" style="position:absolute;margin-left:71.3pt;margin-top:706.9pt;width:7.9pt;height:49.5pt;z-index:-2516560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os0pG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0315FB0A"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95" behindDoc="1" locked="0" layoutInCell="1" allowOverlap="1" wp14:anchorId="28A1E700" wp14:editId="283B7FB8">
              <wp:simplePos x="0" y="0"/>
              <wp:positionH relativeFrom="page">
                <wp:posOffset>6510655</wp:posOffset>
              </wp:positionH>
              <wp:positionV relativeFrom="page">
                <wp:posOffset>9714865</wp:posOffset>
              </wp:positionV>
              <wp:extent cx="152400" cy="194310"/>
              <wp:effectExtent l="0" t="0" r="0" b="8890"/>
              <wp:wrapNone/>
              <wp:docPr id="496" name="Zone de texte 4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417F7F8"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A1E700" id="Zone de texte 496" o:spid="_x0000_s1162" type="#_x0000_t202" style="position:absolute;margin-left:512.65pt;margin-top:764.95pt;width:12pt;height:15.3pt;z-index:-2516560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6yUIy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7417F7F8"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92" behindDoc="1" locked="0" layoutInCell="1" allowOverlap="1" wp14:anchorId="0A7FE098" wp14:editId="0D9F77C9">
              <wp:simplePos x="0" y="0"/>
              <wp:positionH relativeFrom="page">
                <wp:posOffset>905510</wp:posOffset>
              </wp:positionH>
              <wp:positionV relativeFrom="page">
                <wp:posOffset>8977630</wp:posOffset>
              </wp:positionV>
              <wp:extent cx="100330" cy="628650"/>
              <wp:effectExtent l="0" t="0" r="1270" b="6350"/>
              <wp:wrapNone/>
              <wp:docPr id="495" name="Zone de texte 4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BA3156F"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FE098" id="Zone de texte 495" o:spid="_x0000_s1163" type="#_x0000_t202" style="position:absolute;margin-left:71.3pt;margin-top:706.9pt;width:7.9pt;height:49.5pt;z-index:-251656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6CwZwB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0BA3156F"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93" behindDoc="1" locked="0" layoutInCell="1" allowOverlap="1" wp14:anchorId="23C53309" wp14:editId="39C30780">
              <wp:simplePos x="0" y="0"/>
              <wp:positionH relativeFrom="page">
                <wp:posOffset>6510655</wp:posOffset>
              </wp:positionH>
              <wp:positionV relativeFrom="page">
                <wp:posOffset>9714865</wp:posOffset>
              </wp:positionV>
              <wp:extent cx="152400" cy="194310"/>
              <wp:effectExtent l="0" t="0" r="0" b="8890"/>
              <wp:wrapNone/>
              <wp:docPr id="494" name="Zone de texte 4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58D762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53309" id="_x0000_s1164" type="#_x0000_t202" style="position:absolute;margin-left:512.65pt;margin-top:764.95pt;width:12pt;height:15.3pt;z-index:-2516560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HeXJl8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58D762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91" behindDoc="1" locked="0" layoutInCell="1" allowOverlap="1" wp14:anchorId="41A4CA9C" wp14:editId="0A039D29">
              <wp:simplePos x="0" y="0"/>
              <wp:positionH relativeFrom="page">
                <wp:posOffset>6510655</wp:posOffset>
              </wp:positionH>
              <wp:positionV relativeFrom="page">
                <wp:posOffset>9714865</wp:posOffset>
              </wp:positionV>
              <wp:extent cx="152400" cy="194310"/>
              <wp:effectExtent l="0" t="0" r="0" b="8890"/>
              <wp:wrapNone/>
              <wp:docPr id="493" name="Zone de texte 4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4C5C1CA"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4CA9C" id="Zone de texte 493" o:spid="_x0000_s1165" type="#_x0000_t202" style="position:absolute;margin-left:512.65pt;margin-top:764.95pt;width:12pt;height:15.3pt;z-index:-2516560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m6xGl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4C5C1CA"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90" behindDoc="1" locked="0" layoutInCell="1" allowOverlap="1" wp14:anchorId="4A2464CD" wp14:editId="47B0D156">
              <wp:simplePos x="0" y="0"/>
              <wp:positionH relativeFrom="page">
                <wp:posOffset>6510655</wp:posOffset>
              </wp:positionH>
              <wp:positionV relativeFrom="page">
                <wp:posOffset>9714865</wp:posOffset>
              </wp:positionV>
              <wp:extent cx="152400" cy="194310"/>
              <wp:effectExtent l="0" t="0" r="0" b="8890"/>
              <wp:wrapNone/>
              <wp:docPr id="492" name="Zone de texte 4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D6050C9"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464CD" id="Zone de texte 492" o:spid="_x0000_s1166" type="#_x0000_t202" style="position:absolute;margin-left:512.65pt;margin-top:764.95pt;width:12pt;height:15.3pt;z-index:-2516560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JxMcF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D6050C9"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89" behindDoc="1" locked="0" layoutInCell="1" allowOverlap="1" wp14:anchorId="1E808A0A" wp14:editId="655BA6DB">
              <wp:simplePos x="0" y="0"/>
              <wp:positionH relativeFrom="page">
                <wp:posOffset>905510</wp:posOffset>
              </wp:positionH>
              <wp:positionV relativeFrom="page">
                <wp:posOffset>8977630</wp:posOffset>
              </wp:positionV>
              <wp:extent cx="100330" cy="628650"/>
              <wp:effectExtent l="0" t="0" r="1270" b="6350"/>
              <wp:wrapNone/>
              <wp:docPr id="491" name="Zone de texte 4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61D9388"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808A0A" id="Zone de texte 491" o:spid="_x0000_s1167" type="#_x0000_t202" style="position:absolute;margin-left:71.3pt;margin-top:706.9pt;width:7.9pt;height:49.5pt;z-index:-2516560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f&#10;RWFQ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61D9388"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87" behindDoc="1" locked="0" layoutInCell="1" allowOverlap="1" wp14:anchorId="4A9D6EA1" wp14:editId="081D1EDE">
              <wp:simplePos x="0" y="0"/>
              <wp:positionH relativeFrom="page">
                <wp:posOffset>905510</wp:posOffset>
              </wp:positionH>
              <wp:positionV relativeFrom="page">
                <wp:posOffset>8977630</wp:posOffset>
              </wp:positionV>
              <wp:extent cx="100330" cy="628650"/>
              <wp:effectExtent l="0" t="0" r="1270" b="6350"/>
              <wp:wrapNone/>
              <wp:docPr id="490" name="Zone de texte 4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81C94DC"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D6EA1" id="Zone de texte 490" o:spid="_x0000_s1168" type="#_x0000_t202" style="position:absolute;margin-left:71.3pt;margin-top:706.9pt;width:7.9pt;height:49.5pt;z-index:-2516560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FzQ&#10;rJc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081C94DC"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88" behindDoc="1" locked="0" layoutInCell="1" allowOverlap="1" wp14:anchorId="5A3ACC06" wp14:editId="6035CF10">
              <wp:simplePos x="0" y="0"/>
              <wp:positionH relativeFrom="page">
                <wp:posOffset>6510655</wp:posOffset>
              </wp:positionH>
              <wp:positionV relativeFrom="page">
                <wp:posOffset>9714865</wp:posOffset>
              </wp:positionV>
              <wp:extent cx="152400" cy="194310"/>
              <wp:effectExtent l="0" t="0" r="0" b="8890"/>
              <wp:wrapNone/>
              <wp:docPr id="489" name="Zone de texte 4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5D7CD15"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ACC06" id="Zone de texte 489" o:spid="_x0000_s1169" type="#_x0000_t202" style="position:absolute;margin-left:512.65pt;margin-top:764.95pt;width:12pt;height:15.3pt;z-index:-2516560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RTNAI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5D7CD15"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85" behindDoc="1" locked="0" layoutInCell="1" allowOverlap="1" wp14:anchorId="1B2FA26D" wp14:editId="0B557D4B">
              <wp:simplePos x="0" y="0"/>
              <wp:positionH relativeFrom="page">
                <wp:posOffset>905510</wp:posOffset>
              </wp:positionH>
              <wp:positionV relativeFrom="page">
                <wp:posOffset>8977630</wp:posOffset>
              </wp:positionV>
              <wp:extent cx="100330" cy="628650"/>
              <wp:effectExtent l="0" t="0" r="1270" b="6350"/>
              <wp:wrapNone/>
              <wp:docPr id="488" name="Zone de texte 4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869A99B"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FA26D" id="Zone de texte 488" o:spid="_x0000_s1170" type="#_x0000_t202" style="position:absolute;margin-left:71.3pt;margin-top:706.9pt;width:7.9pt;height:49.5pt;z-index:-2516560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V&#10;aCtX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869A99B"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86" behindDoc="1" locked="0" layoutInCell="1" allowOverlap="1" wp14:anchorId="0E5CDD69" wp14:editId="69B46FF9">
              <wp:simplePos x="0" y="0"/>
              <wp:positionH relativeFrom="page">
                <wp:posOffset>6510655</wp:posOffset>
              </wp:positionH>
              <wp:positionV relativeFrom="page">
                <wp:posOffset>9714865</wp:posOffset>
              </wp:positionV>
              <wp:extent cx="152400" cy="194310"/>
              <wp:effectExtent l="0" t="0" r="0" b="8890"/>
              <wp:wrapNone/>
              <wp:docPr id="487" name="Zone de texte 4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6E04CF7"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5CDD69" id="Zone de texte 487" o:spid="_x0000_s1171" type="#_x0000_t202" style="position:absolute;margin-left:512.65pt;margin-top:764.95pt;width:12pt;height:15.3pt;z-index:-2516560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fxWq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46E04CF7"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81" behindDoc="1" locked="0" layoutInCell="1" allowOverlap="1" wp14:anchorId="17D15DA7" wp14:editId="4A389978">
              <wp:simplePos x="0" y="0"/>
              <wp:positionH relativeFrom="page">
                <wp:posOffset>6510655</wp:posOffset>
              </wp:positionH>
              <wp:positionV relativeFrom="page">
                <wp:posOffset>9714865</wp:posOffset>
              </wp:positionV>
              <wp:extent cx="152400" cy="194310"/>
              <wp:effectExtent l="0" t="0" r="0" b="8890"/>
              <wp:wrapNone/>
              <wp:docPr id="486" name="Zone de texte 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7BB2B63"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15DA7" id="Zone de texte 486" o:spid="_x0000_s1172" type="#_x0000_t202" style="position:absolute;margin-left:512.65pt;margin-top:764.95pt;width:12pt;height:15.3pt;z-index:-2516560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Pzq2G0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57BB2B63"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79" behindDoc="1" locked="0" layoutInCell="1" allowOverlap="1" wp14:anchorId="1030D153" wp14:editId="78646DA7">
              <wp:simplePos x="0" y="0"/>
              <wp:positionH relativeFrom="page">
                <wp:posOffset>6510655</wp:posOffset>
              </wp:positionH>
              <wp:positionV relativeFrom="page">
                <wp:posOffset>9714865</wp:posOffset>
              </wp:positionV>
              <wp:extent cx="152400" cy="194310"/>
              <wp:effectExtent l="0" t="0" r="0" b="8890"/>
              <wp:wrapNone/>
              <wp:docPr id="485" name="Zone de texte 4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89147D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0D153" id="Zone de texte 485" o:spid="_x0000_s1173" type="#_x0000_t202" style="position:absolute;margin-left:512.65pt;margin-top:764.95pt;width:12pt;height:15.3pt;z-index:-2516561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1niVz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389147D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84" behindDoc="1" locked="0" layoutInCell="1" allowOverlap="1" wp14:anchorId="3BCB6B27" wp14:editId="3FCF906F">
              <wp:simplePos x="0" y="0"/>
              <wp:positionH relativeFrom="page">
                <wp:posOffset>6510655</wp:posOffset>
              </wp:positionH>
              <wp:positionV relativeFrom="page">
                <wp:posOffset>9714865</wp:posOffset>
              </wp:positionV>
              <wp:extent cx="152400" cy="194310"/>
              <wp:effectExtent l="0" t="0" r="0" b="8890"/>
              <wp:wrapNone/>
              <wp:docPr id="484" name="Zone de texte 4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99BF5A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B6B27" id="Zone de texte 484" o:spid="_x0000_s1174" type="#_x0000_t202" style="position:absolute;margin-left:512.65pt;margin-top:764.95pt;width:12pt;height:15.3pt;z-index:-25165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gWPb5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99BF5A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80" behindDoc="1" locked="0" layoutInCell="1" allowOverlap="1" wp14:anchorId="1FB7CFAA" wp14:editId="18E4DA67">
              <wp:simplePos x="0" y="0"/>
              <wp:positionH relativeFrom="page">
                <wp:posOffset>6510655</wp:posOffset>
              </wp:positionH>
              <wp:positionV relativeFrom="page">
                <wp:posOffset>9714865</wp:posOffset>
              </wp:positionV>
              <wp:extent cx="152400" cy="194310"/>
              <wp:effectExtent l="0" t="0" r="0" b="8890"/>
              <wp:wrapNone/>
              <wp:docPr id="481" name="Zone de texte 4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900228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7CFAA" id="Zone de texte 481" o:spid="_x0000_s1175" type="#_x0000_t202" style="position:absolute;margin-left:512.65pt;margin-top:764.95pt;width:12pt;height:15.3pt;z-index:-2516561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dIKRx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900228B"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78" behindDoc="1" locked="0" layoutInCell="1" allowOverlap="1" wp14:anchorId="4846E664" wp14:editId="1E9B605C">
              <wp:simplePos x="0" y="0"/>
              <wp:positionH relativeFrom="page">
                <wp:posOffset>6510655</wp:posOffset>
              </wp:positionH>
              <wp:positionV relativeFrom="page">
                <wp:posOffset>9714865</wp:posOffset>
              </wp:positionV>
              <wp:extent cx="152400" cy="194310"/>
              <wp:effectExtent l="0" t="0" r="0" b="8890"/>
              <wp:wrapNone/>
              <wp:docPr id="480" name="Zone de texte 4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CF74D15"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6E664" id="Zone de texte 480" o:spid="_x0000_s1176" type="#_x0000_t202" style="position:absolute;margin-left:512.65pt;margin-top:764.95pt;width:12pt;height:15.3pt;z-index:-2516561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B+&#10;Mzu4EAIAABA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0CF74D15"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77" behindDoc="1" locked="0" layoutInCell="1" allowOverlap="1" wp14:anchorId="7103F6AC" wp14:editId="49CC7313">
              <wp:simplePos x="0" y="0"/>
              <wp:positionH relativeFrom="page">
                <wp:posOffset>905510</wp:posOffset>
              </wp:positionH>
              <wp:positionV relativeFrom="page">
                <wp:posOffset>8977630</wp:posOffset>
              </wp:positionV>
              <wp:extent cx="100330" cy="628650"/>
              <wp:effectExtent l="0" t="0" r="1270" b="6350"/>
              <wp:wrapNone/>
              <wp:docPr id="478"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16BF0"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3F6AC" id="_x0000_s1177" type="#_x0000_t202" style="position:absolute;margin-left:71.3pt;margin-top:706.9pt;width:7.9pt;height:49.5pt;z-index:-2516561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aH7jv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01716BF0"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83" behindDoc="1" locked="0" layoutInCell="1" allowOverlap="1" wp14:anchorId="22FE7E63" wp14:editId="43678EF2">
              <wp:simplePos x="0" y="0"/>
              <wp:positionH relativeFrom="page">
                <wp:posOffset>6510655</wp:posOffset>
              </wp:positionH>
              <wp:positionV relativeFrom="page">
                <wp:posOffset>9714865</wp:posOffset>
              </wp:positionV>
              <wp:extent cx="152400" cy="194310"/>
              <wp:effectExtent l="0" t="0" r="0" b="8890"/>
              <wp:wrapNone/>
              <wp:docPr id="477" name="Zone de texte 4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8BA2951"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E7E63" id="Zone de texte 477" o:spid="_x0000_s1178" type="#_x0000_t202" style="position:absolute;margin-left:512.65pt;margin-top:764.95pt;width:12pt;height:15.3pt;z-index:-2516560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BziSNU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68BA2951"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76" behindDoc="1" locked="0" layoutInCell="1" allowOverlap="1" wp14:anchorId="0FBF4A01" wp14:editId="76E3BB18">
              <wp:simplePos x="0" y="0"/>
              <wp:positionH relativeFrom="page">
                <wp:posOffset>6510655</wp:posOffset>
              </wp:positionH>
              <wp:positionV relativeFrom="page">
                <wp:posOffset>9714865</wp:posOffset>
              </wp:positionV>
              <wp:extent cx="152400" cy="194310"/>
              <wp:effectExtent l="0" t="0" r="0" b="8890"/>
              <wp:wrapNone/>
              <wp:docPr id="476" name="Zone de texte 4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C5B8306"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F4A01" id="Zone de texte 476" o:spid="_x0000_s1179" type="#_x0000_t202" style="position:absolute;margin-left:512.65pt;margin-top:764.95pt;width:12pt;height:15.3pt;z-index:-251656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5ktC5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C5B8306"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56" behindDoc="1" locked="0" layoutInCell="1" allowOverlap="1" wp14:anchorId="53FD6E9C" wp14:editId="198D781D">
              <wp:simplePos x="0" y="0"/>
              <wp:positionH relativeFrom="page">
                <wp:posOffset>6510655</wp:posOffset>
              </wp:positionH>
              <wp:positionV relativeFrom="page">
                <wp:posOffset>9714865</wp:posOffset>
              </wp:positionV>
              <wp:extent cx="152400" cy="194310"/>
              <wp:effectExtent l="0" t="0" r="0" b="8890"/>
              <wp:wrapNone/>
              <wp:docPr id="475" name="Zone de texte 4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F7B2EBE"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D6E9C" id="Zone de texte 475" o:spid="_x0000_s1180" type="#_x0000_t202" style="position:absolute;margin-left:512.65pt;margin-top:764.95pt;width:12pt;height:15.3pt;z-index:-2516561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bz6KB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F7B2EBE"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355" behindDoc="1" locked="0" layoutInCell="1" allowOverlap="1" wp14:anchorId="6C0D12B7" wp14:editId="6345B5B1">
              <wp:simplePos x="0" y="0"/>
              <wp:positionH relativeFrom="page">
                <wp:posOffset>6510655</wp:posOffset>
              </wp:positionH>
              <wp:positionV relativeFrom="page">
                <wp:posOffset>9714865</wp:posOffset>
              </wp:positionV>
              <wp:extent cx="152400" cy="194310"/>
              <wp:effectExtent l="0" t="0" r="0" b="8890"/>
              <wp:wrapNone/>
              <wp:docPr id="474" name="Zone de texte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40182"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0D12B7" id="_x0000_s1181" type="#_x0000_t202" style="position:absolute;margin-left:512.65pt;margin-top:764.95pt;width:12pt;height:15.3pt;z-index:-2516561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Q3L0rBQCAAAQ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5AC40182"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374" behindDoc="1" locked="0" layoutInCell="1" allowOverlap="1" wp14:anchorId="5E14F2F6" wp14:editId="04583A3F">
              <wp:simplePos x="0" y="0"/>
              <wp:positionH relativeFrom="page">
                <wp:posOffset>905510</wp:posOffset>
              </wp:positionH>
              <wp:positionV relativeFrom="page">
                <wp:posOffset>8977630</wp:posOffset>
              </wp:positionV>
              <wp:extent cx="100330" cy="628650"/>
              <wp:effectExtent l="0" t="0" r="1270" b="6350"/>
              <wp:wrapNone/>
              <wp:docPr id="473" name="Zone de texte 4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E71F547"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14F2F6" id="Zone de texte 473" o:spid="_x0000_s1182" type="#_x0000_t202" style="position:absolute;margin-left:71.3pt;margin-top:706.9pt;width:7.9pt;height:49.5pt;z-index:-2516561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Q1u0q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7E71F547"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75" behindDoc="1" locked="0" layoutInCell="1" allowOverlap="1" wp14:anchorId="5ECDC5ED" wp14:editId="47BF286D">
              <wp:simplePos x="0" y="0"/>
              <wp:positionH relativeFrom="page">
                <wp:posOffset>6510655</wp:posOffset>
              </wp:positionH>
              <wp:positionV relativeFrom="page">
                <wp:posOffset>9714865</wp:posOffset>
              </wp:positionV>
              <wp:extent cx="152400" cy="194310"/>
              <wp:effectExtent l="0" t="0" r="0" b="8890"/>
              <wp:wrapNone/>
              <wp:docPr id="472" name="Zone de texte 4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9417D37"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DC5ED" id="Zone de texte 472" o:spid="_x0000_s1183" type="#_x0000_t202" style="position:absolute;margin-left:512.65pt;margin-top:764.95pt;width:12pt;height:15.3pt;z-index:-2516561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GxWwNA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29417D37"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73" behindDoc="1" locked="0" layoutInCell="1" allowOverlap="1" wp14:anchorId="17A9C011" wp14:editId="0B7EB784">
              <wp:simplePos x="0" y="0"/>
              <wp:positionH relativeFrom="page">
                <wp:posOffset>905510</wp:posOffset>
              </wp:positionH>
              <wp:positionV relativeFrom="page">
                <wp:posOffset>8977630</wp:posOffset>
              </wp:positionV>
              <wp:extent cx="100330" cy="628650"/>
              <wp:effectExtent l="0" t="0" r="1270" b="6350"/>
              <wp:wrapNone/>
              <wp:docPr id="471" name="Zone de texte 4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2785B09"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9C011" id="Zone de texte 471" o:spid="_x0000_s1184" type="#_x0000_t202" style="position:absolute;margin-left:71.3pt;margin-top:706.9pt;width:7.9pt;height:49.5pt;z-index:-2516561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3+maP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2785B09"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353" behindDoc="1" locked="0" layoutInCell="1" allowOverlap="1" wp14:anchorId="047AD49F" wp14:editId="1752F53C">
              <wp:simplePos x="0" y="0"/>
              <wp:positionH relativeFrom="page">
                <wp:posOffset>905510</wp:posOffset>
              </wp:positionH>
              <wp:positionV relativeFrom="page">
                <wp:posOffset>8977630</wp:posOffset>
              </wp:positionV>
              <wp:extent cx="100330" cy="628650"/>
              <wp:effectExtent l="0" t="0" r="1270" b="6350"/>
              <wp:wrapNone/>
              <wp:docPr id="470" name="Zone de texte 4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6B174F0"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AD49F" id="Zone de texte 470" o:spid="_x0000_s1185" type="#_x0000_t202" style="position:absolute;margin-left:71.3pt;margin-top:706.9pt;width:7.9pt;height:49.5pt;z-index:-2516561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6&#10;mQJR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6B174F0"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54" behindDoc="1" locked="0" layoutInCell="1" allowOverlap="1" wp14:anchorId="2816F6E6" wp14:editId="6496ADB3">
              <wp:simplePos x="0" y="0"/>
              <wp:positionH relativeFrom="page">
                <wp:posOffset>6510655</wp:posOffset>
              </wp:positionH>
              <wp:positionV relativeFrom="page">
                <wp:posOffset>9714865</wp:posOffset>
              </wp:positionV>
              <wp:extent cx="152400" cy="194310"/>
              <wp:effectExtent l="0" t="0" r="0" b="8890"/>
              <wp:wrapNone/>
              <wp:docPr id="469" name="Zone de texte 4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957EFC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16F6E6" id="Zone de texte 469" o:spid="_x0000_s1186" type="#_x0000_t202" style="position:absolute;margin-left:512.65pt;margin-top:764.95pt;width:12pt;height:15.3pt;z-index:-2516561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OjSh1w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957EFC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51" behindDoc="1" locked="0" layoutInCell="1" allowOverlap="1" wp14:anchorId="2986ED3A" wp14:editId="0392A0FF">
              <wp:simplePos x="0" y="0"/>
              <wp:positionH relativeFrom="page">
                <wp:posOffset>905510</wp:posOffset>
              </wp:positionH>
              <wp:positionV relativeFrom="page">
                <wp:posOffset>8977630</wp:posOffset>
              </wp:positionV>
              <wp:extent cx="100330" cy="628650"/>
              <wp:effectExtent l="0" t="0" r="1270" b="6350"/>
              <wp:wrapNone/>
              <wp:docPr id="468" name="Zone de texte 4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49762C9"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86ED3A" id="Zone de texte 468" o:spid="_x0000_s1187" type="#_x0000_t202" style="position:absolute;margin-left:71.3pt;margin-top:706.9pt;width:7.9pt;height:49.5pt;z-index:-2516561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Mff&#10;8yU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149762C9"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52" behindDoc="1" locked="0" layoutInCell="1" allowOverlap="1" wp14:anchorId="2AFCA360" wp14:editId="2B36F882">
              <wp:simplePos x="0" y="0"/>
              <wp:positionH relativeFrom="page">
                <wp:posOffset>6510655</wp:posOffset>
              </wp:positionH>
              <wp:positionV relativeFrom="page">
                <wp:posOffset>9714865</wp:posOffset>
              </wp:positionV>
              <wp:extent cx="152400" cy="194310"/>
              <wp:effectExtent l="0" t="0" r="0" b="8890"/>
              <wp:wrapNone/>
              <wp:docPr id="467" name="Text Box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37C75"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CA360" id="Text Box 106" o:spid="_x0000_s1188" type="#_x0000_t202" style="position:absolute;margin-left:512.65pt;margin-top:764.95pt;width:12pt;height:15.3pt;z-index:-25165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" filled="f" stroked="f">
              <o:lock v:ext="edit" aspectratio="t" verticies="t" text="t" shapetype="t"/>
              <v:textbox inset="0,0,0,0">
                <w:txbxContent>
                  <w:p w14:paraId="63437C75"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71" behindDoc="1" locked="0" layoutInCell="1" allowOverlap="1" wp14:anchorId="57EBC4C8" wp14:editId="76E84A98">
              <wp:simplePos x="0" y="0"/>
              <wp:positionH relativeFrom="page">
                <wp:posOffset>905510</wp:posOffset>
              </wp:positionH>
              <wp:positionV relativeFrom="page">
                <wp:posOffset>8977630</wp:posOffset>
              </wp:positionV>
              <wp:extent cx="100330" cy="628650"/>
              <wp:effectExtent l="0" t="0" r="1270" b="6350"/>
              <wp:wrapNone/>
              <wp:docPr id="466" name="Zone de texte 4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395F9D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BC4C8" id="Zone de texte 466" o:spid="_x0000_s1189" type="#_x0000_t202" style="position:absolute;margin-left:71.3pt;margin-top:706.9pt;width:7.9pt;height:49.5pt;z-index:-2516561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k&#10;IOwK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395F9D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72" behindDoc="1" locked="0" layoutInCell="1" allowOverlap="1" wp14:anchorId="5811F433" wp14:editId="4882B256">
              <wp:simplePos x="0" y="0"/>
              <wp:positionH relativeFrom="page">
                <wp:posOffset>6510655</wp:posOffset>
              </wp:positionH>
              <wp:positionV relativeFrom="page">
                <wp:posOffset>9714865</wp:posOffset>
              </wp:positionV>
              <wp:extent cx="152400" cy="194310"/>
              <wp:effectExtent l="0" t="0" r="0" b="8890"/>
              <wp:wrapNone/>
              <wp:docPr id="465" name="Zone de texte 4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29BE43E"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11F433" id="Zone de texte 465" o:spid="_x0000_s1190" type="#_x0000_t202" style="position:absolute;margin-left:512.65pt;margin-top:764.95pt;width:12pt;height:15.3pt;z-index:-2516561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MAHIn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29BE43E"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70" behindDoc="1" locked="0" layoutInCell="1" allowOverlap="1" wp14:anchorId="411084DB" wp14:editId="590076AA">
              <wp:simplePos x="0" y="0"/>
              <wp:positionH relativeFrom="page">
                <wp:posOffset>905510</wp:posOffset>
              </wp:positionH>
              <wp:positionV relativeFrom="page">
                <wp:posOffset>8977630</wp:posOffset>
              </wp:positionV>
              <wp:extent cx="100330" cy="628650"/>
              <wp:effectExtent l="0" t="0" r="1270" b="6350"/>
              <wp:wrapNone/>
              <wp:docPr id="464" name="Zone de texte 4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9D3697F"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084DB" id="Zone de texte 464" o:spid="_x0000_s1191" type="#_x0000_t202" style="position:absolute;margin-left:71.3pt;margin-top:706.9pt;width:7.9pt;height:49.5pt;z-index:-2516561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4w0GX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9D3697F"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49" behindDoc="1" locked="0" layoutInCell="1" allowOverlap="1" wp14:anchorId="5B1D2CC9" wp14:editId="01D54768">
              <wp:simplePos x="0" y="0"/>
              <wp:positionH relativeFrom="page">
                <wp:posOffset>905510</wp:posOffset>
              </wp:positionH>
              <wp:positionV relativeFrom="page">
                <wp:posOffset>8977630</wp:posOffset>
              </wp:positionV>
              <wp:extent cx="100330" cy="628650"/>
              <wp:effectExtent l="0" t="0" r="1270" b="6350"/>
              <wp:wrapNone/>
              <wp:docPr id="463" name="Zone de texte 4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FB5E446"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D2CC9" id="Zone de texte 463" o:spid="_x0000_s1192" type="#_x0000_t202" style="position:absolute;margin-left:71.3pt;margin-top:706.9pt;width:7.9pt;height:49.5pt;z-index:-2516561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U&#10;lGQP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FB5E446"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350" behindDoc="1" locked="0" layoutInCell="1" allowOverlap="1" wp14:anchorId="22083007" wp14:editId="6E21069E">
              <wp:simplePos x="0" y="0"/>
              <wp:positionH relativeFrom="page">
                <wp:posOffset>6510655</wp:posOffset>
              </wp:positionH>
              <wp:positionV relativeFrom="page">
                <wp:posOffset>9714865</wp:posOffset>
              </wp:positionV>
              <wp:extent cx="152400" cy="194310"/>
              <wp:effectExtent l="0" t="0" r="0" b="8890"/>
              <wp:wrapNone/>
              <wp:docPr id="462" name="Zone de texte 4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4B6C6B3"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83007" id="Zone de texte 462" o:spid="_x0000_s1193" type="#_x0000_t202" style="position:absolute;margin-left:512.65pt;margin-top:764.95pt;width:12pt;height:15.3pt;z-index:-2516561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7mRB2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4B6C6B3"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47" behindDoc="1" locked="0" layoutInCell="1" allowOverlap="1" wp14:anchorId="26AB8D7D" wp14:editId="0407D131">
              <wp:simplePos x="0" y="0"/>
              <wp:positionH relativeFrom="page">
                <wp:posOffset>905510</wp:posOffset>
              </wp:positionH>
              <wp:positionV relativeFrom="page">
                <wp:posOffset>8977630</wp:posOffset>
              </wp:positionV>
              <wp:extent cx="100330" cy="628650"/>
              <wp:effectExtent l="0" t="0" r="1270" b="6350"/>
              <wp:wrapNone/>
              <wp:docPr id="461" name="Zone de texte 4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04C7DA5"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B8D7D" id="Zone de texte 461" o:spid="_x0000_s1194" type="#_x0000_t202" style="position:absolute;margin-left:71.3pt;margin-top:706.9pt;width:7.9pt;height:49.5pt;z-index:-2516561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yCZKm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304C7DA5"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48" behindDoc="1" locked="0" layoutInCell="1" allowOverlap="1" wp14:anchorId="439857FA" wp14:editId="3AF0FDAC">
              <wp:simplePos x="0" y="0"/>
              <wp:positionH relativeFrom="page">
                <wp:posOffset>6510655</wp:posOffset>
              </wp:positionH>
              <wp:positionV relativeFrom="page">
                <wp:posOffset>9714865</wp:posOffset>
              </wp:positionV>
              <wp:extent cx="152400" cy="194310"/>
              <wp:effectExtent l="0" t="0" r="0" b="8890"/>
              <wp:wrapNone/>
              <wp:docPr id="460" name="Zone de text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03107"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9857FA" id="_x0000_s1195" type="#_x0000_t202" style="position:absolute;margin-left:512.65pt;margin-top:764.95pt;width:12pt;height:15.3pt;z-index:-2516561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v7b9xQCAAAQ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33703107"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68" behindDoc="1" locked="0" layoutInCell="1" allowOverlap="1" wp14:anchorId="68D5219A" wp14:editId="4A408427">
              <wp:simplePos x="0" y="0"/>
              <wp:positionH relativeFrom="page">
                <wp:posOffset>905510</wp:posOffset>
              </wp:positionH>
              <wp:positionV relativeFrom="page">
                <wp:posOffset>8977630</wp:posOffset>
              </wp:positionV>
              <wp:extent cx="100330" cy="628650"/>
              <wp:effectExtent l="0" t="0" r="1270" b="6350"/>
              <wp:wrapNone/>
              <wp:docPr id="459" name="Zone de texte 4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32B4F5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5219A" id="Zone de texte 459" o:spid="_x0000_s1196" type="#_x0000_t202" style="position:absolute;margin-left:71.3pt;margin-top:706.9pt;width:7.9pt;height:49.5pt;z-index:-25165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a&#10;+Gt5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32B4F52"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69" behindDoc="1" locked="0" layoutInCell="1" allowOverlap="1" wp14:anchorId="7D4870BD" wp14:editId="281AAFC0">
              <wp:simplePos x="0" y="0"/>
              <wp:positionH relativeFrom="page">
                <wp:posOffset>6510655</wp:posOffset>
              </wp:positionH>
              <wp:positionV relativeFrom="page">
                <wp:posOffset>9714865</wp:posOffset>
              </wp:positionV>
              <wp:extent cx="152400" cy="194310"/>
              <wp:effectExtent l="0" t="0" r="0" b="8890"/>
              <wp:wrapNone/>
              <wp:docPr id="458" name="Zone de texte 4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7425F5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870BD" id="Zone de texte 458" o:spid="_x0000_s1197" type="#_x0000_t202" style="position:absolute;margin-left:512.65pt;margin-top:764.95pt;width:12pt;height:15.3pt;z-index:-2516561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NfUfAB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57425F59"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66" behindDoc="1" locked="0" layoutInCell="1" allowOverlap="1" wp14:anchorId="1150C536" wp14:editId="22D51B97">
              <wp:simplePos x="0" y="0"/>
              <wp:positionH relativeFrom="page">
                <wp:posOffset>905510</wp:posOffset>
              </wp:positionH>
              <wp:positionV relativeFrom="page">
                <wp:posOffset>8977630</wp:posOffset>
              </wp:positionV>
              <wp:extent cx="100330" cy="628650"/>
              <wp:effectExtent l="0" t="0" r="1270" b="6350"/>
              <wp:wrapNone/>
              <wp:docPr id="454" name="Zone de texte 4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B18EF1B"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0C536" id="Zone de texte 454" o:spid="_x0000_s1198" type="#_x0000_t202" style="position:absolute;margin-left:71.3pt;margin-top:706.9pt;width:7.9pt;height:49.5pt;z-index:-2516561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w4EjH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3B18EF1B"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67" behindDoc="1" locked="0" layoutInCell="1" allowOverlap="1" wp14:anchorId="2E10078C" wp14:editId="6490243A">
              <wp:simplePos x="0" y="0"/>
              <wp:positionH relativeFrom="page">
                <wp:posOffset>6510655</wp:posOffset>
              </wp:positionH>
              <wp:positionV relativeFrom="page">
                <wp:posOffset>9714865</wp:posOffset>
              </wp:positionV>
              <wp:extent cx="152400" cy="194310"/>
              <wp:effectExtent l="0" t="0" r="0" b="8890"/>
              <wp:wrapNone/>
              <wp:docPr id="453" name="Zone de texte 4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092DDE5"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0078C" id="Zone de texte 453" o:spid="_x0000_s1199" type="#_x0000_t202" style="position:absolute;margin-left:512.65pt;margin-top:764.95pt;width:12pt;height:15.3pt;z-index:-2516561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JiA+PI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092DDE5"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45" behindDoc="1" locked="0" layoutInCell="1" allowOverlap="1" wp14:anchorId="6025ADD2" wp14:editId="08CAC401">
              <wp:simplePos x="0" y="0"/>
              <wp:positionH relativeFrom="page">
                <wp:posOffset>905510</wp:posOffset>
              </wp:positionH>
              <wp:positionV relativeFrom="page">
                <wp:posOffset>8977630</wp:posOffset>
              </wp:positionV>
              <wp:extent cx="100330" cy="628650"/>
              <wp:effectExtent l="0" t="0" r="1270" b="6350"/>
              <wp:wrapNone/>
              <wp:docPr id="451" name="Zone de texte 4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C59479E"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5ADD2" id="Zone de texte 451" o:spid="_x0000_s1200" type="#_x0000_t202" style="position:absolute;margin-left:71.3pt;margin-top:706.9pt;width:7.9pt;height:49.5pt;z-index:-2516561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ZiJU5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4C59479E"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46" behindDoc="1" locked="0" layoutInCell="1" allowOverlap="1" wp14:anchorId="51782F4B" wp14:editId="65CE024C">
              <wp:simplePos x="0" y="0"/>
              <wp:positionH relativeFrom="page">
                <wp:posOffset>6510655</wp:posOffset>
              </wp:positionH>
              <wp:positionV relativeFrom="page">
                <wp:posOffset>9714865</wp:posOffset>
              </wp:positionV>
              <wp:extent cx="152400" cy="194310"/>
              <wp:effectExtent l="0" t="0" r="0" b="8890"/>
              <wp:wrapNone/>
              <wp:docPr id="450" name="Zone de texte 4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69B4ED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2F4B" id="Zone de texte 450" o:spid="_x0000_s1201" type="#_x0000_t202" style="position:absolute;margin-left:512.65pt;margin-top:764.95pt;width:12pt;height:15.3pt;z-index:-2516561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EkvIJ8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69B4ED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43" behindDoc="1" locked="0" layoutInCell="1" allowOverlap="1" wp14:anchorId="63E3D35B" wp14:editId="2B3B16B2">
              <wp:simplePos x="0" y="0"/>
              <wp:positionH relativeFrom="page">
                <wp:posOffset>905510</wp:posOffset>
              </wp:positionH>
              <wp:positionV relativeFrom="page">
                <wp:posOffset>8977630</wp:posOffset>
              </wp:positionV>
              <wp:extent cx="100330" cy="628650"/>
              <wp:effectExtent l="0" t="0" r="1270" b="6350"/>
              <wp:wrapNone/>
              <wp:docPr id="449" name="Zone de texte 4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CB22745"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3D35B" id="Zone de texte 449" o:spid="_x0000_s1202" type="#_x0000_t202" style="position:absolute;margin-left:71.3pt;margin-top:706.9pt;width:7.9pt;height:49.5pt;z-index:-2516561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IlYJq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5CB22745"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44" behindDoc="1" locked="0" layoutInCell="1" allowOverlap="1" wp14:anchorId="0157FEED" wp14:editId="14E27286">
              <wp:simplePos x="0" y="0"/>
              <wp:positionH relativeFrom="page">
                <wp:posOffset>6510655</wp:posOffset>
              </wp:positionH>
              <wp:positionV relativeFrom="page">
                <wp:posOffset>9714865</wp:posOffset>
              </wp:positionV>
              <wp:extent cx="152400" cy="194310"/>
              <wp:effectExtent l="0" t="0" r="0" b="8890"/>
              <wp:wrapNone/>
              <wp:docPr id="448" name="Zone de texte 4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D05925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7FEED" id="Zone de texte 448" o:spid="_x0000_s1203" type="#_x0000_t202" style="position:absolute;margin-left:512.65pt;margin-top:764.95pt;width:12pt;height:15.3pt;z-index:-251656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A1bfdI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D05925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42" behindDoc="1" locked="0" layoutInCell="1" allowOverlap="1" wp14:anchorId="15383C91" wp14:editId="4E503993">
              <wp:simplePos x="0" y="0"/>
              <wp:positionH relativeFrom="page">
                <wp:posOffset>6510655</wp:posOffset>
              </wp:positionH>
              <wp:positionV relativeFrom="page">
                <wp:posOffset>9714865</wp:posOffset>
              </wp:positionV>
              <wp:extent cx="152400" cy="194310"/>
              <wp:effectExtent l="0" t="0" r="0" b="8890"/>
              <wp:wrapNone/>
              <wp:docPr id="63" name="Zone de text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E645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83C91" id="_x0000_s1204" type="#_x0000_t202" style="position:absolute;margin-left:512.65pt;margin-top:764.95pt;width:12pt;height:15.3pt;z-index:-251656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jUKtuEwIAAA8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411E645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65" behindDoc="1" locked="0" layoutInCell="1" allowOverlap="1" wp14:anchorId="55F0B6C1" wp14:editId="76BD8D66">
              <wp:simplePos x="0" y="0"/>
              <wp:positionH relativeFrom="page">
                <wp:posOffset>6510655</wp:posOffset>
              </wp:positionH>
              <wp:positionV relativeFrom="page">
                <wp:posOffset>9714865</wp:posOffset>
              </wp:positionV>
              <wp:extent cx="152400" cy="194310"/>
              <wp:effectExtent l="0" t="0" r="0" b="8890"/>
              <wp:wrapNone/>
              <wp:docPr id="62" name="Zone de text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90A0D5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0B6C1" id="Zone de texte 62" o:spid="_x0000_s1205" type="#_x0000_t202" style="position:absolute;margin-left:512.65pt;margin-top:764.95pt;width:12pt;height:15.3pt;z-index:-2516561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Jn8ZhxECAAAO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690A0D50"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41" behindDoc="1" locked="0" layoutInCell="1" allowOverlap="1" wp14:anchorId="00982972" wp14:editId="60E66974">
              <wp:simplePos x="0" y="0"/>
              <wp:positionH relativeFrom="page">
                <wp:posOffset>6510655</wp:posOffset>
              </wp:positionH>
              <wp:positionV relativeFrom="page">
                <wp:posOffset>9714865</wp:posOffset>
              </wp:positionV>
              <wp:extent cx="152400" cy="194310"/>
              <wp:effectExtent l="0" t="0" r="0" b="8890"/>
              <wp:wrapNone/>
              <wp:docPr id="60" name="Zone de text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BB2945D"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82972" id="Zone de texte 60" o:spid="_x0000_s1206" type="#_x0000_t202" style="position:absolute;margin-left:512.65pt;margin-top:764.95pt;width:12pt;height:15.3pt;z-index:-2516561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B/&#10;u5rzEAIAAA4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3BB2945D"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39" behindDoc="1" locked="0" layoutInCell="1" allowOverlap="1" wp14:anchorId="2FCEC6E4" wp14:editId="02687A76">
              <wp:simplePos x="0" y="0"/>
              <wp:positionH relativeFrom="page">
                <wp:posOffset>905510</wp:posOffset>
              </wp:positionH>
              <wp:positionV relativeFrom="page">
                <wp:posOffset>8977630</wp:posOffset>
              </wp:positionV>
              <wp:extent cx="100330" cy="628650"/>
              <wp:effectExtent l="0" t="0" r="1270" b="6350"/>
              <wp:wrapNone/>
              <wp:docPr id="59" name="Zone de text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CF96B"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EC6E4" id="_x0000_s1207" type="#_x0000_t202" style="position:absolute;margin-left:71.3pt;margin-top:706.9pt;width:7.9pt;height:49.5pt;z-index:-2516561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N&#10;cdCOEgIAAA8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112CF96B"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64" behindDoc="1" locked="0" layoutInCell="1" allowOverlap="1" wp14:anchorId="278F7B2A" wp14:editId="7D2EA2E2">
              <wp:simplePos x="0" y="0"/>
              <wp:positionH relativeFrom="page">
                <wp:posOffset>6510655</wp:posOffset>
              </wp:positionH>
              <wp:positionV relativeFrom="page">
                <wp:posOffset>9714865</wp:posOffset>
              </wp:positionV>
              <wp:extent cx="152400" cy="194310"/>
              <wp:effectExtent l="0" t="0" r="0" b="8890"/>
              <wp:wrapNone/>
              <wp:docPr id="58" name="Zone de text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2AA9192"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F7B2A" id="Zone de texte 58" o:spid="_x0000_s1208" type="#_x0000_t202" style="position:absolute;margin-left:512.65pt;margin-top:764.95pt;width:12pt;height:15.3pt;z-index:-2516561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PWurco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2AA9192"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63" behindDoc="1" locked="0" layoutInCell="1" allowOverlap="1" wp14:anchorId="29BD1855" wp14:editId="012BA3C8">
              <wp:simplePos x="0" y="0"/>
              <wp:positionH relativeFrom="page">
                <wp:posOffset>905510</wp:posOffset>
              </wp:positionH>
              <wp:positionV relativeFrom="page">
                <wp:posOffset>8977630</wp:posOffset>
              </wp:positionV>
              <wp:extent cx="100330" cy="628650"/>
              <wp:effectExtent l="0" t="0" r="1270" b="6350"/>
              <wp:wrapNone/>
              <wp:docPr id="56" name="Zone de text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FD191E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D1855" id="Zone de texte 56" o:spid="_x0000_s1209" type="#_x0000_t202" style="position:absolute;margin-left:71.3pt;margin-top:706.9pt;width:7.9pt;height:49.5pt;z-index:-2516561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AWL&#10;OycRAgAAD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7FD191E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40" behindDoc="1" locked="0" layoutInCell="1" allowOverlap="1" wp14:anchorId="0BBE91A1" wp14:editId="0236D473">
              <wp:simplePos x="0" y="0"/>
              <wp:positionH relativeFrom="page">
                <wp:posOffset>6510655</wp:posOffset>
              </wp:positionH>
              <wp:positionV relativeFrom="page">
                <wp:posOffset>9714865</wp:posOffset>
              </wp:positionV>
              <wp:extent cx="152400" cy="194310"/>
              <wp:effectExtent l="0" t="0" r="0" b="8890"/>
              <wp:wrapNone/>
              <wp:docPr id="54" name="Zone de text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0ED9CD7"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E91A1" id="Zone de texte 54" o:spid="_x0000_s1210" type="#_x0000_t202" style="position:absolute;margin-left:512.65pt;margin-top:764.95pt;width:12pt;height:15.3pt;z-index:-2516561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oswi8hECAAAO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40ED9CD7"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37" behindDoc="1" locked="0" layoutInCell="1" allowOverlap="1" wp14:anchorId="5B44450E" wp14:editId="0C80FA60">
              <wp:simplePos x="0" y="0"/>
              <wp:positionH relativeFrom="page">
                <wp:posOffset>905510</wp:posOffset>
              </wp:positionH>
              <wp:positionV relativeFrom="page">
                <wp:posOffset>8977630</wp:posOffset>
              </wp:positionV>
              <wp:extent cx="100330" cy="628650"/>
              <wp:effectExtent l="0" t="0" r="1270" b="6350"/>
              <wp:wrapNone/>
              <wp:docPr id="53" name="Zone de text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4592F8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4450E" id="Zone de texte 53" o:spid="_x0000_s1211" type="#_x0000_t202" style="position:absolute;margin-left:71.3pt;margin-top:706.9pt;width:7.9pt;height:49.5pt;z-index:-2516561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f&#10;lTQJEgIAAA4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4592F8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38" behindDoc="1" locked="0" layoutInCell="1" allowOverlap="1" wp14:anchorId="79F20395" wp14:editId="4B11F57F">
              <wp:simplePos x="0" y="0"/>
              <wp:positionH relativeFrom="page">
                <wp:posOffset>6510655</wp:posOffset>
              </wp:positionH>
              <wp:positionV relativeFrom="page">
                <wp:posOffset>9714865</wp:posOffset>
              </wp:positionV>
              <wp:extent cx="152400" cy="194310"/>
              <wp:effectExtent l="0" t="0" r="0" b="8890"/>
              <wp:wrapNone/>
              <wp:docPr id="52" name="Zone de texte 4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FD6B6"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20395" id="_x0000_s1212" type="#_x0000_t202" style="position:absolute;margin-left:512.65pt;margin-top:764.95pt;width:12pt;height:15.3pt;z-index:-2516561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NjoBQEwIAAA8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23FD6B6"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61" behindDoc="1" locked="0" layoutInCell="1" allowOverlap="1" wp14:anchorId="39ADC7C8" wp14:editId="0B03F8AE">
              <wp:simplePos x="0" y="0"/>
              <wp:positionH relativeFrom="page">
                <wp:posOffset>905510</wp:posOffset>
              </wp:positionH>
              <wp:positionV relativeFrom="page">
                <wp:posOffset>8977630</wp:posOffset>
              </wp:positionV>
              <wp:extent cx="100330" cy="628650"/>
              <wp:effectExtent l="0" t="0" r="1270" b="6350"/>
              <wp:wrapNone/>
              <wp:docPr id="51" name="Zone de text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AF2036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DC7C8" id="Zone de texte 51" o:spid="_x0000_s1213" type="#_x0000_t202" style="position:absolute;margin-left:71.3pt;margin-top:706.9pt;width:7.9pt;height:49.5pt;z-index:-2516561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M&#10;kbEREgIAAA4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1AF2036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62" behindDoc="1" locked="0" layoutInCell="1" allowOverlap="1" wp14:anchorId="5060C249" wp14:editId="3267E907">
              <wp:simplePos x="0" y="0"/>
              <wp:positionH relativeFrom="page">
                <wp:posOffset>6510655</wp:posOffset>
              </wp:positionH>
              <wp:positionV relativeFrom="page">
                <wp:posOffset>9714865</wp:posOffset>
              </wp:positionV>
              <wp:extent cx="152400" cy="194310"/>
              <wp:effectExtent l="0" t="0" r="0" b="8890"/>
              <wp:wrapNone/>
              <wp:docPr id="50" name="Zone de text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B3D0D9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0C249" id="Zone de texte 50" o:spid="_x0000_s1214" type="#_x0000_t202" style="position:absolute;margin-left:512.65pt;margin-top:764.95pt;width:12pt;height:15.3pt;z-index:-2516561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31vsAxECAAAO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2B3D0D9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59" behindDoc="1" locked="0" layoutInCell="1" allowOverlap="1" wp14:anchorId="6E46121F" wp14:editId="576385C3">
              <wp:simplePos x="0" y="0"/>
              <wp:positionH relativeFrom="page">
                <wp:posOffset>905510</wp:posOffset>
              </wp:positionH>
              <wp:positionV relativeFrom="page">
                <wp:posOffset>8977630</wp:posOffset>
              </wp:positionV>
              <wp:extent cx="100330" cy="628650"/>
              <wp:effectExtent l="0" t="0" r="1270" b="6350"/>
              <wp:wrapNone/>
              <wp:docPr id="49" name="Zone de text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BE18EA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6121F" id="Zone de texte 49" o:spid="_x0000_s1215" type="#_x0000_t202" style="position:absolute;margin-left:71.3pt;margin-top:706.9pt;width:7.9pt;height:49.5pt;z-index:-2516561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MKC&#10;REURAgAAD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0BE18EA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60" behindDoc="1" locked="0" layoutInCell="1" allowOverlap="1" wp14:anchorId="43364422" wp14:editId="200F69FA">
              <wp:simplePos x="0" y="0"/>
              <wp:positionH relativeFrom="page">
                <wp:posOffset>6510655</wp:posOffset>
              </wp:positionH>
              <wp:positionV relativeFrom="page">
                <wp:posOffset>9714865</wp:posOffset>
              </wp:positionV>
              <wp:extent cx="152400" cy="194310"/>
              <wp:effectExtent l="0" t="0" r="0" b="8890"/>
              <wp:wrapNone/>
              <wp:docPr id="48" name="Zone de text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EE9730A"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64422" id="Zone de texte 48" o:spid="_x0000_s1216" type="#_x0000_t202" style="position:absolute;margin-left:512.65pt;margin-top:764.95pt;width:12pt;height:15.3pt;z-index:-251656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DE&#10;0SzoEAIAAA4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4EE9730A"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35" behindDoc="1" locked="0" layoutInCell="1" allowOverlap="1" wp14:anchorId="26FB63A3" wp14:editId="0A615106">
              <wp:simplePos x="0" y="0"/>
              <wp:positionH relativeFrom="page">
                <wp:posOffset>905510</wp:posOffset>
              </wp:positionH>
              <wp:positionV relativeFrom="page">
                <wp:posOffset>8977630</wp:posOffset>
              </wp:positionV>
              <wp:extent cx="100330" cy="628650"/>
              <wp:effectExtent l="0" t="0" r="1270" b="6350"/>
              <wp:wrapNone/>
              <wp:docPr id="46" name="Zone de text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BA6C02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B63A3" id="Zone de texte 46" o:spid="_x0000_s1217" type="#_x0000_t202" style="position:absolute;margin-left:71.3pt;margin-top:706.9pt;width:7.9pt;height:49.5pt;z-index:-2516561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NPS6&#10;BRACAAAO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2BA6C02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36" behindDoc="1" locked="0" layoutInCell="1" allowOverlap="1" wp14:anchorId="7D6B1FAA" wp14:editId="526E054E">
              <wp:simplePos x="0" y="0"/>
              <wp:positionH relativeFrom="page">
                <wp:posOffset>6510655</wp:posOffset>
              </wp:positionH>
              <wp:positionV relativeFrom="page">
                <wp:posOffset>9714865</wp:posOffset>
              </wp:positionV>
              <wp:extent cx="152400" cy="194310"/>
              <wp:effectExtent l="0" t="0" r="0" b="8890"/>
              <wp:wrapNone/>
              <wp:docPr id="44" name="Zone de text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80AE22A"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B1FAA" id="Zone de texte 44" o:spid="_x0000_s1218" type="#_x0000_t202" style="position:absolute;margin-left:512.65pt;margin-top:764.95pt;width:12pt;height:15.3pt;z-index:-25165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Hn95XRECAAAO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780AE22A"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33" behindDoc="1" locked="0" layoutInCell="1" allowOverlap="1" wp14:anchorId="0CBCF7A3" wp14:editId="61CE6F07">
              <wp:simplePos x="0" y="0"/>
              <wp:positionH relativeFrom="page">
                <wp:posOffset>905510</wp:posOffset>
              </wp:positionH>
              <wp:positionV relativeFrom="page">
                <wp:posOffset>8977630</wp:posOffset>
              </wp:positionV>
              <wp:extent cx="100330" cy="628650"/>
              <wp:effectExtent l="0" t="0" r="1270" b="6350"/>
              <wp:wrapNone/>
              <wp:docPr id="38" name="Zone de text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260D761"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CF7A3" id="Zone de texte 38" o:spid="_x0000_s1219" type="#_x0000_t202" style="position:absolute;margin-left:71.3pt;margin-top:706.9pt;width:7.9pt;height:49.5pt;z-index:-2516561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MRu&#10;NXIRAgAAD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260D761"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34" behindDoc="1" locked="0" layoutInCell="1" allowOverlap="1" wp14:anchorId="557ABF51" wp14:editId="47865CBF">
              <wp:simplePos x="0" y="0"/>
              <wp:positionH relativeFrom="page">
                <wp:posOffset>6510655</wp:posOffset>
              </wp:positionH>
              <wp:positionV relativeFrom="page">
                <wp:posOffset>9714865</wp:posOffset>
              </wp:positionV>
              <wp:extent cx="152400" cy="194310"/>
              <wp:effectExtent l="0" t="0" r="0" b="8890"/>
              <wp:wrapNone/>
              <wp:docPr id="36" name="Zone de text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7CF559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ABF51" id="Zone de texte 36" o:spid="_x0000_s1220" type="#_x0000_t202" style="position:absolute;margin-left:512.65pt;margin-top:764.95pt;width:12pt;height:15.3pt;z-index:-2516561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N9iLLk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7CF559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31" behindDoc="1" locked="0" layoutInCell="1" allowOverlap="1" wp14:anchorId="420DD4FD" wp14:editId="08A0F93C">
              <wp:simplePos x="0" y="0"/>
              <wp:positionH relativeFrom="page">
                <wp:posOffset>905510</wp:posOffset>
              </wp:positionH>
              <wp:positionV relativeFrom="page">
                <wp:posOffset>8977630</wp:posOffset>
              </wp:positionV>
              <wp:extent cx="100330" cy="628650"/>
              <wp:effectExtent l="0" t="0" r="1270" b="6350"/>
              <wp:wrapNone/>
              <wp:docPr id="34" name="Zone de text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411EF"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DD4FD" id="_x0000_s1221" type="#_x0000_t202" style="position:absolute;margin-left:71.3pt;margin-top:706.9pt;width:7.9pt;height:49.5pt;z-index:-2516561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EIXEdxMCAAAP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468411EF"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58" behindDoc="1" locked="0" layoutInCell="1" allowOverlap="1" wp14:anchorId="5CE9B3AC" wp14:editId="22863137">
              <wp:simplePos x="0" y="0"/>
              <wp:positionH relativeFrom="page">
                <wp:posOffset>6510655</wp:posOffset>
              </wp:positionH>
              <wp:positionV relativeFrom="page">
                <wp:posOffset>9714865</wp:posOffset>
              </wp:positionV>
              <wp:extent cx="152400" cy="194310"/>
              <wp:effectExtent l="0" t="0" r="0" b="8890"/>
              <wp:wrapNone/>
              <wp:docPr id="32" name="Zone de text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48A6CB2" w14:textId="77777777" w:rsidR="00A204AB" w:rsidRPr="001563E3" w:rsidRDefault="00A204AB">
                          <w:pPr>
                            <w:spacing w:before="10"/>
                            <w:ind w:left="60"/>
                            <w:rPr>
                              <w:rFonts w:ascii="Times New Roman"/>
                              <w:strike/>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9B3AC" id="Zone de texte 32" o:spid="_x0000_s1222" type="#_x0000_t202" style="position:absolute;margin-left:512.65pt;margin-top:764.95pt;width:12pt;height:15.3pt;z-index:-2516561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BJDqa4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48A6CB2" w14:textId="77777777" w:rsidR="00A204AB" w:rsidRPr="001563E3" w:rsidRDefault="00A204AB">
                    <w:pPr>
                      <w:spacing w:before="10"/>
                      <w:ind w:left="60"/>
                      <w:rPr>
                        <w:rFonts w:ascii="Times New Roman"/>
                        <w:strike/>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32" behindDoc="1" locked="0" layoutInCell="1" allowOverlap="1" wp14:anchorId="46714B80" wp14:editId="111ACA39">
              <wp:simplePos x="0" y="0"/>
              <wp:positionH relativeFrom="page">
                <wp:posOffset>6510655</wp:posOffset>
              </wp:positionH>
              <wp:positionV relativeFrom="page">
                <wp:posOffset>9714865</wp:posOffset>
              </wp:positionV>
              <wp:extent cx="152400" cy="194310"/>
              <wp:effectExtent l="0" t="0" r="0" b="8890"/>
              <wp:wrapNone/>
              <wp:docPr id="30" name="Zone de text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A8E9A45"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14B80" id="Zone de texte 30" o:spid="_x0000_s1223" type="#_x0000_t202" style="position:absolute;margin-left:512.65pt;margin-top:764.95pt;width:12pt;height:15.3pt;z-index:-2516561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1FDTSBECAAAO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6A8E9A45"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29" behindDoc="1" locked="0" layoutInCell="1" allowOverlap="1" wp14:anchorId="4CCA3BA2" wp14:editId="4BCCABDF">
              <wp:simplePos x="0" y="0"/>
              <wp:positionH relativeFrom="page">
                <wp:posOffset>905510</wp:posOffset>
              </wp:positionH>
              <wp:positionV relativeFrom="page">
                <wp:posOffset>8977630</wp:posOffset>
              </wp:positionV>
              <wp:extent cx="100330" cy="628650"/>
              <wp:effectExtent l="0" t="0" r="1270" b="6350"/>
              <wp:wrapNone/>
              <wp:docPr id="28"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E77C5"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A3BA2" id="_x0000_s1224" type="#_x0000_t202" style="position:absolute;margin-left:71.3pt;margin-top:706.9pt;width:7.9pt;height:49.5pt;z-index:-2516561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LDj&#10;4JMRAgAADw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D7E77C5"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57" behindDoc="1" locked="0" layoutInCell="1" allowOverlap="1" wp14:anchorId="47394A60" wp14:editId="05EA6893">
              <wp:simplePos x="0" y="0"/>
              <wp:positionH relativeFrom="page">
                <wp:posOffset>6510655</wp:posOffset>
              </wp:positionH>
              <wp:positionV relativeFrom="page">
                <wp:posOffset>9714865</wp:posOffset>
              </wp:positionV>
              <wp:extent cx="152400" cy="194310"/>
              <wp:effectExtent l="0" t="0" r="0" b="8890"/>
              <wp:wrapNone/>
              <wp:docPr id="26" name="Zone de text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2319FE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94A60" id="Zone de texte 26" o:spid="_x0000_s1225" type="#_x0000_t202" style="position:absolute;margin-left:512.65pt;margin-top:764.95pt;width:12pt;height:15.3pt;z-index:-2516561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E+n2sRECAAAO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32319FE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30" behindDoc="1" locked="0" layoutInCell="1" allowOverlap="1" wp14:anchorId="1E90D623" wp14:editId="0CBA8BB9">
              <wp:simplePos x="0" y="0"/>
              <wp:positionH relativeFrom="page">
                <wp:posOffset>6510655</wp:posOffset>
              </wp:positionH>
              <wp:positionV relativeFrom="page">
                <wp:posOffset>9714865</wp:posOffset>
              </wp:positionV>
              <wp:extent cx="152400" cy="194310"/>
              <wp:effectExtent l="0" t="0" r="0" b="8890"/>
              <wp:wrapNone/>
              <wp:docPr id="24" name="Zone de text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C7AD57E"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90D623" id="Zone de texte 24" o:spid="_x0000_s1226" type="#_x0000_t202" style="position:absolute;margin-left:512.65pt;margin-top:764.95pt;width:12pt;height:15.3pt;z-index:-2516561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" filled="f" stroked="f">
              <o:lock v:ext="edit" aspectratio="t" verticies="t" text="t" shapetype="t"/>
              <v:textbox inset="0,0,0,0">
                <w:txbxContent>
                  <w:p w14:paraId="4C7AD57E"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28" behindDoc="1" locked="0" layoutInCell="1" allowOverlap="1" wp14:anchorId="6F333221" wp14:editId="1FA12D52">
              <wp:simplePos x="0" y="0"/>
              <wp:positionH relativeFrom="page">
                <wp:posOffset>6510655</wp:posOffset>
              </wp:positionH>
              <wp:positionV relativeFrom="page">
                <wp:posOffset>9714865</wp:posOffset>
              </wp:positionV>
              <wp:extent cx="152400" cy="194310"/>
              <wp:effectExtent l="0" t="0" r="0" b="8890"/>
              <wp:wrapNone/>
              <wp:docPr id="789" name="Zone de texte 7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F118071"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33221" id="Zone de texte 789" o:spid="_x0000_s1227" type="#_x0000_t202" style="position:absolute;margin-left:512.65pt;margin-top:764.95pt;width:12pt;height:15.3pt;z-index:-251656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GfH9No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F118071"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326" behindDoc="1" locked="0" layoutInCell="1" allowOverlap="1" wp14:anchorId="4D834D08" wp14:editId="05545FB6">
              <wp:simplePos x="0" y="0"/>
              <wp:positionH relativeFrom="page">
                <wp:posOffset>905510</wp:posOffset>
              </wp:positionH>
              <wp:positionV relativeFrom="page">
                <wp:posOffset>8977630</wp:posOffset>
              </wp:positionV>
              <wp:extent cx="100330" cy="628650"/>
              <wp:effectExtent l="0" t="0" r="1270" b="6350"/>
              <wp:wrapNone/>
              <wp:docPr id="790" name="Zone de texte 7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D795CE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34D08" id="Zone de texte 790" o:spid="_x0000_s1228" type="#_x0000_t202" style="position:absolute;margin-left:71.3pt;margin-top:706.9pt;width:7.9pt;height:49.5pt;z-index:-2516561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M&#10;vt3u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D795CE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27" behindDoc="1" locked="0" layoutInCell="1" allowOverlap="1" wp14:anchorId="172EA328" wp14:editId="10E87015">
              <wp:simplePos x="0" y="0"/>
              <wp:positionH relativeFrom="page">
                <wp:posOffset>6510655</wp:posOffset>
              </wp:positionH>
              <wp:positionV relativeFrom="page">
                <wp:posOffset>9714865</wp:posOffset>
              </wp:positionV>
              <wp:extent cx="152400" cy="194310"/>
              <wp:effectExtent l="0" t="0" r="0" b="8890"/>
              <wp:wrapNone/>
              <wp:docPr id="791" name="Zone de texte 7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3EDA21F"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2EA328" id="Zone de texte 791" o:spid="_x0000_s1229" type="#_x0000_t202" style="position:absolute;margin-left:512.65pt;margin-top:764.95pt;width:12pt;height:15.3pt;z-index:-2516561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js6mX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3EDA21F"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25" behindDoc="1" locked="0" layoutInCell="1" allowOverlap="1" wp14:anchorId="1295F39F" wp14:editId="40209A7D">
              <wp:simplePos x="0" y="0"/>
              <wp:positionH relativeFrom="page">
                <wp:posOffset>905510</wp:posOffset>
              </wp:positionH>
              <wp:positionV relativeFrom="page">
                <wp:posOffset>8977630</wp:posOffset>
              </wp:positionV>
              <wp:extent cx="100330" cy="628650"/>
              <wp:effectExtent l="0" t="0" r="1270" b="6350"/>
              <wp:wrapNone/>
              <wp:docPr id="792" name="Zone de texte 7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E714C71"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5F39F" id="Zone de texte 792" o:spid="_x0000_s1230" type="#_x0000_t202" style="position:absolute;margin-left:71.3pt;margin-top:706.9pt;width:7.9pt;height:49.5pt;z-index:-2516561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y5M3u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E714C71"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08" behindDoc="1" locked="0" layoutInCell="1" allowOverlap="1" wp14:anchorId="2F74A4D7" wp14:editId="3DD3847A">
              <wp:simplePos x="0" y="0"/>
              <wp:positionH relativeFrom="page">
                <wp:posOffset>905510</wp:posOffset>
              </wp:positionH>
              <wp:positionV relativeFrom="page">
                <wp:posOffset>8977630</wp:posOffset>
              </wp:positionV>
              <wp:extent cx="100330" cy="628650"/>
              <wp:effectExtent l="0" t="0" r="1270" b="6350"/>
              <wp:wrapNone/>
              <wp:docPr id="793" name="Zone de texte 7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B8E41F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A4D7" id="Zone de texte 793" o:spid="_x0000_s1231" type="#_x0000_t202" style="position:absolute;margin-left:71.3pt;margin-top:706.9pt;width:7.9pt;height:49.5pt;z-index:-2516561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buOv1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7B8E41F8"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23" behindDoc="1" locked="0" layoutInCell="1" allowOverlap="1" wp14:anchorId="508984B3" wp14:editId="768E18B4">
              <wp:simplePos x="0" y="0"/>
              <wp:positionH relativeFrom="page">
                <wp:posOffset>905510</wp:posOffset>
              </wp:positionH>
              <wp:positionV relativeFrom="page">
                <wp:posOffset>8977630</wp:posOffset>
              </wp:positionV>
              <wp:extent cx="100330" cy="628650"/>
              <wp:effectExtent l="0" t="0" r="1270" b="6350"/>
              <wp:wrapNone/>
              <wp:docPr id="794" name="Zone de texte 7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B85CCC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984B3" id="Zone de texte 794" o:spid="_x0000_s1232" type="#_x0000_t202" style="position:absolute;margin-left:71.3pt;margin-top:706.9pt;width:7.9pt;height:49.5pt;z-index:-2516561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2XrNh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B85CCC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24" behindDoc="1" locked="0" layoutInCell="1" allowOverlap="1" wp14:anchorId="68AF7936" wp14:editId="4456B02B">
              <wp:simplePos x="0" y="0"/>
              <wp:positionH relativeFrom="page">
                <wp:posOffset>6510655</wp:posOffset>
              </wp:positionH>
              <wp:positionV relativeFrom="page">
                <wp:posOffset>9714865</wp:posOffset>
              </wp:positionV>
              <wp:extent cx="152400" cy="194310"/>
              <wp:effectExtent l="0" t="0" r="0" b="8890"/>
              <wp:wrapNone/>
              <wp:docPr id="795" name="Zone de texte 7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70D56D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F7936" id="Zone de texte 795" o:spid="_x0000_s1233" type="#_x0000_t202" style="position:absolute;margin-left:512.65pt;margin-top:764.95pt;width:12pt;height:15.3pt;z-index:-2516561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2d7n+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70D56D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22" behindDoc="1" locked="0" layoutInCell="1" allowOverlap="1" wp14:anchorId="17B1C6A1" wp14:editId="4CB14859">
              <wp:simplePos x="0" y="0"/>
              <wp:positionH relativeFrom="page">
                <wp:posOffset>905510</wp:posOffset>
              </wp:positionH>
              <wp:positionV relativeFrom="page">
                <wp:posOffset>8977630</wp:posOffset>
              </wp:positionV>
              <wp:extent cx="100330" cy="628650"/>
              <wp:effectExtent l="0" t="0" r="1270" b="6350"/>
              <wp:wrapNone/>
              <wp:docPr id="796" name="Zone de texte 7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5C9559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1C6A1" id="Zone de texte 796" o:spid="_x0000_s1234" type="#_x0000_t202" style="position:absolute;margin-left:71.3pt;margin-top:706.9pt;width:7.9pt;height:49.5pt;z-index:-2516561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RcjjE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55C95590"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20" behindDoc="1" locked="0" layoutInCell="1" allowOverlap="1" wp14:anchorId="356788FB" wp14:editId="4831594B">
              <wp:simplePos x="0" y="0"/>
              <wp:positionH relativeFrom="page">
                <wp:posOffset>905510</wp:posOffset>
              </wp:positionH>
              <wp:positionV relativeFrom="page">
                <wp:posOffset>8977630</wp:posOffset>
              </wp:positionV>
              <wp:extent cx="100330" cy="628650"/>
              <wp:effectExtent l="0" t="0" r="1270" b="6350"/>
              <wp:wrapNone/>
              <wp:docPr id="797" name="Zone de texte 7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7E45F0A"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788FB" id="Zone de texte 797" o:spid="_x0000_s1235" type="#_x0000_t202" style="position:absolute;margin-left:71.3pt;margin-top:706.9pt;width:7.9pt;height:49.5pt;z-index:-25165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4Lh7f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27E45F0A"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21" behindDoc="1" locked="0" layoutInCell="1" allowOverlap="1" wp14:anchorId="59D72FD6" wp14:editId="283B7FB8">
              <wp:simplePos x="0" y="0"/>
              <wp:positionH relativeFrom="page">
                <wp:posOffset>6510655</wp:posOffset>
              </wp:positionH>
              <wp:positionV relativeFrom="page">
                <wp:posOffset>9714865</wp:posOffset>
              </wp:positionV>
              <wp:extent cx="152400" cy="194310"/>
              <wp:effectExtent l="0" t="0" r="0" b="8890"/>
              <wp:wrapNone/>
              <wp:docPr id="798" name="Zone de texte 7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F1EC16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72FD6" id="Zone de texte 798" o:spid="_x0000_s1236" type="#_x0000_t202" style="position:absolute;margin-left:512.65pt;margin-top:764.95pt;width:12pt;height:15.3pt;z-index:-2516561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XD55w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F1EC16B"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18" behindDoc="1" locked="0" layoutInCell="1" allowOverlap="1" wp14:anchorId="4D64AAB3" wp14:editId="0D9F77C9">
              <wp:simplePos x="0" y="0"/>
              <wp:positionH relativeFrom="page">
                <wp:posOffset>905510</wp:posOffset>
              </wp:positionH>
              <wp:positionV relativeFrom="page">
                <wp:posOffset>8977630</wp:posOffset>
              </wp:positionV>
              <wp:extent cx="100330" cy="628650"/>
              <wp:effectExtent l="0" t="0" r="1270" b="6350"/>
              <wp:wrapNone/>
              <wp:docPr id="799" name="Zone de texte 7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9EF2E50"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4AAB3" id="Zone de texte 799" o:spid="_x0000_s1237" type="#_x0000_t202" style="position:absolute;margin-left:71.3pt;margin-top:706.9pt;width:7.9pt;height:49.5pt;z-index:-2516561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4&#10;AuoJ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9EF2E50"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19" behindDoc="1" locked="0" layoutInCell="1" allowOverlap="1" wp14:anchorId="4F5B5258" wp14:editId="39C30780">
              <wp:simplePos x="0" y="0"/>
              <wp:positionH relativeFrom="page">
                <wp:posOffset>6510655</wp:posOffset>
              </wp:positionH>
              <wp:positionV relativeFrom="page">
                <wp:posOffset>9714865</wp:posOffset>
              </wp:positionV>
              <wp:extent cx="152400" cy="194310"/>
              <wp:effectExtent l="0" t="0" r="0" b="8890"/>
              <wp:wrapNone/>
              <wp:docPr id="800" name="Zone de texte 8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7D0AA6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B5258" id="Zone de texte 800" o:spid="_x0000_s1238" type="#_x0000_t202" style="position:absolute;margin-left:512.65pt;margin-top:764.95pt;width:12pt;height:15.3pt;z-index:-2516561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2CPTU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47D0AA6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17" behindDoc="1" locked="0" layoutInCell="1" allowOverlap="1" wp14:anchorId="2EE1E3F1" wp14:editId="0A039D29">
              <wp:simplePos x="0" y="0"/>
              <wp:positionH relativeFrom="page">
                <wp:posOffset>6510655</wp:posOffset>
              </wp:positionH>
              <wp:positionV relativeFrom="page">
                <wp:posOffset>9714865</wp:posOffset>
              </wp:positionV>
              <wp:extent cx="152400" cy="194310"/>
              <wp:effectExtent l="0" t="0" r="0" b="8890"/>
              <wp:wrapNone/>
              <wp:docPr id="801" name="Zone de texte 8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B26D8A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1E3F1" id="Zone de texte 801" o:spid="_x0000_s1239" type="#_x0000_t202" style="position:absolute;margin-left:512.65pt;margin-top:764.95pt;width:12pt;height:15.3pt;z-index:-2516561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H1TSz8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2B26D8A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16" behindDoc="1" locked="0" layoutInCell="1" allowOverlap="1" wp14:anchorId="624FD7EC" wp14:editId="47B0D156">
              <wp:simplePos x="0" y="0"/>
              <wp:positionH relativeFrom="page">
                <wp:posOffset>6510655</wp:posOffset>
              </wp:positionH>
              <wp:positionV relativeFrom="page">
                <wp:posOffset>9714865</wp:posOffset>
              </wp:positionV>
              <wp:extent cx="152400" cy="194310"/>
              <wp:effectExtent l="0" t="0" r="0" b="8890"/>
              <wp:wrapNone/>
              <wp:docPr id="802" name="Zone de texte 8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C51B22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FD7EC" id="Zone de texte 802" o:spid="_x0000_s1240" type="#_x0000_t202" style="position:absolute;margin-left:512.65pt;margin-top:764.95pt;width:12pt;height:15.3pt;z-index:-2516561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B8OOQc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C51B22B"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15" behindDoc="1" locked="0" layoutInCell="1" allowOverlap="1" wp14:anchorId="2AA76426" wp14:editId="655BA6DB">
              <wp:simplePos x="0" y="0"/>
              <wp:positionH relativeFrom="page">
                <wp:posOffset>905510</wp:posOffset>
              </wp:positionH>
              <wp:positionV relativeFrom="page">
                <wp:posOffset>8977630</wp:posOffset>
              </wp:positionV>
              <wp:extent cx="100330" cy="628650"/>
              <wp:effectExtent l="0" t="0" r="1270" b="6350"/>
              <wp:wrapNone/>
              <wp:docPr id="803" name="Zone de texte 8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52CE401"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76426" id="Zone de texte 803" o:spid="_x0000_s1241" type="#_x0000_t202" style="position:absolute;margin-left:71.3pt;margin-top:706.9pt;width:7.9pt;height:49.5pt;z-index:-2516561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w&#10;A01+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352CE401"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13" behindDoc="1" locked="0" layoutInCell="1" allowOverlap="1" wp14:anchorId="336FAAEF" wp14:editId="081D1EDE">
              <wp:simplePos x="0" y="0"/>
              <wp:positionH relativeFrom="page">
                <wp:posOffset>905510</wp:posOffset>
              </wp:positionH>
              <wp:positionV relativeFrom="page">
                <wp:posOffset>8977630</wp:posOffset>
              </wp:positionV>
              <wp:extent cx="100330" cy="628650"/>
              <wp:effectExtent l="0" t="0" r="1270" b="6350"/>
              <wp:wrapNone/>
              <wp:docPr id="804" name="Zone de texte 8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633BFA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FAAEF" id="Zone de texte 804" o:spid="_x0000_s1242" type="#_x0000_t202" style="position:absolute;margin-left:71.3pt;margin-top:706.9pt;width:7.9pt;height:49.5pt;z-index:-2516561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H&#10;mi8v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1633BFA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14" behindDoc="1" locked="0" layoutInCell="1" allowOverlap="1" wp14:anchorId="7B46911F" wp14:editId="6035CF10">
              <wp:simplePos x="0" y="0"/>
              <wp:positionH relativeFrom="page">
                <wp:posOffset>6510655</wp:posOffset>
              </wp:positionH>
              <wp:positionV relativeFrom="page">
                <wp:posOffset>9714865</wp:posOffset>
              </wp:positionV>
              <wp:extent cx="152400" cy="194310"/>
              <wp:effectExtent l="0" t="0" r="0" b="8890"/>
              <wp:wrapNone/>
              <wp:docPr id="822" name="Zone de texte 8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A4D03F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6911F" id="Zone de texte 822" o:spid="_x0000_s1243" type="#_x0000_t202" style="position:absolute;margin-left:512.65pt;margin-top:764.95pt;width:12pt;height:15.3pt;z-index:-2516561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tEGzL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A4D03F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11" behindDoc="1" locked="0" layoutInCell="1" allowOverlap="1" wp14:anchorId="4FA987B1" wp14:editId="0B557D4B">
              <wp:simplePos x="0" y="0"/>
              <wp:positionH relativeFrom="page">
                <wp:posOffset>905510</wp:posOffset>
              </wp:positionH>
              <wp:positionV relativeFrom="page">
                <wp:posOffset>8977630</wp:posOffset>
              </wp:positionV>
              <wp:extent cx="100330" cy="628650"/>
              <wp:effectExtent l="0" t="0" r="1270" b="6350"/>
              <wp:wrapNone/>
              <wp:docPr id="823" name="Zone de texte 8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79F37A9"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987B1" id="Zone de texte 823" o:spid="_x0000_s1244" type="#_x0000_t202" style="position:absolute;margin-left:71.3pt;margin-top:706.9pt;width:7.9pt;height:49.5pt;z-index:-251656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y&#10;q1NU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79F37A9"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12" behindDoc="1" locked="0" layoutInCell="1" allowOverlap="1" wp14:anchorId="012DECEA" wp14:editId="69B46FF9">
              <wp:simplePos x="0" y="0"/>
              <wp:positionH relativeFrom="page">
                <wp:posOffset>6510655</wp:posOffset>
              </wp:positionH>
              <wp:positionV relativeFrom="page">
                <wp:posOffset>9714865</wp:posOffset>
              </wp:positionV>
              <wp:extent cx="152400" cy="194310"/>
              <wp:effectExtent l="0" t="0" r="0" b="8890"/>
              <wp:wrapNone/>
              <wp:docPr id="824" name="Zone de texte 8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2272910"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DECEA" id="Zone de texte 824" o:spid="_x0000_s1245" type="#_x0000_t202" style="position:absolute;margin-left:512.65pt;margin-top:764.95pt;width:12pt;height:15.3pt;z-index:-251656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pqoi7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2272910"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07" behindDoc="1" locked="0" layoutInCell="1" allowOverlap="1" wp14:anchorId="7C8FAD06" wp14:editId="4A389978">
              <wp:simplePos x="0" y="0"/>
              <wp:positionH relativeFrom="page">
                <wp:posOffset>6510655</wp:posOffset>
              </wp:positionH>
              <wp:positionV relativeFrom="page">
                <wp:posOffset>9714865</wp:posOffset>
              </wp:positionV>
              <wp:extent cx="152400" cy="194310"/>
              <wp:effectExtent l="0" t="0" r="0" b="8890"/>
              <wp:wrapNone/>
              <wp:docPr id="825" name="Zone de texte 8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35EF60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FAD06" id="Zone de texte 825" o:spid="_x0000_s1246" type="#_x0000_t202" style="position:absolute;margin-left:512.65pt;margin-top:764.95pt;width:12pt;height:15.3pt;z-index:-2516561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DT&#10;DelFEAIAABA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035EF60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05" behindDoc="1" locked="0" layoutInCell="1" allowOverlap="1" wp14:anchorId="2A3ADD53" wp14:editId="78646DA7">
              <wp:simplePos x="0" y="0"/>
              <wp:positionH relativeFrom="page">
                <wp:posOffset>6510655</wp:posOffset>
              </wp:positionH>
              <wp:positionV relativeFrom="page">
                <wp:posOffset>9714865</wp:posOffset>
              </wp:positionV>
              <wp:extent cx="152400" cy="194310"/>
              <wp:effectExtent l="0" t="0" r="0" b="8890"/>
              <wp:wrapNone/>
              <wp:docPr id="826" name="Zone de texte 8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D11FCC7"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ADD53" id="Zone de texte 826" o:spid="_x0000_s1247" type="#_x0000_t202" style="position:absolute;margin-left:512.65pt;margin-top:764.95pt;width:12pt;height:15.3pt;z-index:-2516561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WnkUW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6D11FCC7"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310" behindDoc="1" locked="0" layoutInCell="1" allowOverlap="1" wp14:anchorId="0588000A" wp14:editId="3FCF906F">
              <wp:simplePos x="0" y="0"/>
              <wp:positionH relativeFrom="page">
                <wp:posOffset>6510655</wp:posOffset>
              </wp:positionH>
              <wp:positionV relativeFrom="page">
                <wp:posOffset>9714865</wp:posOffset>
              </wp:positionV>
              <wp:extent cx="152400" cy="194310"/>
              <wp:effectExtent l="0" t="0" r="0" b="8890"/>
              <wp:wrapNone/>
              <wp:docPr id="827" name="Zone de texte 8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61B5700"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8000A" id="Zone de texte 827" o:spid="_x0000_s1248" type="#_x0000_t202" style="position:absolute;margin-left:512.65pt;margin-top:764.95pt;width:12pt;height:15.3pt;z-index:-2516561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Z7Nmc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61B5700"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06" behindDoc="1" locked="0" layoutInCell="1" allowOverlap="1" wp14:anchorId="08E41247" wp14:editId="18E4DA67">
              <wp:simplePos x="0" y="0"/>
              <wp:positionH relativeFrom="page">
                <wp:posOffset>6510655</wp:posOffset>
              </wp:positionH>
              <wp:positionV relativeFrom="page">
                <wp:posOffset>9714865</wp:posOffset>
              </wp:positionV>
              <wp:extent cx="152400" cy="194310"/>
              <wp:effectExtent l="0" t="0" r="0" b="8890"/>
              <wp:wrapNone/>
              <wp:docPr id="828" name="Zone de texte 8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1E58CD1"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41247" id="Zone de texte 828" o:spid="_x0000_s1249" type="#_x0000_t202" style="position:absolute;margin-left:512.65pt;margin-top:764.95pt;width:12pt;height:15.3pt;z-index:-2516561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LmGC3Q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1E58CD1"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04" behindDoc="1" locked="0" layoutInCell="1" allowOverlap="1" wp14:anchorId="486C30B0" wp14:editId="1E9B605C">
              <wp:simplePos x="0" y="0"/>
              <wp:positionH relativeFrom="page">
                <wp:posOffset>6510655</wp:posOffset>
              </wp:positionH>
              <wp:positionV relativeFrom="page">
                <wp:posOffset>9714865</wp:posOffset>
              </wp:positionV>
              <wp:extent cx="152400" cy="194310"/>
              <wp:effectExtent l="0" t="0" r="0" b="8890"/>
              <wp:wrapNone/>
              <wp:docPr id="829" name="Zone de texte 8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E580465"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C30B0" id="Zone de texte 829" o:spid="_x0000_s1250" type="#_x0000_t202" style="position:absolute;margin-left:512.65pt;margin-top:764.95pt;width:12pt;height:15.3pt;z-index:-25165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33xw+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E580465"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03" behindDoc="1" locked="0" layoutInCell="1" allowOverlap="1" wp14:anchorId="2BEEF680" wp14:editId="49CC7313">
              <wp:simplePos x="0" y="0"/>
              <wp:positionH relativeFrom="page">
                <wp:posOffset>905510</wp:posOffset>
              </wp:positionH>
              <wp:positionV relativeFrom="page">
                <wp:posOffset>8977630</wp:posOffset>
              </wp:positionV>
              <wp:extent cx="100330" cy="628650"/>
              <wp:effectExtent l="0" t="0" r="1270" b="6350"/>
              <wp:wrapNone/>
              <wp:docPr id="830"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D61B2"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EF680" id="_x0000_s1251" type="#_x0000_t202" style="position:absolute;margin-left:71.3pt;margin-top:706.9pt;width:7.9pt;height:49.5pt;z-index:-2516561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F&#10;PbYL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31AD61B2"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09" behindDoc="1" locked="0" layoutInCell="1" allowOverlap="1" wp14:anchorId="55AA4AC9" wp14:editId="43678EF2">
              <wp:simplePos x="0" y="0"/>
              <wp:positionH relativeFrom="page">
                <wp:posOffset>6510655</wp:posOffset>
              </wp:positionH>
              <wp:positionV relativeFrom="page">
                <wp:posOffset>9714865</wp:posOffset>
              </wp:positionV>
              <wp:extent cx="152400" cy="194310"/>
              <wp:effectExtent l="0" t="0" r="0" b="8890"/>
              <wp:wrapNone/>
              <wp:docPr id="831" name="Zone de texte 8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389BCA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AA4AC9" id="Zone de texte 831" o:spid="_x0000_s1252" type="#_x0000_t202" style="position:absolute;margin-left:512.65pt;margin-top:764.95pt;width:12pt;height:15.3pt;z-index:-2516561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zq0Fz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389BCA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302" behindDoc="1" locked="0" layoutInCell="1" allowOverlap="1" wp14:anchorId="5C500085" wp14:editId="76E3BB18">
              <wp:simplePos x="0" y="0"/>
              <wp:positionH relativeFrom="page">
                <wp:posOffset>6510655</wp:posOffset>
              </wp:positionH>
              <wp:positionV relativeFrom="page">
                <wp:posOffset>9714865</wp:posOffset>
              </wp:positionV>
              <wp:extent cx="152400" cy="194310"/>
              <wp:effectExtent l="0" t="0" r="0" b="8890"/>
              <wp:wrapNone/>
              <wp:docPr id="320" name="Zone de texte 3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618694E"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00085" id="Zone de texte 320" o:spid="_x0000_s1253" type="#_x0000_t202" style="position:absolute;margin-left:512.65pt;margin-top:764.95pt;width:12pt;height:15.3pt;z-index:-2516561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tpg1M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3618694E"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82" behindDoc="1" locked="0" layoutInCell="1" allowOverlap="1" wp14:anchorId="10D582AD" wp14:editId="198D781D">
              <wp:simplePos x="0" y="0"/>
              <wp:positionH relativeFrom="page">
                <wp:posOffset>6510655</wp:posOffset>
              </wp:positionH>
              <wp:positionV relativeFrom="page">
                <wp:posOffset>9714865</wp:posOffset>
              </wp:positionV>
              <wp:extent cx="152400" cy="194310"/>
              <wp:effectExtent l="0" t="0" r="0" b="8890"/>
              <wp:wrapNone/>
              <wp:docPr id="321" name="Zone de texte 3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18CA61B"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582AD" id="Zone de texte 321" o:spid="_x0000_s1254" type="#_x0000_t202" style="position:absolute;margin-left:512.65pt;margin-top:764.95pt;width:12pt;height:15.3pt;z-index:-2516561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KNe5rk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618CA61B"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281" behindDoc="1" locked="0" layoutInCell="1" allowOverlap="1" wp14:anchorId="1E91F7CA" wp14:editId="6345B5B1">
              <wp:simplePos x="0" y="0"/>
              <wp:positionH relativeFrom="page">
                <wp:posOffset>6510655</wp:posOffset>
              </wp:positionH>
              <wp:positionV relativeFrom="page">
                <wp:posOffset>9714865</wp:posOffset>
              </wp:positionV>
              <wp:extent cx="152400" cy="194310"/>
              <wp:effectExtent l="0" t="0" r="0" b="8890"/>
              <wp:wrapNone/>
              <wp:docPr id="322" name="Zone de texte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D52AA"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91F7CA" id="_x0000_s1255" type="#_x0000_t202" style="position:absolute;margin-left:512.65pt;margin-top:764.95pt;width:12pt;height:15.3pt;z-index:-2516561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cM4gS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BCD52AA"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300" behindDoc="1" locked="0" layoutInCell="1" allowOverlap="1" wp14:anchorId="2505B2DE" wp14:editId="04583A3F">
              <wp:simplePos x="0" y="0"/>
              <wp:positionH relativeFrom="page">
                <wp:posOffset>905510</wp:posOffset>
              </wp:positionH>
              <wp:positionV relativeFrom="page">
                <wp:posOffset>8977630</wp:posOffset>
              </wp:positionV>
              <wp:extent cx="100330" cy="628650"/>
              <wp:effectExtent l="0" t="0" r="1270" b="6350"/>
              <wp:wrapNone/>
              <wp:docPr id="323" name="Zone de texte 3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EE94370"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5B2DE" id="Zone de texte 323" o:spid="_x0000_s1256" type="#_x0000_t202" style="position:absolute;margin-left:71.3pt;margin-top:706.9pt;width:7.9pt;height:49.5pt;z-index:-2516561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" filled="f" stroked="f">
              <o:lock v:ext="edit" aspectratio="t" verticies="t" text="t" shapetype="t"/>
              <v:textbox inset="0,0,0,0">
                <w:txbxContent>
                  <w:p w14:paraId="3EE94370"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301" behindDoc="1" locked="0" layoutInCell="1" allowOverlap="1" wp14:anchorId="75250AA0" wp14:editId="47BF286D">
              <wp:simplePos x="0" y="0"/>
              <wp:positionH relativeFrom="page">
                <wp:posOffset>6510655</wp:posOffset>
              </wp:positionH>
              <wp:positionV relativeFrom="page">
                <wp:posOffset>9714865</wp:posOffset>
              </wp:positionV>
              <wp:extent cx="152400" cy="194310"/>
              <wp:effectExtent l="0" t="0" r="0" b="8890"/>
              <wp:wrapNone/>
              <wp:docPr id="324" name="Zone de texte 3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5CCE6F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250AA0" id="Zone de texte 324" o:spid="_x0000_s1257" type="#_x0000_t202" style="position:absolute;margin-left:512.65pt;margin-top:764.95pt;width:12pt;height:15.3pt;z-index:-2516561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" filled="f" stroked="f">
              <o:lock v:ext="edit" aspectratio="t" verticies="t" text="t" shapetype="t"/>
              <v:textbox inset="0,0,0,0">
                <w:txbxContent>
                  <w:p w14:paraId="15CCE6F2"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99" behindDoc="1" locked="0" layoutInCell="1" allowOverlap="1" wp14:anchorId="459C7618" wp14:editId="0B7EB784">
              <wp:simplePos x="0" y="0"/>
              <wp:positionH relativeFrom="page">
                <wp:posOffset>905510</wp:posOffset>
              </wp:positionH>
              <wp:positionV relativeFrom="page">
                <wp:posOffset>8977630</wp:posOffset>
              </wp:positionV>
              <wp:extent cx="100330" cy="628650"/>
              <wp:effectExtent l="0" t="0" r="1270" b="6350"/>
              <wp:wrapNone/>
              <wp:docPr id="325" name="Zone de texte 3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0C4A1C9"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C7618" id="Zone de texte 325" o:spid="_x0000_s1258" type="#_x0000_t202" style="position:absolute;margin-left:71.3pt;margin-top:706.9pt;width:7.9pt;height:49.5pt;z-index:-2516561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ACI&#10;FtU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70C4A1C9"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279" behindDoc="1" locked="0" layoutInCell="1" allowOverlap="1" wp14:anchorId="44C8602A" wp14:editId="1752F53C">
              <wp:simplePos x="0" y="0"/>
              <wp:positionH relativeFrom="page">
                <wp:posOffset>905510</wp:posOffset>
              </wp:positionH>
              <wp:positionV relativeFrom="page">
                <wp:posOffset>8977630</wp:posOffset>
              </wp:positionV>
              <wp:extent cx="100330" cy="628650"/>
              <wp:effectExtent l="0" t="0" r="1270" b="6350"/>
              <wp:wrapNone/>
              <wp:docPr id="326" name="Zone de texte 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27F8DFC"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8602A" id="Zone de texte 326" o:spid="_x0000_s1259" type="#_x0000_t202" style="position:absolute;margin-left:71.3pt;margin-top:706.9pt;width:7.9pt;height:49.5pt;z-index:-2516562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ifzr&#10;yx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427F8DFC"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80" behindDoc="1" locked="0" layoutInCell="1" allowOverlap="1" wp14:anchorId="17A858AF" wp14:editId="6496ADB3">
              <wp:simplePos x="0" y="0"/>
              <wp:positionH relativeFrom="page">
                <wp:posOffset>6510655</wp:posOffset>
              </wp:positionH>
              <wp:positionV relativeFrom="page">
                <wp:posOffset>9714865</wp:posOffset>
              </wp:positionV>
              <wp:extent cx="152400" cy="194310"/>
              <wp:effectExtent l="0" t="0" r="0" b="8890"/>
              <wp:wrapNone/>
              <wp:docPr id="327" name="Zone de texte 3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276E107"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858AF" id="Zone de texte 327" o:spid="_x0000_s1260" type="#_x0000_t202" style="position:absolute;margin-left:512.65pt;margin-top:764.95pt;width:12pt;height:15.3pt;z-index:-251656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TdgQlB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3276E107"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77" behindDoc="1" locked="0" layoutInCell="1" allowOverlap="1" wp14:anchorId="7AACB4F8" wp14:editId="0392A0FF">
              <wp:simplePos x="0" y="0"/>
              <wp:positionH relativeFrom="page">
                <wp:posOffset>905510</wp:posOffset>
              </wp:positionH>
              <wp:positionV relativeFrom="page">
                <wp:posOffset>8977630</wp:posOffset>
              </wp:positionV>
              <wp:extent cx="100330" cy="628650"/>
              <wp:effectExtent l="0" t="0" r="1270" b="6350"/>
              <wp:wrapNone/>
              <wp:docPr id="328" name="Zone de texte 3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5A39346"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CB4F8" id="Zone de texte 328" o:spid="_x0000_s1261" type="#_x0000_t202" style="position:absolute;margin-left:71.3pt;margin-top:706.9pt;width:7.9pt;height:49.5pt;z-index:-2516562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588u&#10;aR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15A39346"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78" behindDoc="1" locked="0" layoutInCell="1" allowOverlap="1" wp14:anchorId="578CA310" wp14:editId="2B36F882">
              <wp:simplePos x="0" y="0"/>
              <wp:positionH relativeFrom="page">
                <wp:posOffset>6510655</wp:posOffset>
              </wp:positionH>
              <wp:positionV relativeFrom="page">
                <wp:posOffset>9714865</wp:posOffset>
              </wp:positionV>
              <wp:extent cx="152400" cy="194310"/>
              <wp:effectExtent l="0" t="0" r="0" b="8890"/>
              <wp:wrapNone/>
              <wp:docPr id="329" name="Text Box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5B414"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CA310" id="_x0000_s1262" type="#_x0000_t202" style="position:absolute;margin-left:512.65pt;margin-top:764.95pt;width:12pt;height:15.3pt;z-index:-2516562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" filled="f" stroked="f">
              <o:lock v:ext="edit" aspectratio="t" verticies="t" text="t" shapetype="t"/>
              <v:textbox inset="0,0,0,0">
                <w:txbxContent>
                  <w:p w14:paraId="3F55B414"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97" behindDoc="1" locked="0" layoutInCell="1" allowOverlap="1" wp14:anchorId="727F67E3" wp14:editId="76E84A98">
              <wp:simplePos x="0" y="0"/>
              <wp:positionH relativeFrom="page">
                <wp:posOffset>905510</wp:posOffset>
              </wp:positionH>
              <wp:positionV relativeFrom="page">
                <wp:posOffset>8977630</wp:posOffset>
              </wp:positionV>
              <wp:extent cx="100330" cy="628650"/>
              <wp:effectExtent l="0" t="0" r="1270" b="6350"/>
              <wp:wrapNone/>
              <wp:docPr id="330" name="Zone de texte 3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5EA405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F67E3" id="Zone de texte 330" o:spid="_x0000_s1263" type="#_x0000_t202" style="position:absolute;margin-left:71.3pt;margin-top:706.9pt;width:7.9pt;height:49.5pt;z-index:-2516561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" filled="f" stroked="f">
              <o:lock v:ext="edit" aspectratio="t" verticies="t" text="t" shapetype="t"/>
              <v:textbox inset="0,0,0,0">
                <w:txbxContent>
                  <w:p w14:paraId="55EA405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98" behindDoc="1" locked="0" layoutInCell="1" allowOverlap="1" wp14:anchorId="0B5DCCE6" wp14:editId="4882B256">
              <wp:simplePos x="0" y="0"/>
              <wp:positionH relativeFrom="page">
                <wp:posOffset>6510655</wp:posOffset>
              </wp:positionH>
              <wp:positionV relativeFrom="page">
                <wp:posOffset>9714865</wp:posOffset>
              </wp:positionV>
              <wp:extent cx="152400" cy="194310"/>
              <wp:effectExtent l="0" t="0" r="0" b="8890"/>
              <wp:wrapNone/>
              <wp:docPr id="331" name="Zone de texte 3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6B2A0EC"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DCCE6" id="Zone de texte 331" o:spid="_x0000_s1264" type="#_x0000_t202" style="position:absolute;margin-left:512.65pt;margin-top:764.95pt;width:12pt;height:15.3pt;z-index:-2516561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DwATL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6B2A0EC"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96" behindDoc="1" locked="0" layoutInCell="1" allowOverlap="1" wp14:anchorId="55F5F8BC" wp14:editId="590076AA">
              <wp:simplePos x="0" y="0"/>
              <wp:positionH relativeFrom="page">
                <wp:posOffset>905510</wp:posOffset>
              </wp:positionH>
              <wp:positionV relativeFrom="page">
                <wp:posOffset>8977630</wp:posOffset>
              </wp:positionV>
              <wp:extent cx="100330" cy="628650"/>
              <wp:effectExtent l="0" t="0" r="1270" b="6350"/>
              <wp:wrapNone/>
              <wp:docPr id="332" name="Zone de texte 3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DD43F5F"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5F8BC" id="Zone de texte 332" o:spid="_x0000_s1265" type="#_x0000_t202" style="position:absolute;margin-left:71.3pt;margin-top:706.9pt;width:7.9pt;height:49.5pt;z-index:-251656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D8J&#10;XbA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5DD43F5F"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75" behindDoc="1" locked="0" layoutInCell="1" allowOverlap="1" wp14:anchorId="5A5D0DCF" wp14:editId="01D54768">
              <wp:simplePos x="0" y="0"/>
              <wp:positionH relativeFrom="page">
                <wp:posOffset>905510</wp:posOffset>
              </wp:positionH>
              <wp:positionV relativeFrom="page">
                <wp:posOffset>8977630</wp:posOffset>
              </wp:positionV>
              <wp:extent cx="100330" cy="628650"/>
              <wp:effectExtent l="0" t="0" r="1270" b="6350"/>
              <wp:wrapNone/>
              <wp:docPr id="333" name="Zone de texte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28FFDD9"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D0DCF" id="Zone de texte 333" o:spid="_x0000_s1266" type="#_x0000_t202" style="position:absolute;margin-left:71.3pt;margin-top:706.9pt;width:7.9pt;height:49.5pt;z-index:-2516562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" filled="f" stroked="f">
              <o:lock v:ext="edit" aspectratio="t" verticies="t" text="t" shapetype="t"/>
              <v:textbox inset="0,0,0,0">
                <w:txbxContent>
                  <w:p w14:paraId="328FFDD9"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276" behindDoc="1" locked="0" layoutInCell="1" allowOverlap="1" wp14:anchorId="583BC895" wp14:editId="6E21069E">
              <wp:simplePos x="0" y="0"/>
              <wp:positionH relativeFrom="page">
                <wp:posOffset>6510655</wp:posOffset>
              </wp:positionH>
              <wp:positionV relativeFrom="page">
                <wp:posOffset>9714865</wp:posOffset>
              </wp:positionV>
              <wp:extent cx="152400" cy="194310"/>
              <wp:effectExtent l="0" t="0" r="0" b="8890"/>
              <wp:wrapNone/>
              <wp:docPr id="334" name="Zone de texte 3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90A3B9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BC895" id="Zone de texte 334" o:spid="_x0000_s1267" type="#_x0000_t202" style="position:absolute;margin-left:512.65pt;margin-top:764.95pt;width:12pt;height:15.3pt;z-index:-251656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" filled="f" stroked="f">
              <o:lock v:ext="edit" aspectratio="t" verticies="t" text="t" shapetype="t"/>
              <v:textbox inset="0,0,0,0">
                <w:txbxContent>
                  <w:p w14:paraId="590A3B9B"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73" behindDoc="1" locked="0" layoutInCell="1" allowOverlap="1" wp14:anchorId="2F2E3A6C" wp14:editId="0407D131">
              <wp:simplePos x="0" y="0"/>
              <wp:positionH relativeFrom="page">
                <wp:posOffset>905510</wp:posOffset>
              </wp:positionH>
              <wp:positionV relativeFrom="page">
                <wp:posOffset>8977630</wp:posOffset>
              </wp:positionV>
              <wp:extent cx="100330" cy="628650"/>
              <wp:effectExtent l="0" t="0" r="1270" b="6350"/>
              <wp:wrapNone/>
              <wp:docPr id="335" name="Zone de texte 3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89D97F9"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E3A6C" id="Zone de texte 335" o:spid="_x0000_s1268" type="#_x0000_t202" style="position:absolute;margin-left:71.3pt;margin-top:706.9pt;width:7.9pt;height:49.5pt;z-index:-2516562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BdH&#10;xnM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789D97F9"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74" behindDoc="1" locked="0" layoutInCell="1" allowOverlap="1" wp14:anchorId="07096172" wp14:editId="3AF0FDAC">
              <wp:simplePos x="0" y="0"/>
              <wp:positionH relativeFrom="page">
                <wp:posOffset>6510655</wp:posOffset>
              </wp:positionH>
              <wp:positionV relativeFrom="page">
                <wp:posOffset>9714865</wp:posOffset>
              </wp:positionV>
              <wp:extent cx="152400" cy="194310"/>
              <wp:effectExtent l="0" t="0" r="0" b="8890"/>
              <wp:wrapNone/>
              <wp:docPr id="336" name="Zone de text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C3686"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96172" id="_x0000_s1269" type="#_x0000_t202" style="position:absolute;margin-left:512.65pt;margin-top:764.95pt;width:12pt;height:15.3pt;z-index:-251656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CT2+Z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0DC3686"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94" behindDoc="1" locked="0" layoutInCell="1" allowOverlap="1" wp14:anchorId="287A1988" wp14:editId="4A408427">
              <wp:simplePos x="0" y="0"/>
              <wp:positionH relativeFrom="page">
                <wp:posOffset>905510</wp:posOffset>
              </wp:positionH>
              <wp:positionV relativeFrom="page">
                <wp:posOffset>8977630</wp:posOffset>
              </wp:positionV>
              <wp:extent cx="100330" cy="628650"/>
              <wp:effectExtent l="0" t="0" r="1270" b="6350"/>
              <wp:wrapNone/>
              <wp:docPr id="337" name="Zone de texte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B249151"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A1988" id="Zone de texte 337" o:spid="_x0000_s1270" type="#_x0000_t202" style="position:absolute;margin-left:71.3pt;margin-top:706.9pt;width:7.9pt;height:49.5pt;z-index:-2516561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NBq&#10;LCc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2B249151"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95" behindDoc="1" locked="0" layoutInCell="1" allowOverlap="1" wp14:anchorId="5C6C63CA" wp14:editId="281AAFC0">
              <wp:simplePos x="0" y="0"/>
              <wp:positionH relativeFrom="page">
                <wp:posOffset>6510655</wp:posOffset>
              </wp:positionH>
              <wp:positionV relativeFrom="page">
                <wp:posOffset>9714865</wp:posOffset>
              </wp:positionV>
              <wp:extent cx="152400" cy="194310"/>
              <wp:effectExtent l="0" t="0" r="0" b="8890"/>
              <wp:wrapNone/>
              <wp:docPr id="338" name="Zone de texte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4E793B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C63CA" id="Zone de texte 338" o:spid="_x0000_s1271" type="#_x0000_t202" style="position:absolute;margin-left:512.65pt;margin-top:764.95pt;width:12pt;height:15.3pt;z-index:-2516561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en0S2h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34E793B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92" behindDoc="1" locked="0" layoutInCell="1" allowOverlap="1" wp14:anchorId="1A37828A" wp14:editId="22D51B97">
              <wp:simplePos x="0" y="0"/>
              <wp:positionH relativeFrom="page">
                <wp:posOffset>905510</wp:posOffset>
              </wp:positionH>
              <wp:positionV relativeFrom="page">
                <wp:posOffset>8977630</wp:posOffset>
              </wp:positionV>
              <wp:extent cx="100330" cy="628650"/>
              <wp:effectExtent l="0" t="0" r="1270" b="6350"/>
              <wp:wrapNone/>
              <wp:docPr id="339" name="Zone de texte 3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31A8B4E"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7828A" id="Zone de texte 339" o:spid="_x0000_s1272" type="#_x0000_t202" style="position:absolute;margin-left:71.3pt;margin-top:706.9pt;width:7.9pt;height:49.5pt;z-index:-2516561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DOV&#10;Mwg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31A8B4E"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93" behindDoc="1" locked="0" layoutInCell="1" allowOverlap="1" wp14:anchorId="72F8CB3C" wp14:editId="6490243A">
              <wp:simplePos x="0" y="0"/>
              <wp:positionH relativeFrom="page">
                <wp:posOffset>6510655</wp:posOffset>
              </wp:positionH>
              <wp:positionV relativeFrom="page">
                <wp:posOffset>9714865</wp:posOffset>
              </wp:positionV>
              <wp:extent cx="152400" cy="194310"/>
              <wp:effectExtent l="0" t="0" r="0" b="8890"/>
              <wp:wrapNone/>
              <wp:docPr id="340" name="Zone de texte 3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C5EEF2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F8CB3C" id="Zone de texte 340" o:spid="_x0000_s1273" type="#_x0000_t202" style="position:absolute;margin-left:512.65pt;margin-top:764.95pt;width:12pt;height:15.3pt;z-index:-2516561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FxOxwB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1C5EEF2D"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71" behindDoc="1" locked="0" layoutInCell="1" allowOverlap="1" wp14:anchorId="0B88C221" wp14:editId="08CAC401">
              <wp:simplePos x="0" y="0"/>
              <wp:positionH relativeFrom="page">
                <wp:posOffset>905510</wp:posOffset>
              </wp:positionH>
              <wp:positionV relativeFrom="page">
                <wp:posOffset>8977630</wp:posOffset>
              </wp:positionV>
              <wp:extent cx="100330" cy="628650"/>
              <wp:effectExtent l="0" t="0" r="1270" b="6350"/>
              <wp:wrapNone/>
              <wp:docPr id="341" name="Zone de texte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10A61E6"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8C221" id="Zone de texte 341" o:spid="_x0000_s1274" type="#_x0000_t202" style="position:absolute;margin-left:71.3pt;margin-top:706.9pt;width:7.9pt;height:49.5pt;z-index:-2516562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Iio&#10;jl8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010A61E6"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72" behindDoc="1" locked="0" layoutInCell="1" allowOverlap="1" wp14:anchorId="2E89C756" wp14:editId="65CE024C">
              <wp:simplePos x="0" y="0"/>
              <wp:positionH relativeFrom="page">
                <wp:posOffset>6510655</wp:posOffset>
              </wp:positionH>
              <wp:positionV relativeFrom="page">
                <wp:posOffset>9714865</wp:posOffset>
              </wp:positionV>
              <wp:extent cx="152400" cy="194310"/>
              <wp:effectExtent l="0" t="0" r="0" b="8890"/>
              <wp:wrapNone/>
              <wp:docPr id="342" name="Zone de texte 3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65A722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9C756" id="Zone de texte 342" o:spid="_x0000_s1275" type="#_x0000_t202" style="position:absolute;margin-left:512.65pt;margin-top:764.95pt;width:12pt;height:15.3pt;z-index:-25165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Iuhn1Q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65A722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69" behindDoc="1" locked="0" layoutInCell="1" allowOverlap="1" wp14:anchorId="2B47456C" wp14:editId="2B3B16B2">
              <wp:simplePos x="0" y="0"/>
              <wp:positionH relativeFrom="page">
                <wp:posOffset>905510</wp:posOffset>
              </wp:positionH>
              <wp:positionV relativeFrom="page">
                <wp:posOffset>8977630</wp:posOffset>
              </wp:positionV>
              <wp:extent cx="100330" cy="628650"/>
              <wp:effectExtent l="0" t="0" r="1270" b="6350"/>
              <wp:wrapNone/>
              <wp:docPr id="343" name="Zone de texte 3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6D9DB1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7456C" id="Zone de texte 343" o:spid="_x0000_s1276" type="#_x0000_t202" style="position:absolute;margin-left:71.3pt;margin-top:706.9pt;width:7.9pt;height:49.5pt;z-index:-2516562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4s/s&#10;iB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56D9DB1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70" behindDoc="1" locked="0" layoutInCell="1" allowOverlap="1" wp14:anchorId="719C2390" wp14:editId="14E27286">
              <wp:simplePos x="0" y="0"/>
              <wp:positionH relativeFrom="page">
                <wp:posOffset>6510655</wp:posOffset>
              </wp:positionH>
              <wp:positionV relativeFrom="page">
                <wp:posOffset>9714865</wp:posOffset>
              </wp:positionV>
              <wp:extent cx="152400" cy="194310"/>
              <wp:effectExtent l="0" t="0" r="0" b="8890"/>
              <wp:wrapNone/>
              <wp:docPr id="344" name="Zone de texte 3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EB805E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C2390" id="Zone de texte 344" o:spid="_x0000_s1277" type="#_x0000_t202" style="position:absolute;margin-left:512.65pt;margin-top:764.95pt;width:12pt;height:15.3pt;z-index:-251656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" filled="f" stroked="f">
              <o:lock v:ext="edit" aspectratio="t" verticies="t" text="t" shapetype="t"/>
              <v:textbox inset="0,0,0,0">
                <w:txbxContent>
                  <w:p w14:paraId="7EB805E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68" behindDoc="1" locked="0" layoutInCell="1" allowOverlap="1" wp14:anchorId="205385B3" wp14:editId="4E503993">
              <wp:simplePos x="0" y="0"/>
              <wp:positionH relativeFrom="page">
                <wp:posOffset>6510655</wp:posOffset>
              </wp:positionH>
              <wp:positionV relativeFrom="page">
                <wp:posOffset>9714865</wp:posOffset>
              </wp:positionV>
              <wp:extent cx="152400" cy="194310"/>
              <wp:effectExtent l="0" t="0" r="0" b="8890"/>
              <wp:wrapNone/>
              <wp:docPr id="345" name="Zone de text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6DD4F"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385B3" id="_x0000_s1278" type="#_x0000_t202" style="position:absolute;margin-left:512.65pt;margin-top:764.95pt;width:12pt;height:15.3pt;z-index:-2516562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G6pibY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4C6DD4F"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91" behindDoc="1" locked="0" layoutInCell="1" allowOverlap="1" wp14:anchorId="437CAE72" wp14:editId="76BD8D66">
              <wp:simplePos x="0" y="0"/>
              <wp:positionH relativeFrom="page">
                <wp:posOffset>6510655</wp:posOffset>
              </wp:positionH>
              <wp:positionV relativeFrom="page">
                <wp:posOffset>9714865</wp:posOffset>
              </wp:positionV>
              <wp:extent cx="152400" cy="194310"/>
              <wp:effectExtent l="0" t="0" r="0" b="8890"/>
              <wp:wrapNone/>
              <wp:docPr id="346" name="Zone de texte 3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C2505AE"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CAE72" id="Zone de texte 346" o:spid="_x0000_s1279" type="#_x0000_t202" style="position:absolute;margin-left:512.65pt;margin-top:764.95pt;width:12pt;height:15.3pt;z-index:-2516561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8y8Hvh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0C2505AE"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67" behindDoc="1" locked="0" layoutInCell="1" allowOverlap="1" wp14:anchorId="41A5CB97" wp14:editId="60E66974">
              <wp:simplePos x="0" y="0"/>
              <wp:positionH relativeFrom="page">
                <wp:posOffset>6510655</wp:posOffset>
              </wp:positionH>
              <wp:positionV relativeFrom="page">
                <wp:posOffset>9714865</wp:posOffset>
              </wp:positionV>
              <wp:extent cx="152400" cy="194310"/>
              <wp:effectExtent l="0" t="0" r="0" b="8890"/>
              <wp:wrapNone/>
              <wp:docPr id="347" name="Zone de texte 3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3579FEF"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5CB97" id="Zone de texte 347" o:spid="_x0000_s1280" type="#_x0000_t202" style="position:absolute;margin-left:512.65pt;margin-top:764.95pt;width:12pt;height:15.3pt;z-index:-2516562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vXYQ9B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03579FEF"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65" behindDoc="1" locked="0" layoutInCell="1" allowOverlap="1" wp14:anchorId="2F89B0E8" wp14:editId="02687A76">
              <wp:simplePos x="0" y="0"/>
              <wp:positionH relativeFrom="page">
                <wp:posOffset>905510</wp:posOffset>
              </wp:positionH>
              <wp:positionV relativeFrom="page">
                <wp:posOffset>8977630</wp:posOffset>
              </wp:positionV>
              <wp:extent cx="100330" cy="628650"/>
              <wp:effectExtent l="0" t="0" r="1270" b="6350"/>
              <wp:wrapNone/>
              <wp:docPr id="348" name="Zone de text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F3E62"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9B0E8" id="_x0000_s1281" type="#_x0000_t202" style="position:absolute;margin-left:71.3pt;margin-top:706.9pt;width:7.9pt;height:49.5pt;z-index:-251656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c&#10;0ekO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39F3E62"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90" behindDoc="1" locked="0" layoutInCell="1" allowOverlap="1" wp14:anchorId="3DBF409E" wp14:editId="7D2EA2E2">
              <wp:simplePos x="0" y="0"/>
              <wp:positionH relativeFrom="page">
                <wp:posOffset>6510655</wp:posOffset>
              </wp:positionH>
              <wp:positionV relativeFrom="page">
                <wp:posOffset>9714865</wp:posOffset>
              </wp:positionV>
              <wp:extent cx="152400" cy="194310"/>
              <wp:effectExtent l="0" t="0" r="0" b="8890"/>
              <wp:wrapNone/>
              <wp:docPr id="349" name="Zone de texte 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F29160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F409E" id="Zone de texte 349" o:spid="_x0000_s1282" type="#_x0000_t202" style="position:absolute;margin-left:512.65pt;margin-top:764.95pt;width:12pt;height:15.3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F6JD9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F291609"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89" behindDoc="1" locked="0" layoutInCell="1" allowOverlap="1" wp14:anchorId="0FE51F22" wp14:editId="012BA3C8">
              <wp:simplePos x="0" y="0"/>
              <wp:positionH relativeFrom="page">
                <wp:posOffset>905510</wp:posOffset>
              </wp:positionH>
              <wp:positionV relativeFrom="page">
                <wp:posOffset>8977630</wp:posOffset>
              </wp:positionV>
              <wp:extent cx="100330" cy="628650"/>
              <wp:effectExtent l="0" t="0" r="1270" b="6350"/>
              <wp:wrapNone/>
              <wp:docPr id="350" name="Zone de texte 3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63F285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E51F22" id="Zone de texte 350" o:spid="_x0000_s1283" type="#_x0000_t202" style="position:absolute;margin-left:71.3pt;margin-top:706.9pt;width:7.9pt;height:49.5pt;z-index:-2516561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UxVz&#10;RB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063F2859"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66" behindDoc="1" locked="0" layoutInCell="1" allowOverlap="1" wp14:anchorId="1E4AE14C" wp14:editId="0236D473">
              <wp:simplePos x="0" y="0"/>
              <wp:positionH relativeFrom="page">
                <wp:posOffset>6510655</wp:posOffset>
              </wp:positionH>
              <wp:positionV relativeFrom="page">
                <wp:posOffset>9714865</wp:posOffset>
              </wp:positionV>
              <wp:extent cx="152400" cy="194310"/>
              <wp:effectExtent l="0" t="0" r="0" b="8890"/>
              <wp:wrapNone/>
              <wp:docPr id="351" name="Zone de texte 3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FFB7FFA"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AE14C" id="Zone de texte 351" o:spid="_x0000_s1284" type="#_x0000_t202" style="position:absolute;margin-left:512.65pt;margin-top:764.95pt;width:12pt;height:15.3pt;z-index:-251656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MyuTN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FFB7FFA"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63" behindDoc="1" locked="0" layoutInCell="1" allowOverlap="1" wp14:anchorId="084A8846" wp14:editId="0C80FA60">
              <wp:simplePos x="0" y="0"/>
              <wp:positionH relativeFrom="page">
                <wp:posOffset>905510</wp:posOffset>
              </wp:positionH>
              <wp:positionV relativeFrom="page">
                <wp:posOffset>8977630</wp:posOffset>
              </wp:positionV>
              <wp:extent cx="100330" cy="628650"/>
              <wp:effectExtent l="0" t="0" r="1270" b="6350"/>
              <wp:wrapNone/>
              <wp:docPr id="352" name="Zone de texte 3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E6962A7"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A8846" id="Zone de texte 352" o:spid="_x0000_s1285" type="#_x0000_t202" style="position:absolute;margin-left:71.3pt;margin-top:706.9pt;width:7.9pt;height:49.5pt;z-index:-2516562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P&#10;p13Q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2E6962A7"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64" behindDoc="1" locked="0" layoutInCell="1" allowOverlap="1" wp14:anchorId="4BB79729" wp14:editId="4B11F57F">
              <wp:simplePos x="0" y="0"/>
              <wp:positionH relativeFrom="page">
                <wp:posOffset>6510655</wp:posOffset>
              </wp:positionH>
              <wp:positionV relativeFrom="page">
                <wp:posOffset>9714865</wp:posOffset>
              </wp:positionV>
              <wp:extent cx="152400" cy="194310"/>
              <wp:effectExtent l="0" t="0" r="0" b="8890"/>
              <wp:wrapNone/>
              <wp:docPr id="353" name="Zone de texte 4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A696D"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79729" id="_x0000_s1286" type="#_x0000_t202" style="position:absolute;margin-left:512.65pt;margin-top:764.95pt;width:12pt;height:15.3pt;z-index:-251656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zfmQUB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1BFA696D"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87" behindDoc="1" locked="0" layoutInCell="1" allowOverlap="1" wp14:anchorId="2345511D" wp14:editId="0B03F8AE">
              <wp:simplePos x="0" y="0"/>
              <wp:positionH relativeFrom="page">
                <wp:posOffset>905510</wp:posOffset>
              </wp:positionH>
              <wp:positionV relativeFrom="page">
                <wp:posOffset>8977630</wp:posOffset>
              </wp:positionV>
              <wp:extent cx="100330" cy="628650"/>
              <wp:effectExtent l="0" t="0" r="1270" b="6350"/>
              <wp:wrapNone/>
              <wp:docPr id="354" name="Zone de texte 3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0AB3C62"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5511D" id="Zone de texte 354" o:spid="_x0000_s1287" type="#_x0000_t202" style="position:absolute;margin-left:71.3pt;margin-top:706.9pt;width:7.9pt;height:49.5pt;z-index:-2516561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JHwL&#10;1B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70AB3C62"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88" behindDoc="1" locked="0" layoutInCell="1" allowOverlap="1" wp14:anchorId="1F012EF4" wp14:editId="3267E907">
              <wp:simplePos x="0" y="0"/>
              <wp:positionH relativeFrom="page">
                <wp:posOffset>6510655</wp:posOffset>
              </wp:positionH>
              <wp:positionV relativeFrom="page">
                <wp:posOffset>9714865</wp:posOffset>
              </wp:positionV>
              <wp:extent cx="152400" cy="194310"/>
              <wp:effectExtent l="0" t="0" r="0" b="8890"/>
              <wp:wrapNone/>
              <wp:docPr id="355" name="Zone de texte 3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43867DF"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12EF4" id="Zone de texte 355" o:spid="_x0000_s1288" type="#_x0000_t202" style="position:absolute;margin-left:512.65pt;margin-top:764.95pt;width:12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bZQqBh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743867DF"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85" behindDoc="1" locked="0" layoutInCell="1" allowOverlap="1" wp14:anchorId="44B0C9C2" wp14:editId="576385C3">
              <wp:simplePos x="0" y="0"/>
              <wp:positionH relativeFrom="page">
                <wp:posOffset>905510</wp:posOffset>
              </wp:positionH>
              <wp:positionV relativeFrom="page">
                <wp:posOffset>8977630</wp:posOffset>
              </wp:positionV>
              <wp:extent cx="100330" cy="628650"/>
              <wp:effectExtent l="0" t="0" r="1270" b="6350"/>
              <wp:wrapNone/>
              <wp:docPr id="356" name="Zone de texte 3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2F5C1F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0C9C2" id="Zone de texte 356" o:spid="_x0000_s1289" type="#_x0000_t202" style="position:absolute;margin-left:71.3pt;margin-top:706.9pt;width:7.9pt;height:49.5pt;z-index:-2516561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G6d&#10;Ow0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2F5C1F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86" behindDoc="1" locked="0" layoutInCell="1" allowOverlap="1" wp14:anchorId="2A703FA3" wp14:editId="200F69FA">
              <wp:simplePos x="0" y="0"/>
              <wp:positionH relativeFrom="page">
                <wp:posOffset>6510655</wp:posOffset>
              </wp:positionH>
              <wp:positionV relativeFrom="page">
                <wp:posOffset>9714865</wp:posOffset>
              </wp:positionV>
              <wp:extent cx="152400" cy="194310"/>
              <wp:effectExtent l="0" t="0" r="0" b="8890"/>
              <wp:wrapNone/>
              <wp:docPr id="357" name="Zone de texte 3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91FB0A6"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703FA3" id="Zone de texte 357" o:spid="_x0000_s1290" type="#_x0000_t202" style="position:absolute;margin-left:512.65pt;margin-top:764.95pt;width:12pt;height:15.3pt;z-index:-2516561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Kq5wFI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91FB0A6"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61" behindDoc="1" locked="0" layoutInCell="1" allowOverlap="1" wp14:anchorId="4DA0A0F3" wp14:editId="0A615106">
              <wp:simplePos x="0" y="0"/>
              <wp:positionH relativeFrom="page">
                <wp:posOffset>905510</wp:posOffset>
              </wp:positionH>
              <wp:positionV relativeFrom="page">
                <wp:posOffset>8977630</wp:posOffset>
              </wp:positionV>
              <wp:extent cx="100330" cy="628650"/>
              <wp:effectExtent l="0" t="0" r="1270" b="6350"/>
              <wp:wrapNone/>
              <wp:docPr id="358" name="Zone de texte 3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FC88A72"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0A0F3" id="Zone de texte 358" o:spid="_x0000_s1291" type="#_x0000_t202" style="position:absolute;margin-left:71.3pt;margin-top:706.9pt;width:7.9pt;height:49.5pt;z-index:-2516562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AK7+&#10;rx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6FC88A72"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62" behindDoc="1" locked="0" layoutInCell="1" allowOverlap="1" wp14:anchorId="2AB4A5EE" wp14:editId="526E054E">
              <wp:simplePos x="0" y="0"/>
              <wp:positionH relativeFrom="page">
                <wp:posOffset>6510655</wp:posOffset>
              </wp:positionH>
              <wp:positionV relativeFrom="page">
                <wp:posOffset>9714865</wp:posOffset>
              </wp:positionV>
              <wp:extent cx="152400" cy="194310"/>
              <wp:effectExtent l="0" t="0" r="0" b="8890"/>
              <wp:wrapNone/>
              <wp:docPr id="359" name="Zone de texte 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B7435D1"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4A5EE" id="Zone de texte 359" o:spid="_x0000_s1292" type="#_x0000_t202" style="position:absolute;margin-left:512.65pt;margin-top:764.95pt;width:12pt;height:15.3pt;z-index:-2516562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ElG330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B7435D1"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59" behindDoc="1" locked="0" layoutInCell="1" allowOverlap="1" wp14:anchorId="34046755" wp14:editId="61CE6F07">
              <wp:simplePos x="0" y="0"/>
              <wp:positionH relativeFrom="page">
                <wp:posOffset>905510</wp:posOffset>
              </wp:positionH>
              <wp:positionV relativeFrom="page">
                <wp:posOffset>8977630</wp:posOffset>
              </wp:positionV>
              <wp:extent cx="100330" cy="628650"/>
              <wp:effectExtent l="0" t="0" r="1270" b="6350"/>
              <wp:wrapNone/>
              <wp:docPr id="360" name="Zone de texte 3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4417D40"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46755" id="Zone de texte 360" o:spid="_x0000_s1293" type="#_x0000_t202" style="position:absolute;margin-left:71.3pt;margin-top:706.9pt;width:7.9pt;height:49.5pt;z-index:-251656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KPT&#10;CdA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4417D40"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60" behindDoc="1" locked="0" layoutInCell="1" allowOverlap="1" wp14:anchorId="34014420" wp14:editId="47865CBF">
              <wp:simplePos x="0" y="0"/>
              <wp:positionH relativeFrom="page">
                <wp:posOffset>6510655</wp:posOffset>
              </wp:positionH>
              <wp:positionV relativeFrom="page">
                <wp:posOffset>9714865</wp:posOffset>
              </wp:positionV>
              <wp:extent cx="152400" cy="194310"/>
              <wp:effectExtent l="0" t="0" r="0" b="8890"/>
              <wp:wrapNone/>
              <wp:docPr id="361" name="Zone de texte 3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F6ED07F"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14420" id="Zone de texte 361" o:spid="_x0000_s1294" type="#_x0000_t202" style="position:absolute;margin-left:512.65pt;margin-top:764.95pt;width:12pt;height:15.3pt;z-index:-2516562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DxoNk8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F6ED07F"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57" behindDoc="1" locked="0" layoutInCell="1" allowOverlap="1" wp14:anchorId="26FC178D" wp14:editId="08A0F93C">
              <wp:simplePos x="0" y="0"/>
              <wp:positionH relativeFrom="page">
                <wp:posOffset>905510</wp:posOffset>
              </wp:positionH>
              <wp:positionV relativeFrom="page">
                <wp:posOffset>8977630</wp:posOffset>
              </wp:positionV>
              <wp:extent cx="100330" cy="628650"/>
              <wp:effectExtent l="0" t="0" r="1270" b="6350"/>
              <wp:wrapNone/>
              <wp:docPr id="362" name="Zone de text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18694"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C178D" id="_x0000_s1295" type="#_x0000_t202" style="position:absolute;margin-left:71.3pt;margin-top:706.9pt;width:7.9pt;height:49.5pt;z-index:-2516562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UIRkp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9418694"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84" behindDoc="1" locked="0" layoutInCell="1" allowOverlap="1" wp14:anchorId="4C216430" wp14:editId="22863137">
              <wp:simplePos x="0" y="0"/>
              <wp:positionH relativeFrom="page">
                <wp:posOffset>6510655</wp:posOffset>
              </wp:positionH>
              <wp:positionV relativeFrom="page">
                <wp:posOffset>9714865</wp:posOffset>
              </wp:positionV>
              <wp:extent cx="152400" cy="194310"/>
              <wp:effectExtent l="0" t="0" r="0" b="8890"/>
              <wp:wrapNone/>
              <wp:docPr id="363" name="Zone de texte 3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1D4D1EE" w14:textId="77777777" w:rsidR="00A204AB" w:rsidRPr="001563E3" w:rsidRDefault="00A204AB">
                          <w:pPr>
                            <w:spacing w:before="10"/>
                            <w:ind w:left="60"/>
                            <w:rPr>
                              <w:rFonts w:ascii="Times New Roman"/>
                              <w:strike/>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216430" id="Zone de texte 363" o:spid="_x0000_s1296" type="#_x0000_t202" style="position:absolute;margin-left:512.65pt;margin-top:764.95pt;width:12pt;height:15.3pt;z-index:-2516561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AH&#10;KtALEAIAABA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11D4D1EE" w14:textId="77777777" w:rsidR="00A204AB" w:rsidRPr="001563E3" w:rsidRDefault="00A204AB">
                    <w:pPr>
                      <w:spacing w:before="10"/>
                      <w:ind w:left="60"/>
                      <w:rPr>
                        <w:rFonts w:ascii="Times New Roman"/>
                        <w:strike/>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58" behindDoc="1" locked="0" layoutInCell="1" allowOverlap="1" wp14:anchorId="3DA4ABDC" wp14:editId="111ACA39">
              <wp:simplePos x="0" y="0"/>
              <wp:positionH relativeFrom="page">
                <wp:posOffset>6510655</wp:posOffset>
              </wp:positionH>
              <wp:positionV relativeFrom="page">
                <wp:posOffset>9714865</wp:posOffset>
              </wp:positionV>
              <wp:extent cx="152400" cy="194310"/>
              <wp:effectExtent l="0" t="0" r="0" b="8890"/>
              <wp:wrapNone/>
              <wp:docPr id="364" name="Zone de texte 3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C865C19"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4ABDC" id="Zone de texte 364" o:spid="_x0000_s1297" type="#_x0000_t202" style="position:absolute;margin-left:512.65pt;margin-top:764.95pt;width:12pt;height:15.3pt;z-index:-2516562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DW&#10;VufxEAIAABA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2C865C19"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55" behindDoc="1" locked="0" layoutInCell="1" allowOverlap="1" wp14:anchorId="10D56269" wp14:editId="4BCCABDF">
              <wp:simplePos x="0" y="0"/>
              <wp:positionH relativeFrom="page">
                <wp:posOffset>905510</wp:posOffset>
              </wp:positionH>
              <wp:positionV relativeFrom="page">
                <wp:posOffset>8977630</wp:posOffset>
              </wp:positionV>
              <wp:extent cx="100330" cy="628650"/>
              <wp:effectExtent l="0" t="0" r="1270" b="6350"/>
              <wp:wrapNone/>
              <wp:docPr id="365"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7ED3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56269" id="_x0000_s1298" type="#_x0000_t202" style="position:absolute;margin-left:71.3pt;margin-top:706.9pt;width:7.9pt;height:49.5pt;z-index:-251656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w&#10;us+g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3987ED3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83" behindDoc="1" locked="0" layoutInCell="1" allowOverlap="1" wp14:anchorId="7E350DB7" wp14:editId="05EA6893">
              <wp:simplePos x="0" y="0"/>
              <wp:positionH relativeFrom="page">
                <wp:posOffset>6510655</wp:posOffset>
              </wp:positionH>
              <wp:positionV relativeFrom="page">
                <wp:posOffset>9714865</wp:posOffset>
              </wp:positionV>
              <wp:extent cx="152400" cy="194310"/>
              <wp:effectExtent l="0" t="0" r="0" b="8890"/>
              <wp:wrapNone/>
              <wp:docPr id="366" name="Zone de texte 3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EA54C4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350DB7" id="Zone de texte 366" o:spid="_x0000_s1299" type="#_x0000_t202" style="position:absolute;margin-left:512.65pt;margin-top:764.95pt;width:12pt;height:15.3pt;z-index:-2516561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nLfXKB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2EA54C4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56" behindDoc="1" locked="0" layoutInCell="1" allowOverlap="1" wp14:anchorId="0706A0D6" wp14:editId="0CBA8BB9">
              <wp:simplePos x="0" y="0"/>
              <wp:positionH relativeFrom="page">
                <wp:posOffset>6510655</wp:posOffset>
              </wp:positionH>
              <wp:positionV relativeFrom="page">
                <wp:posOffset>9714865</wp:posOffset>
              </wp:positionV>
              <wp:extent cx="152400" cy="194310"/>
              <wp:effectExtent l="0" t="0" r="0" b="8890"/>
              <wp:wrapNone/>
              <wp:docPr id="367" name="Zone de texte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66BF0B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6A0D6" id="Zone de texte 367" o:spid="_x0000_s1300" type="#_x0000_t202" style="position:absolute;margin-left:512.65pt;margin-top:764.95pt;width:12pt;height:15.3pt;z-index:-25165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NLuwGI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66BF0B9"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54" behindDoc="1" locked="0" layoutInCell="1" allowOverlap="1" wp14:anchorId="2B2A55BC" wp14:editId="1FA12D52">
              <wp:simplePos x="0" y="0"/>
              <wp:positionH relativeFrom="page">
                <wp:posOffset>6510655</wp:posOffset>
              </wp:positionH>
              <wp:positionV relativeFrom="page">
                <wp:posOffset>9714865</wp:posOffset>
              </wp:positionV>
              <wp:extent cx="152400" cy="194310"/>
              <wp:effectExtent l="0" t="0" r="0" b="8890"/>
              <wp:wrapNone/>
              <wp:docPr id="203" name="Zone de texte 2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9541E7E"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A55BC" id="Zone de texte 203" o:spid="_x0000_s1301" type="#_x0000_t202" style="position:absolute;margin-left:512.65pt;margin-top:764.95pt;width:12pt;height:15.3pt;z-index:-251656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5YHCb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9541E7E"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252" behindDoc="1" locked="0" layoutInCell="1" allowOverlap="1" wp14:anchorId="7C20F1AC" wp14:editId="05545FB6">
              <wp:simplePos x="0" y="0"/>
              <wp:positionH relativeFrom="page">
                <wp:posOffset>905510</wp:posOffset>
              </wp:positionH>
              <wp:positionV relativeFrom="page">
                <wp:posOffset>8977630</wp:posOffset>
              </wp:positionV>
              <wp:extent cx="100330" cy="628650"/>
              <wp:effectExtent l="0" t="0" r="1270" b="6350"/>
              <wp:wrapNone/>
              <wp:docPr id="748" name="Zone de texte 7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B229D7E"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0F1AC" id="Zone de texte 748" o:spid="_x0000_s1302" type="#_x0000_t202" style="position:absolute;margin-left:71.3pt;margin-top:706.9pt;width:7.9pt;height:49.5pt;z-index:-251656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u&#10;XBIv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1B229D7E"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53" behindDoc="1" locked="0" layoutInCell="1" allowOverlap="1" wp14:anchorId="7F449501" wp14:editId="10E87015">
              <wp:simplePos x="0" y="0"/>
              <wp:positionH relativeFrom="page">
                <wp:posOffset>6510655</wp:posOffset>
              </wp:positionH>
              <wp:positionV relativeFrom="page">
                <wp:posOffset>9714865</wp:posOffset>
              </wp:positionV>
              <wp:extent cx="152400" cy="194310"/>
              <wp:effectExtent l="0" t="0" r="0" b="8890"/>
              <wp:wrapNone/>
              <wp:docPr id="749" name="Zone de texte 7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A00BCD3"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449501" id="Zone de texte 749" o:spid="_x0000_s1303" type="#_x0000_t202" style="position:absolute;margin-left:512.65pt;margin-top:764.95pt;width:12pt;height:15.3pt;z-index:-251656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BUWZW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A00BCD3"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51" behindDoc="1" locked="0" layoutInCell="1" allowOverlap="1" wp14:anchorId="2E8A7BF3" wp14:editId="40209A7D">
              <wp:simplePos x="0" y="0"/>
              <wp:positionH relativeFrom="page">
                <wp:posOffset>905510</wp:posOffset>
              </wp:positionH>
              <wp:positionV relativeFrom="page">
                <wp:posOffset>8977630</wp:posOffset>
              </wp:positionV>
              <wp:extent cx="100330" cy="628650"/>
              <wp:effectExtent l="0" t="0" r="1270" b="6350"/>
              <wp:wrapNone/>
              <wp:docPr id="750" name="Zone de texte 7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9589A29"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A7BF3" id="Zone de texte 750" o:spid="_x0000_s1304" type="#_x0000_t202" style="position:absolute;margin-left:71.3pt;margin-top:706.9pt;width:7.9pt;height:49.5pt;z-index:-251656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Hx7&#10;US8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29589A29"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34" behindDoc="1" locked="0" layoutInCell="1" allowOverlap="1" wp14:anchorId="08472E30" wp14:editId="3DD3847A">
              <wp:simplePos x="0" y="0"/>
              <wp:positionH relativeFrom="page">
                <wp:posOffset>905510</wp:posOffset>
              </wp:positionH>
              <wp:positionV relativeFrom="page">
                <wp:posOffset>8977630</wp:posOffset>
              </wp:positionV>
              <wp:extent cx="100330" cy="628650"/>
              <wp:effectExtent l="0" t="0" r="1270" b="6350"/>
              <wp:wrapNone/>
              <wp:docPr id="751" name="Zone de texte 7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71ED08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72E30" id="Zone de texte 751" o:spid="_x0000_s1305" type="#_x0000_t202" style="position:absolute;margin-left:71.3pt;margin-top:706.9pt;width:7.9pt;height:49.5pt;z-index:-251656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2QvJQ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471ED08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9" behindDoc="1" locked="0" layoutInCell="1" allowOverlap="1" wp14:anchorId="790EEDDA" wp14:editId="768E18B4">
              <wp:simplePos x="0" y="0"/>
              <wp:positionH relativeFrom="page">
                <wp:posOffset>905510</wp:posOffset>
              </wp:positionH>
              <wp:positionV relativeFrom="page">
                <wp:posOffset>8977630</wp:posOffset>
              </wp:positionV>
              <wp:extent cx="100330" cy="628650"/>
              <wp:effectExtent l="0" t="0" r="1270" b="6350"/>
              <wp:wrapNone/>
              <wp:docPr id="752" name="Zone de texte 7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432259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0EEDDA" id="Zone de texte 752" o:spid="_x0000_s1306" type="#_x0000_t202" style="position:absolute;margin-left:71.3pt;margin-top:706.9pt;width:7.9pt;height:49.5pt;z-index:-251656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P&#10;qM3P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0432259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50" behindDoc="1" locked="0" layoutInCell="1" allowOverlap="1" wp14:anchorId="537F77F5" wp14:editId="4456B02B">
              <wp:simplePos x="0" y="0"/>
              <wp:positionH relativeFrom="page">
                <wp:posOffset>6510655</wp:posOffset>
              </wp:positionH>
              <wp:positionV relativeFrom="page">
                <wp:posOffset>9714865</wp:posOffset>
              </wp:positionV>
              <wp:extent cx="152400" cy="194310"/>
              <wp:effectExtent l="0" t="0" r="0" b="8890"/>
              <wp:wrapNone/>
              <wp:docPr id="753" name="Zone de texte 7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2D87F8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F77F5" id="Zone de texte 753" o:spid="_x0000_s1307" type="#_x0000_t202" style="position:absolute;margin-left:512.65pt;margin-top:764.95pt;width:12pt;height:15.3pt;z-index:-251656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OClubY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2D87F80"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8" behindDoc="1" locked="0" layoutInCell="1" allowOverlap="1" wp14:anchorId="787D6AC4" wp14:editId="4CB14859">
              <wp:simplePos x="0" y="0"/>
              <wp:positionH relativeFrom="page">
                <wp:posOffset>905510</wp:posOffset>
              </wp:positionH>
              <wp:positionV relativeFrom="page">
                <wp:posOffset>8977630</wp:posOffset>
              </wp:positionV>
              <wp:extent cx="100330" cy="628650"/>
              <wp:effectExtent l="0" t="0" r="1270" b="6350"/>
              <wp:wrapNone/>
              <wp:docPr id="754" name="Zone de texte 7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6A0181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D6AC4" id="Zone de texte 754" o:spid="_x0000_s1308" type="#_x0000_t202" style="position:absolute;margin-left:71.3pt;margin-top:706.9pt;width:7.9pt;height:49.5pt;z-index:-251656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3UE38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6A0181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6" behindDoc="1" locked="0" layoutInCell="1" allowOverlap="1" wp14:anchorId="150A262B" wp14:editId="4831594B">
              <wp:simplePos x="0" y="0"/>
              <wp:positionH relativeFrom="page">
                <wp:posOffset>905510</wp:posOffset>
              </wp:positionH>
              <wp:positionV relativeFrom="page">
                <wp:posOffset>8977630</wp:posOffset>
              </wp:positionV>
              <wp:extent cx="100330" cy="628650"/>
              <wp:effectExtent l="0" t="0" r="1270" b="6350"/>
              <wp:wrapNone/>
              <wp:docPr id="755" name="Zone de texte 7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6C8BB84"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A262B" id="Zone de texte 755" o:spid="_x0000_s1309" type="#_x0000_t202" style="position:absolute;margin-left:71.3pt;margin-top:706.9pt;width:7.9pt;height:49.5pt;z-index:-251656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eDGvn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6C8BB84"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7" behindDoc="1" locked="0" layoutInCell="1" allowOverlap="1" wp14:anchorId="2C7BECC9" wp14:editId="283B7FB8">
              <wp:simplePos x="0" y="0"/>
              <wp:positionH relativeFrom="page">
                <wp:posOffset>6510655</wp:posOffset>
              </wp:positionH>
              <wp:positionV relativeFrom="page">
                <wp:posOffset>9714865</wp:posOffset>
              </wp:positionV>
              <wp:extent cx="152400" cy="194310"/>
              <wp:effectExtent l="0" t="0" r="0" b="8890"/>
              <wp:wrapNone/>
              <wp:docPr id="756" name="Zone de texte 7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DCE8149"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BECC9" id="Zone de texte 756" o:spid="_x0000_s1310" type="#_x0000_t202" style="position:absolute;margin-left:512.65pt;margin-top:764.95pt;width:12pt;height:15.3pt;z-index:-251656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QETGz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DCE8149"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4" behindDoc="1" locked="0" layoutInCell="1" allowOverlap="1" wp14:anchorId="3C25DDD2" wp14:editId="0D9F77C9">
              <wp:simplePos x="0" y="0"/>
              <wp:positionH relativeFrom="page">
                <wp:posOffset>905510</wp:posOffset>
              </wp:positionH>
              <wp:positionV relativeFrom="page">
                <wp:posOffset>8977630</wp:posOffset>
              </wp:positionV>
              <wp:extent cx="100330" cy="628650"/>
              <wp:effectExtent l="0" t="0" r="1270" b="6350"/>
              <wp:wrapNone/>
              <wp:docPr id="757" name="Zone de texte 7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6428830"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5DDD2" id="Zone de texte 757" o:spid="_x0000_s1311" type="#_x0000_t202" style="position:absolute;margin-left:71.3pt;margin-top:706.9pt;width:7.9pt;height:49.5pt;z-index:-251656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vxxFy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6428830"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5" behindDoc="1" locked="0" layoutInCell="1" allowOverlap="1" wp14:anchorId="39798C23" wp14:editId="39C30780">
              <wp:simplePos x="0" y="0"/>
              <wp:positionH relativeFrom="page">
                <wp:posOffset>6510655</wp:posOffset>
              </wp:positionH>
              <wp:positionV relativeFrom="page">
                <wp:posOffset>9714865</wp:posOffset>
              </wp:positionV>
              <wp:extent cx="152400" cy="194310"/>
              <wp:effectExtent l="0" t="0" r="0" b="8890"/>
              <wp:wrapNone/>
              <wp:docPr id="758" name="Zone de texte 7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16F7BE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798C23" id="Zone de texte 758" o:spid="_x0000_s1312" type="#_x0000_t202" style="position:absolute;margin-left:512.65pt;margin-top:764.95pt;width:12pt;height:15.3pt;z-index:-251656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z7i6c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16F7BE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3" behindDoc="1" locked="0" layoutInCell="1" allowOverlap="1" wp14:anchorId="3BA9EB59" wp14:editId="0A039D29">
              <wp:simplePos x="0" y="0"/>
              <wp:positionH relativeFrom="page">
                <wp:posOffset>6510655</wp:posOffset>
              </wp:positionH>
              <wp:positionV relativeFrom="page">
                <wp:posOffset>9714865</wp:posOffset>
              </wp:positionV>
              <wp:extent cx="152400" cy="194310"/>
              <wp:effectExtent l="0" t="0" r="0" b="8890"/>
              <wp:wrapNone/>
              <wp:docPr id="759" name="Zone de texte 7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CF0CD9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9EB59" id="Zone de texte 759" o:spid="_x0000_s1313" type="#_x0000_t202" style="position:absolute;margin-left:512.65pt;margin-top:764.95pt;width:12pt;height:15.3pt;z-index:-251656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Wnrbw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4CF0CD98"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2" behindDoc="1" locked="0" layoutInCell="1" allowOverlap="1" wp14:anchorId="15545182" wp14:editId="47B0D156">
              <wp:simplePos x="0" y="0"/>
              <wp:positionH relativeFrom="page">
                <wp:posOffset>6510655</wp:posOffset>
              </wp:positionH>
              <wp:positionV relativeFrom="page">
                <wp:posOffset>9714865</wp:posOffset>
              </wp:positionV>
              <wp:extent cx="152400" cy="194310"/>
              <wp:effectExtent l="0" t="0" r="0" b="8890"/>
              <wp:wrapNone/>
              <wp:docPr id="760" name="Zone de texte 7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D0C0C0C"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45182" id="Zone de texte 760" o:spid="_x0000_s1314" type="#_x0000_t202" style="position:absolute;margin-left:512.65pt;margin-top:764.95pt;width:12pt;height:15.3pt;z-index:-251656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GwMeu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4D0C0C0C"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1" behindDoc="1" locked="0" layoutInCell="1" allowOverlap="1" wp14:anchorId="40FC0855" wp14:editId="655BA6DB">
              <wp:simplePos x="0" y="0"/>
              <wp:positionH relativeFrom="page">
                <wp:posOffset>905510</wp:posOffset>
              </wp:positionH>
              <wp:positionV relativeFrom="page">
                <wp:posOffset>8977630</wp:posOffset>
              </wp:positionV>
              <wp:extent cx="100330" cy="628650"/>
              <wp:effectExtent l="0" t="0" r="1270" b="6350"/>
              <wp:wrapNone/>
              <wp:docPr id="761" name="Zone de texte 7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236FB4E"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C0855" id="Zone de texte 761" o:spid="_x0000_s1315" type="#_x0000_t202" style="position:absolute;margin-left:71.3pt;margin-top:706.9pt;width:7.9pt;height:49.5pt;z-index:-251656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Kc2z1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236FB4E"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39" behindDoc="1" locked="0" layoutInCell="1" allowOverlap="1" wp14:anchorId="23E74270" wp14:editId="081D1EDE">
              <wp:simplePos x="0" y="0"/>
              <wp:positionH relativeFrom="page">
                <wp:posOffset>905510</wp:posOffset>
              </wp:positionH>
              <wp:positionV relativeFrom="page">
                <wp:posOffset>8977630</wp:posOffset>
              </wp:positionV>
              <wp:extent cx="100330" cy="628650"/>
              <wp:effectExtent l="0" t="0" r="1270" b="6350"/>
              <wp:wrapNone/>
              <wp:docPr id="767" name="Zone de texte 7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253BC18"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74270" id="Zone de texte 767" o:spid="_x0000_s1316" type="#_x0000_t202" style="position:absolute;margin-left:71.3pt;margin-top:706.9pt;width:7.9pt;height:49.5pt;z-index:-251656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L&#10;HMhN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253BC18"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40" behindDoc="1" locked="0" layoutInCell="1" allowOverlap="1" wp14:anchorId="32A6392A" wp14:editId="6035CF10">
              <wp:simplePos x="0" y="0"/>
              <wp:positionH relativeFrom="page">
                <wp:posOffset>6510655</wp:posOffset>
              </wp:positionH>
              <wp:positionV relativeFrom="page">
                <wp:posOffset>9714865</wp:posOffset>
              </wp:positionV>
              <wp:extent cx="152400" cy="194310"/>
              <wp:effectExtent l="0" t="0" r="0" b="8890"/>
              <wp:wrapNone/>
              <wp:docPr id="256" name="Zone de texte 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163DFF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6392A" id="Zone de texte 256" o:spid="_x0000_s1317" type="#_x0000_t202" style="position:absolute;margin-left:512.65pt;margin-top:764.95pt;width:12pt;height:15.3pt;z-index:-25165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B1KbJE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163DFFB"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37" behindDoc="1" locked="0" layoutInCell="1" allowOverlap="1" wp14:anchorId="62534725" wp14:editId="0B557D4B">
              <wp:simplePos x="0" y="0"/>
              <wp:positionH relativeFrom="page">
                <wp:posOffset>905510</wp:posOffset>
              </wp:positionH>
              <wp:positionV relativeFrom="page">
                <wp:posOffset>8977630</wp:posOffset>
              </wp:positionV>
              <wp:extent cx="100330" cy="628650"/>
              <wp:effectExtent l="0" t="0" r="1270" b="6350"/>
              <wp:wrapNone/>
              <wp:docPr id="257" name="Zone de texte 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F944C04"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34725" id="Zone de texte 257" o:spid="_x0000_s1318" type="#_x0000_t202" style="position:absolute;margin-left:71.3pt;margin-top:706.9pt;width:7.9pt;height:49.5pt;z-index:-251656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VKJNQ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3F944C04"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38" behindDoc="1" locked="0" layoutInCell="1" allowOverlap="1" wp14:anchorId="43C193B0" wp14:editId="69B46FF9">
              <wp:simplePos x="0" y="0"/>
              <wp:positionH relativeFrom="page">
                <wp:posOffset>6510655</wp:posOffset>
              </wp:positionH>
              <wp:positionV relativeFrom="page">
                <wp:posOffset>9714865</wp:posOffset>
              </wp:positionV>
              <wp:extent cx="152400" cy="194310"/>
              <wp:effectExtent l="0" t="0" r="0" b="8890"/>
              <wp:wrapNone/>
              <wp:docPr id="258" name="Zone de texte 2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7351942"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193B0" id="Zone de texte 258" o:spid="_x0000_s1319" type="#_x0000_t202" style="position:absolute;margin-left:512.65pt;margin-top:764.95pt;width:12pt;height:15.3pt;z-index:-251656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tXO+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37351942"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33" behindDoc="1" locked="0" layoutInCell="1" allowOverlap="1" wp14:anchorId="0BCF7274" wp14:editId="4A389978">
              <wp:simplePos x="0" y="0"/>
              <wp:positionH relativeFrom="page">
                <wp:posOffset>6510655</wp:posOffset>
              </wp:positionH>
              <wp:positionV relativeFrom="page">
                <wp:posOffset>9714865</wp:posOffset>
              </wp:positionV>
              <wp:extent cx="152400" cy="194310"/>
              <wp:effectExtent l="0" t="0" r="0" b="8890"/>
              <wp:wrapNone/>
              <wp:docPr id="259" name="Zone de texte 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B16D0B9"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F7274" id="Zone de texte 259" o:spid="_x0000_s1320" type="#_x0000_t202" style="position:absolute;margin-left:512.65pt;margin-top:764.95pt;width:12pt;height:15.3pt;z-index:-251656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w7GT0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0B16D0B9"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31" behindDoc="1" locked="0" layoutInCell="1" allowOverlap="1" wp14:anchorId="2313BCF3" wp14:editId="78646DA7">
              <wp:simplePos x="0" y="0"/>
              <wp:positionH relativeFrom="page">
                <wp:posOffset>6510655</wp:posOffset>
              </wp:positionH>
              <wp:positionV relativeFrom="page">
                <wp:posOffset>9714865</wp:posOffset>
              </wp:positionV>
              <wp:extent cx="152400" cy="194310"/>
              <wp:effectExtent l="0" t="0" r="0" b="8890"/>
              <wp:wrapNone/>
              <wp:docPr id="260" name="Zone de texte 2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551F13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3BCF3" id="Zone de texte 260" o:spid="_x0000_s1321" type="#_x0000_t202" style="position:absolute;margin-left:512.65pt;margin-top:764.95pt;width:12pt;height:15.3pt;z-index:-251656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NAEXkw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551F139"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36" behindDoc="1" locked="0" layoutInCell="1" allowOverlap="1" wp14:anchorId="382B2B80" wp14:editId="3FCF906F">
              <wp:simplePos x="0" y="0"/>
              <wp:positionH relativeFrom="page">
                <wp:posOffset>6510655</wp:posOffset>
              </wp:positionH>
              <wp:positionV relativeFrom="page">
                <wp:posOffset>9714865</wp:posOffset>
              </wp:positionV>
              <wp:extent cx="152400" cy="194310"/>
              <wp:effectExtent l="0" t="0" r="0" b="8890"/>
              <wp:wrapNone/>
              <wp:docPr id="261" name="Zone de texte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39FCB09"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B2B80" id="Zone de texte 261" o:spid="_x0000_s1322" type="#_x0000_t202" style="position:absolute;margin-left:512.65pt;margin-top:764.95pt;width:12pt;height:15.3pt;z-index:-251656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TkZOL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339FCB09"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32" behindDoc="1" locked="0" layoutInCell="1" allowOverlap="1" wp14:anchorId="75CBDC4F" wp14:editId="18E4DA67">
              <wp:simplePos x="0" y="0"/>
              <wp:positionH relativeFrom="page">
                <wp:posOffset>6510655</wp:posOffset>
              </wp:positionH>
              <wp:positionV relativeFrom="page">
                <wp:posOffset>9714865</wp:posOffset>
              </wp:positionV>
              <wp:extent cx="152400" cy="194310"/>
              <wp:effectExtent l="0" t="0" r="0" b="8890"/>
              <wp:wrapNone/>
              <wp:docPr id="262" name="Zone de texte 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43CDC02"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BDC4F" id="Zone de texte 262" o:spid="_x0000_s1323" type="#_x0000_t202" style="position:absolute;margin-left:512.65pt;margin-top:764.95pt;width:12pt;height:15.3pt;z-index:-251656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a5W6V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43CDC02"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30" behindDoc="1" locked="0" layoutInCell="1" allowOverlap="1" wp14:anchorId="574E4237" wp14:editId="1E9B605C">
              <wp:simplePos x="0" y="0"/>
              <wp:positionH relativeFrom="page">
                <wp:posOffset>6510655</wp:posOffset>
              </wp:positionH>
              <wp:positionV relativeFrom="page">
                <wp:posOffset>9714865</wp:posOffset>
              </wp:positionV>
              <wp:extent cx="152400" cy="194310"/>
              <wp:effectExtent l="0" t="0" r="0" b="8890"/>
              <wp:wrapNone/>
              <wp:docPr id="263" name="Zone de text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DD0F3FE"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E4237" id="_x0000_s1324" type="#_x0000_t202" style="position:absolute;margin-left:512.65pt;margin-top:764.95pt;width:12pt;height:15.3pt;z-index:-2516562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PI70f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DD0F3FE"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29" behindDoc="1" locked="0" layoutInCell="1" allowOverlap="1" wp14:anchorId="000EAB86" wp14:editId="49CC7313">
              <wp:simplePos x="0" y="0"/>
              <wp:positionH relativeFrom="page">
                <wp:posOffset>905510</wp:posOffset>
              </wp:positionH>
              <wp:positionV relativeFrom="page">
                <wp:posOffset>8977630</wp:posOffset>
              </wp:positionV>
              <wp:extent cx="100330" cy="628650"/>
              <wp:effectExtent l="0" t="0" r="1270" b="6350"/>
              <wp:wrapNone/>
              <wp:docPr id="264"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D4B1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EAB86" id="_x0000_s1325" type="#_x0000_t202" style="position:absolute;margin-left:71.3pt;margin-top:706.9pt;width:7.9pt;height:49.5pt;z-index:-251656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8XzEA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542D4B1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35" behindDoc="1" locked="0" layoutInCell="1" allowOverlap="1" wp14:anchorId="01D046DD" wp14:editId="43678EF2">
              <wp:simplePos x="0" y="0"/>
              <wp:positionH relativeFrom="page">
                <wp:posOffset>6510655</wp:posOffset>
              </wp:positionH>
              <wp:positionV relativeFrom="page">
                <wp:posOffset>9714865</wp:posOffset>
              </wp:positionV>
              <wp:extent cx="152400" cy="194310"/>
              <wp:effectExtent l="0" t="0" r="0" b="8890"/>
              <wp:wrapNone/>
              <wp:docPr id="265" name="Zone de text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8A76A7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046DD" id="_x0000_s1326" type="#_x0000_t202" style="position:absolute;margin-left:512.65pt;margin-top:764.95pt;width:12pt;height:15.3pt;z-index:-251656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GT46x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68A76A7B"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28" behindDoc="1" locked="0" layoutInCell="1" allowOverlap="1" wp14:anchorId="139D6BDF" wp14:editId="76E3BB18">
              <wp:simplePos x="0" y="0"/>
              <wp:positionH relativeFrom="page">
                <wp:posOffset>6510655</wp:posOffset>
              </wp:positionH>
              <wp:positionV relativeFrom="page">
                <wp:posOffset>9714865</wp:posOffset>
              </wp:positionV>
              <wp:extent cx="152400" cy="194310"/>
              <wp:effectExtent l="0" t="0" r="0" b="8890"/>
              <wp:wrapNone/>
              <wp:docPr id="266" name="Zone de texte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9ACCD71"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D6BDF" id="Zone de texte 266" o:spid="_x0000_s1327" type="#_x0000_t202" style="position:absolute;margin-left:512.65pt;margin-top:764.95pt;width:12pt;height:15.3pt;z-index:-2516562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O2MFgU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9ACCD71"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08" behindDoc="1" locked="0" layoutInCell="1" allowOverlap="1" wp14:anchorId="1255E483" wp14:editId="198D781D">
              <wp:simplePos x="0" y="0"/>
              <wp:positionH relativeFrom="page">
                <wp:posOffset>6510655</wp:posOffset>
              </wp:positionH>
              <wp:positionV relativeFrom="page">
                <wp:posOffset>9714865</wp:posOffset>
              </wp:positionV>
              <wp:extent cx="152400" cy="194310"/>
              <wp:effectExtent l="0" t="0" r="0" b="8890"/>
              <wp:wrapNone/>
              <wp:docPr id="267" name="Zone de texte 2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552634E"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5E483" id="Zone de texte 267" o:spid="_x0000_s1328" type="#_x0000_t202" style="position:absolute;margin-left:512.65pt;margin-top:764.95pt;width:12pt;height:15.3pt;z-index:-25165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uGdvC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552634E"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207" behindDoc="1" locked="0" layoutInCell="1" allowOverlap="1" wp14:anchorId="0BB66EDC" wp14:editId="6345B5B1">
              <wp:simplePos x="0" y="0"/>
              <wp:positionH relativeFrom="page">
                <wp:posOffset>6510655</wp:posOffset>
              </wp:positionH>
              <wp:positionV relativeFrom="page">
                <wp:posOffset>9714865</wp:posOffset>
              </wp:positionV>
              <wp:extent cx="152400" cy="194310"/>
              <wp:effectExtent l="0" t="0" r="0" b="8890"/>
              <wp:wrapNone/>
              <wp:docPr id="268" name="Zone de texte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89FE5"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66EDC" id="_x0000_s1329" type="#_x0000_t202" style="position:absolute;margin-left:512.65pt;margin-top:764.95pt;width:12pt;height:15.3pt;z-index:-251656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ro6lpxQCAAAQ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74B89FE5"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226" behindDoc="1" locked="0" layoutInCell="1" allowOverlap="1" wp14:anchorId="227BF5DE" wp14:editId="04583A3F">
              <wp:simplePos x="0" y="0"/>
              <wp:positionH relativeFrom="page">
                <wp:posOffset>905510</wp:posOffset>
              </wp:positionH>
              <wp:positionV relativeFrom="page">
                <wp:posOffset>8977630</wp:posOffset>
              </wp:positionV>
              <wp:extent cx="100330" cy="628650"/>
              <wp:effectExtent l="0" t="0" r="1270" b="6350"/>
              <wp:wrapNone/>
              <wp:docPr id="269" name="Zone de texte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9DAF81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BF5DE" id="Zone de texte 269" o:spid="_x0000_s1330" type="#_x0000_t202" style="position:absolute;margin-left:71.3pt;margin-top:706.9pt;width:7.9pt;height:49.5pt;z-index:-2516562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ylfyd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9DAF812"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27" behindDoc="1" locked="0" layoutInCell="1" allowOverlap="1" wp14:anchorId="6C4D54A3" wp14:editId="47BF286D">
              <wp:simplePos x="0" y="0"/>
              <wp:positionH relativeFrom="page">
                <wp:posOffset>6510655</wp:posOffset>
              </wp:positionH>
              <wp:positionV relativeFrom="page">
                <wp:posOffset>9714865</wp:posOffset>
              </wp:positionV>
              <wp:extent cx="152400" cy="194310"/>
              <wp:effectExtent l="0" t="0" r="0" b="8890"/>
              <wp:wrapNone/>
              <wp:docPr id="270" name="Zone de text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06BA954"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D54A3" id="_x0000_s1331" type="#_x0000_t202" style="position:absolute;margin-left:512.65pt;margin-top:764.95pt;width:12pt;height:15.3pt;z-index:-251656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MfLjuo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06BA954"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25" behindDoc="1" locked="0" layoutInCell="1" allowOverlap="1" wp14:anchorId="7D1F6870" wp14:editId="0B7EB784">
              <wp:simplePos x="0" y="0"/>
              <wp:positionH relativeFrom="page">
                <wp:posOffset>905510</wp:posOffset>
              </wp:positionH>
              <wp:positionV relativeFrom="page">
                <wp:posOffset>8977630</wp:posOffset>
              </wp:positionV>
              <wp:extent cx="100330" cy="628650"/>
              <wp:effectExtent l="0" t="0" r="1270" b="6350"/>
              <wp:wrapNone/>
              <wp:docPr id="271" name="Zone de texte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D4BA661"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F6870" id="Zone de texte 271" o:spid="_x0000_s1332" type="#_x0000_t202" style="position:absolute;margin-left:71.3pt;margin-top:706.9pt;width:7.9pt;height:49.5pt;z-index:-2516562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jiOvOB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0D4BA661"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205" behindDoc="1" locked="0" layoutInCell="1" allowOverlap="1" wp14:anchorId="15A9B115" wp14:editId="1752F53C">
              <wp:simplePos x="0" y="0"/>
              <wp:positionH relativeFrom="page">
                <wp:posOffset>905510</wp:posOffset>
              </wp:positionH>
              <wp:positionV relativeFrom="page">
                <wp:posOffset>8977630</wp:posOffset>
              </wp:positionV>
              <wp:extent cx="100330" cy="628650"/>
              <wp:effectExtent l="0" t="0" r="1270" b="6350"/>
              <wp:wrapNone/>
              <wp:docPr id="272" name="Zone de texte 2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A3A86D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9B115" id="Zone de texte 272" o:spid="_x0000_s1333" type="#_x0000_t202" style="position:absolute;margin-left:71.3pt;margin-top:706.9pt;width:7.9pt;height:49.5pt;z-index:-2516562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B1dSJ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2A3A86D2"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06" behindDoc="1" locked="0" layoutInCell="1" allowOverlap="1" wp14:anchorId="3B57A26C" wp14:editId="6496ADB3">
              <wp:simplePos x="0" y="0"/>
              <wp:positionH relativeFrom="page">
                <wp:posOffset>6510655</wp:posOffset>
              </wp:positionH>
              <wp:positionV relativeFrom="page">
                <wp:posOffset>9714865</wp:posOffset>
              </wp:positionV>
              <wp:extent cx="152400" cy="194310"/>
              <wp:effectExtent l="0" t="0" r="0" b="8890"/>
              <wp:wrapNone/>
              <wp:docPr id="273" name="Zone de texte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252E6E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7A26C" id="Zone de texte 273" o:spid="_x0000_s1334" type="#_x0000_t202" style="position:absolute;margin-left:512.65pt;margin-top:764.95pt;width:12pt;height:15.3pt;z-index:-2516562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Y7G25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252E6E1"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03" behindDoc="1" locked="0" layoutInCell="1" allowOverlap="1" wp14:anchorId="4B9029E6" wp14:editId="0392A0FF">
              <wp:simplePos x="0" y="0"/>
              <wp:positionH relativeFrom="page">
                <wp:posOffset>905510</wp:posOffset>
              </wp:positionH>
              <wp:positionV relativeFrom="page">
                <wp:posOffset>8977630</wp:posOffset>
              </wp:positionV>
              <wp:extent cx="100330" cy="628650"/>
              <wp:effectExtent l="0" t="0" r="1270" b="6350"/>
              <wp:wrapNone/>
              <wp:docPr id="274" name="Zone de texte 2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1700F3E"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029E6" id="Zone de texte 274" o:spid="_x0000_s1335" type="#_x0000_t202" style="position:absolute;margin-left:71.3pt;margin-top:706.9pt;width:7.9pt;height:49.5pt;z-index:-2516562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w+22V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61700F3E"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04" behindDoc="1" locked="0" layoutInCell="1" allowOverlap="1" wp14:anchorId="1FCFCE64" wp14:editId="2B36F882">
              <wp:simplePos x="0" y="0"/>
              <wp:positionH relativeFrom="page">
                <wp:posOffset>6510655</wp:posOffset>
              </wp:positionH>
              <wp:positionV relativeFrom="page">
                <wp:posOffset>9714865</wp:posOffset>
              </wp:positionV>
              <wp:extent cx="152400" cy="194310"/>
              <wp:effectExtent l="0" t="0" r="0" b="8890"/>
              <wp:wrapNone/>
              <wp:docPr id="275" name="Text Box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59EA2"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FCE64" id="_x0000_s1336" type="#_x0000_t202" style="position:absolute;margin-left:512.65pt;margin-top:764.95pt;width:12pt;height:15.3pt;z-index:-2516562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" filled="f" stroked="f">
              <o:lock v:ext="edit" aspectratio="t" verticies="t" text="t" shapetype="t"/>
              <v:textbox inset="0,0,0,0">
                <w:txbxContent>
                  <w:p w14:paraId="23059EA2"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23" behindDoc="1" locked="0" layoutInCell="1" allowOverlap="1" wp14:anchorId="6935511C" wp14:editId="76E84A98">
              <wp:simplePos x="0" y="0"/>
              <wp:positionH relativeFrom="page">
                <wp:posOffset>905510</wp:posOffset>
              </wp:positionH>
              <wp:positionV relativeFrom="page">
                <wp:posOffset>8977630</wp:posOffset>
              </wp:positionV>
              <wp:extent cx="100330" cy="628650"/>
              <wp:effectExtent l="0" t="0" r="1270" b="6350"/>
              <wp:wrapNone/>
              <wp:docPr id="276" name="Zone de texte 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9A36FEA"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5511C" id="Zone de texte 276" o:spid="_x0000_s1337" type="#_x0000_t202" style="position:absolute;margin-left:71.3pt;margin-top:706.9pt;width:7.9pt;height:49.5pt;z-index:-2516562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Lbd&#10;MCk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29A36FEA"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24" behindDoc="1" locked="0" layoutInCell="1" allowOverlap="1" wp14:anchorId="269E13E1" wp14:editId="4882B256">
              <wp:simplePos x="0" y="0"/>
              <wp:positionH relativeFrom="page">
                <wp:posOffset>6510655</wp:posOffset>
              </wp:positionH>
              <wp:positionV relativeFrom="page">
                <wp:posOffset>9714865</wp:posOffset>
              </wp:positionV>
              <wp:extent cx="152400" cy="194310"/>
              <wp:effectExtent l="0" t="0" r="0" b="8890"/>
              <wp:wrapNone/>
              <wp:docPr id="277" name="Zone de texte 2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E092D49"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E13E1" id="Zone de texte 277" o:spid="_x0000_s1338" type="#_x0000_t202" style="position:absolute;margin-left:512.65pt;margin-top:764.95pt;width:12pt;height:15.3pt;z-index:-25165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P81Ef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E092D49"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22" behindDoc="1" locked="0" layoutInCell="1" allowOverlap="1" wp14:anchorId="67155601" wp14:editId="590076AA">
              <wp:simplePos x="0" y="0"/>
              <wp:positionH relativeFrom="page">
                <wp:posOffset>905510</wp:posOffset>
              </wp:positionH>
              <wp:positionV relativeFrom="page">
                <wp:posOffset>8977630</wp:posOffset>
              </wp:positionV>
              <wp:extent cx="100330" cy="628650"/>
              <wp:effectExtent l="0" t="0" r="1270" b="6350"/>
              <wp:wrapNone/>
              <wp:docPr id="279" name="Zone de texte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11B3C16"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55601" id="Zone de texte 279" o:spid="_x0000_s1339" type="#_x0000_t202" style="position:absolute;margin-left:71.3pt;margin-top:706.9pt;width:7.9pt;height:49.5pt;z-index:-251656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Q6AdPx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411B3C16"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01" behindDoc="1" locked="0" layoutInCell="1" allowOverlap="1" wp14:anchorId="5A55F212" wp14:editId="01D54768">
              <wp:simplePos x="0" y="0"/>
              <wp:positionH relativeFrom="page">
                <wp:posOffset>905510</wp:posOffset>
              </wp:positionH>
              <wp:positionV relativeFrom="page">
                <wp:posOffset>8977630</wp:posOffset>
              </wp:positionV>
              <wp:extent cx="100330" cy="628650"/>
              <wp:effectExtent l="0" t="0" r="1270" b="6350"/>
              <wp:wrapNone/>
              <wp:docPr id="280" name="Zone de texte 2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CDCE77E"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5F212" id="Zone de texte 280" o:spid="_x0000_s1340" type="#_x0000_t202" style="position:absolute;margin-left:71.3pt;margin-top:706.9pt;width:7.9pt;height:49.5pt;z-index:-2516562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JpV&#10;VA4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4CDCE77E"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202" behindDoc="1" locked="0" layoutInCell="1" allowOverlap="1" wp14:anchorId="140CCAFD" wp14:editId="6E21069E">
              <wp:simplePos x="0" y="0"/>
              <wp:positionH relativeFrom="page">
                <wp:posOffset>6510655</wp:posOffset>
              </wp:positionH>
              <wp:positionV relativeFrom="page">
                <wp:posOffset>9714865</wp:posOffset>
              </wp:positionV>
              <wp:extent cx="152400" cy="194310"/>
              <wp:effectExtent l="0" t="0" r="0" b="8890"/>
              <wp:wrapNone/>
              <wp:docPr id="281" name="Zone de texte 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1A99BE6"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CCAFD" id="Zone de texte 281" o:spid="_x0000_s1341" type="#_x0000_t202" style="position:absolute;margin-left:512.65pt;margin-top:764.95pt;width:12pt;height:15.3pt;z-index:-2516562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LVYIHc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51A99BE6"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99" behindDoc="1" locked="0" layoutInCell="1" allowOverlap="1" wp14:anchorId="5296D35C" wp14:editId="0407D131">
              <wp:simplePos x="0" y="0"/>
              <wp:positionH relativeFrom="page">
                <wp:posOffset>905510</wp:posOffset>
              </wp:positionH>
              <wp:positionV relativeFrom="page">
                <wp:posOffset>8977630</wp:posOffset>
              </wp:positionV>
              <wp:extent cx="100330" cy="628650"/>
              <wp:effectExtent l="0" t="0" r="1270" b="6350"/>
              <wp:wrapNone/>
              <wp:docPr id="282" name="Zone de texte 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2CE9933"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6D35C" id="Zone de texte 282" o:spid="_x0000_s1342" type="#_x0000_t202" style="position:absolute;margin-left:71.3pt;margin-top:706.9pt;width:7.9pt;height:49.5pt;z-index:-2516562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Q&#10;tGTX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2CE9933"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00" behindDoc="1" locked="0" layoutInCell="1" allowOverlap="1" wp14:anchorId="2BED6FD4" wp14:editId="3AF0FDAC">
              <wp:simplePos x="0" y="0"/>
              <wp:positionH relativeFrom="page">
                <wp:posOffset>6510655</wp:posOffset>
              </wp:positionH>
              <wp:positionV relativeFrom="page">
                <wp:posOffset>9714865</wp:posOffset>
              </wp:positionV>
              <wp:extent cx="152400" cy="194310"/>
              <wp:effectExtent l="0" t="0" r="0" b="8890"/>
              <wp:wrapNone/>
              <wp:docPr id="283" name="Zone de text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820C6"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D6FD4" id="_x0000_s1343" type="#_x0000_t202" style="position:absolute;margin-left:512.65pt;margin-top:764.95pt;width:12pt;height:15.3pt;z-index:-251656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" filled="f" stroked="f">
              <o:lock v:ext="edit" aspectratio="t" verticies="t" text="t" shapetype="t"/>
              <v:textbox inset="0,0,0,0">
                <w:txbxContent>
                  <w:p w14:paraId="7AD820C6"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20" behindDoc="1" locked="0" layoutInCell="1" allowOverlap="1" wp14:anchorId="58F5717D" wp14:editId="4A408427">
              <wp:simplePos x="0" y="0"/>
              <wp:positionH relativeFrom="page">
                <wp:posOffset>905510</wp:posOffset>
              </wp:positionH>
              <wp:positionV relativeFrom="page">
                <wp:posOffset>8977630</wp:posOffset>
              </wp:positionV>
              <wp:extent cx="100330" cy="628650"/>
              <wp:effectExtent l="0" t="0" r="1270" b="6350"/>
              <wp:wrapNone/>
              <wp:docPr id="284" name="Zone de texte 2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06E57D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5717D" id="Zone de texte 284" o:spid="_x0000_s1344" type="#_x0000_t202" style="position:absolute;margin-left:71.3pt;margin-top:706.9pt;width:7.9pt;height:49.5pt;z-index:-251656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U&#10;DoCn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06E57D2"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21" behindDoc="1" locked="0" layoutInCell="1" allowOverlap="1" wp14:anchorId="6A6EFBAA" wp14:editId="281AAFC0">
              <wp:simplePos x="0" y="0"/>
              <wp:positionH relativeFrom="page">
                <wp:posOffset>6510655</wp:posOffset>
              </wp:positionH>
              <wp:positionV relativeFrom="page">
                <wp:posOffset>9714865</wp:posOffset>
              </wp:positionV>
              <wp:extent cx="152400" cy="194310"/>
              <wp:effectExtent l="0" t="0" r="0" b="8890"/>
              <wp:wrapNone/>
              <wp:docPr id="285" name="Zone de texte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42BF1ED"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EFBAA" id="Zone de texte 285" o:spid="_x0000_s1345" type="#_x0000_t202" style="position:absolute;margin-left:512.65pt;margin-top:764.95pt;width:12pt;height:15.3pt;z-index:-2516562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7A/Te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342BF1ED"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18" behindDoc="1" locked="0" layoutInCell="1" allowOverlap="1" wp14:anchorId="312EA5FF" wp14:editId="22D51B97">
              <wp:simplePos x="0" y="0"/>
              <wp:positionH relativeFrom="page">
                <wp:posOffset>905510</wp:posOffset>
              </wp:positionH>
              <wp:positionV relativeFrom="page">
                <wp:posOffset>8977630</wp:posOffset>
              </wp:positionV>
              <wp:extent cx="100330" cy="628650"/>
              <wp:effectExtent l="0" t="0" r="1270" b="6350"/>
              <wp:wrapNone/>
              <wp:docPr id="286" name="Zone de texte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4ECD46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EA5FF" id="Zone de texte 286" o:spid="_x0000_s1346" type="#_x0000_t202" style="position:absolute;margin-left:71.3pt;margin-top:706.9pt;width:7.9pt;height:49.5pt;z-index:-251656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p90c&#10;Rx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14ECD46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19" behindDoc="1" locked="0" layoutInCell="1" allowOverlap="1" wp14:anchorId="24EC4BB5" wp14:editId="6490243A">
              <wp:simplePos x="0" y="0"/>
              <wp:positionH relativeFrom="page">
                <wp:posOffset>6510655</wp:posOffset>
              </wp:positionH>
              <wp:positionV relativeFrom="page">
                <wp:posOffset>9714865</wp:posOffset>
              </wp:positionV>
              <wp:extent cx="152400" cy="194310"/>
              <wp:effectExtent l="0" t="0" r="0" b="8890"/>
              <wp:wrapNone/>
              <wp:docPr id="287" name="Zone de texte 2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C9C91C9"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C4BB5" id="Zone de texte 287" o:spid="_x0000_s1347" type="#_x0000_t202" style="position:absolute;margin-left:512.65pt;margin-top:764.95pt;width:12pt;height:15.3pt;z-index:-251656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iNBoPh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5C9C91C9"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97" behindDoc="1" locked="0" layoutInCell="1" allowOverlap="1" wp14:anchorId="3EE2C9CC" wp14:editId="08CAC401">
              <wp:simplePos x="0" y="0"/>
              <wp:positionH relativeFrom="page">
                <wp:posOffset>905510</wp:posOffset>
              </wp:positionH>
              <wp:positionV relativeFrom="page">
                <wp:posOffset>8977630</wp:posOffset>
              </wp:positionV>
              <wp:extent cx="100330" cy="628650"/>
              <wp:effectExtent l="0" t="0" r="1270" b="6350"/>
              <wp:wrapNone/>
              <wp:docPr id="288" name="Zone de texte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D91B238"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2C9CC" id="Zone de texte 288" o:spid="_x0000_s1348" type="#_x0000_t202" style="position:absolute;margin-left:71.3pt;margin-top:706.9pt;width:7.9pt;height:49.5pt;z-index:-2516562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E&#10;IgNo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D91B238"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98" behindDoc="1" locked="0" layoutInCell="1" allowOverlap="1" wp14:anchorId="072806B1" wp14:editId="65CE024C">
              <wp:simplePos x="0" y="0"/>
              <wp:positionH relativeFrom="page">
                <wp:posOffset>6510655</wp:posOffset>
              </wp:positionH>
              <wp:positionV relativeFrom="page">
                <wp:posOffset>9714865</wp:posOffset>
              </wp:positionV>
              <wp:extent cx="152400" cy="194310"/>
              <wp:effectExtent l="0" t="0" r="0" b="8890"/>
              <wp:wrapNone/>
              <wp:docPr id="289" name="Zone de texte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96F054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806B1" id="Zone de texte 289" o:spid="_x0000_s1349" type="#_x0000_t202" style="position:absolute;margin-left:512.65pt;margin-top:764.95pt;width:12pt;height:15.3pt;z-index:-2516562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rL3cR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96F0541"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95" behindDoc="1" locked="0" layoutInCell="1" allowOverlap="1" wp14:anchorId="77175D76" wp14:editId="2B3B16B2">
              <wp:simplePos x="0" y="0"/>
              <wp:positionH relativeFrom="page">
                <wp:posOffset>905510</wp:posOffset>
              </wp:positionH>
              <wp:positionV relativeFrom="page">
                <wp:posOffset>8977630</wp:posOffset>
              </wp:positionV>
              <wp:extent cx="100330" cy="628650"/>
              <wp:effectExtent l="0" t="0" r="1270" b="6350"/>
              <wp:wrapNone/>
              <wp:docPr id="290" name="Zone de texte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32972A5"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75D76" id="Zone de texte 290" o:spid="_x0000_s1350" type="#_x0000_t202" style="position:absolute;margin-left:71.3pt;margin-top:706.9pt;width:7.9pt;height:49.5pt;z-index:-2516562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N&#10;moSo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132972A5"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96" behindDoc="1" locked="0" layoutInCell="1" allowOverlap="1" wp14:anchorId="48A6A01C" wp14:editId="14E27286">
              <wp:simplePos x="0" y="0"/>
              <wp:positionH relativeFrom="page">
                <wp:posOffset>6510655</wp:posOffset>
              </wp:positionH>
              <wp:positionV relativeFrom="page">
                <wp:posOffset>9714865</wp:posOffset>
              </wp:positionV>
              <wp:extent cx="152400" cy="194310"/>
              <wp:effectExtent l="0" t="0" r="0" b="8890"/>
              <wp:wrapNone/>
              <wp:docPr id="291" name="Zone de texte 2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81FEA3A"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6A01C" id="Zone de texte 291" o:spid="_x0000_s1351" type="#_x0000_t202" style="position:absolute;margin-left:512.65pt;margin-top:764.95pt;width:12pt;height:15.3pt;z-index:-2516562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KKX8NE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81FEA3A"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94" behindDoc="1" locked="0" layoutInCell="1" allowOverlap="1" wp14:anchorId="4D2C5C60" wp14:editId="4E503993">
              <wp:simplePos x="0" y="0"/>
              <wp:positionH relativeFrom="page">
                <wp:posOffset>6510655</wp:posOffset>
              </wp:positionH>
              <wp:positionV relativeFrom="page">
                <wp:posOffset>9714865</wp:posOffset>
              </wp:positionV>
              <wp:extent cx="152400" cy="194310"/>
              <wp:effectExtent l="0" t="0" r="0" b="8890"/>
              <wp:wrapNone/>
              <wp:docPr id="292" name="Zone de text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9751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2C5C60" id="_x0000_s1352" type="#_x0000_t202" style="position:absolute;margin-left:512.65pt;margin-top:764.95pt;width:12pt;height:15.3pt;z-index:-2516562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9qWODBQCAAAQ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3B69751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17" behindDoc="1" locked="0" layoutInCell="1" allowOverlap="1" wp14:anchorId="1F9942E8" wp14:editId="76BD8D66">
              <wp:simplePos x="0" y="0"/>
              <wp:positionH relativeFrom="page">
                <wp:posOffset>6510655</wp:posOffset>
              </wp:positionH>
              <wp:positionV relativeFrom="page">
                <wp:posOffset>9714865</wp:posOffset>
              </wp:positionV>
              <wp:extent cx="152400" cy="194310"/>
              <wp:effectExtent l="0" t="0" r="0" b="8890"/>
              <wp:wrapNone/>
              <wp:docPr id="293" name="Zone de texte 2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7BD817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942E8" id="Zone de texte 293" o:spid="_x0000_s1353" type="#_x0000_t202" style="position:absolute;margin-left:512.65pt;margin-top:764.95pt;width:12pt;height:15.3pt;z-index:-251656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odsAI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7BD8171"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93" behindDoc="1" locked="0" layoutInCell="1" allowOverlap="1" wp14:anchorId="3D8CD3FA" wp14:editId="60E66974">
              <wp:simplePos x="0" y="0"/>
              <wp:positionH relativeFrom="page">
                <wp:posOffset>6510655</wp:posOffset>
              </wp:positionH>
              <wp:positionV relativeFrom="page">
                <wp:posOffset>9714865</wp:posOffset>
              </wp:positionV>
              <wp:extent cx="152400" cy="194310"/>
              <wp:effectExtent l="0" t="0" r="0" b="8890"/>
              <wp:wrapNone/>
              <wp:docPr id="294" name="Zone de texte 2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C1BAB9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CD3FA" id="Zone de texte 294" o:spid="_x0000_s1354" type="#_x0000_t202" style="position:absolute;margin-left:512.65pt;margin-top:764.95pt;width:12pt;height:15.3pt;z-index:-2516562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Im8vBQ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C1BAB9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91" behindDoc="1" locked="0" layoutInCell="1" allowOverlap="1" wp14:anchorId="1D325DC8" wp14:editId="02687A76">
              <wp:simplePos x="0" y="0"/>
              <wp:positionH relativeFrom="page">
                <wp:posOffset>905510</wp:posOffset>
              </wp:positionH>
              <wp:positionV relativeFrom="page">
                <wp:posOffset>8977630</wp:posOffset>
              </wp:positionV>
              <wp:extent cx="100330" cy="628650"/>
              <wp:effectExtent l="0" t="0" r="1270" b="6350"/>
              <wp:wrapNone/>
              <wp:docPr id="295" name="Zone de text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263AB"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25DC8" id="_x0000_s1355" type="#_x0000_t202" style="position:absolute;margin-left:71.3pt;margin-top:706.9pt;width:7.9pt;height:49.5pt;z-index:-2516562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" filled="f" stroked="f">
              <o:lock v:ext="edit" aspectratio="t" verticies="t" text="t" shapetype="t"/>
              <v:textbox inset="0,0,0,0">
                <w:txbxContent>
                  <w:p w14:paraId="6C9263AB"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16" behindDoc="1" locked="0" layoutInCell="1" allowOverlap="1" wp14:anchorId="24D47E38" wp14:editId="7D2EA2E2">
              <wp:simplePos x="0" y="0"/>
              <wp:positionH relativeFrom="page">
                <wp:posOffset>6510655</wp:posOffset>
              </wp:positionH>
              <wp:positionV relativeFrom="page">
                <wp:posOffset>9714865</wp:posOffset>
              </wp:positionV>
              <wp:extent cx="152400" cy="194310"/>
              <wp:effectExtent l="0" t="0" r="0" b="8890"/>
              <wp:wrapNone/>
              <wp:docPr id="296" name="Zone de texte 2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706909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47E38" id="Zone de texte 296" o:spid="_x0000_s1356" type="#_x0000_t202" style="position:absolute;margin-left:512.65pt;margin-top:764.95pt;width:12pt;height:15.3pt;z-index:-251656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LL+WlA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706909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15" behindDoc="1" locked="0" layoutInCell="1" allowOverlap="1" wp14:anchorId="51A93137" wp14:editId="012BA3C8">
              <wp:simplePos x="0" y="0"/>
              <wp:positionH relativeFrom="page">
                <wp:posOffset>905510</wp:posOffset>
              </wp:positionH>
              <wp:positionV relativeFrom="page">
                <wp:posOffset>8977630</wp:posOffset>
              </wp:positionV>
              <wp:extent cx="100330" cy="628650"/>
              <wp:effectExtent l="0" t="0" r="1270" b="6350"/>
              <wp:wrapNone/>
              <wp:docPr id="297" name="Zone de texte 2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1E5688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93137" id="Zone de texte 297" o:spid="_x0000_s1357" type="#_x0000_t202" style="position:absolute;margin-left:71.3pt;margin-top:706.9pt;width:7.9pt;height:49.5pt;z-index:-251656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J3z&#10;Lik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61E56889"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92" behindDoc="1" locked="0" layoutInCell="1" allowOverlap="1" wp14:anchorId="7FDCBCCF" wp14:editId="0236D473">
              <wp:simplePos x="0" y="0"/>
              <wp:positionH relativeFrom="page">
                <wp:posOffset>6510655</wp:posOffset>
              </wp:positionH>
              <wp:positionV relativeFrom="page">
                <wp:posOffset>9714865</wp:posOffset>
              </wp:positionV>
              <wp:extent cx="152400" cy="194310"/>
              <wp:effectExtent l="0" t="0" r="0" b="8890"/>
              <wp:wrapNone/>
              <wp:docPr id="298" name="Zone de texte 2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8E849C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CBCCF" id="Zone de texte 298" o:spid="_x0000_s1358" type="#_x0000_t202" style="position:absolute;margin-left:512.65pt;margin-top:764.95pt;width:12pt;height:15.3pt;z-index:-25165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FEBRX8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8E849C1"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89" behindDoc="1" locked="0" layoutInCell="1" allowOverlap="1" wp14:anchorId="094E29B4" wp14:editId="0C80FA60">
              <wp:simplePos x="0" y="0"/>
              <wp:positionH relativeFrom="page">
                <wp:posOffset>905510</wp:posOffset>
              </wp:positionH>
              <wp:positionV relativeFrom="page">
                <wp:posOffset>8977630</wp:posOffset>
              </wp:positionV>
              <wp:extent cx="100330" cy="628650"/>
              <wp:effectExtent l="0" t="0" r="1270" b="6350"/>
              <wp:wrapNone/>
              <wp:docPr id="299" name="Zone de texte 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2623FDD"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E29B4" id="Zone de texte 299" o:spid="_x0000_s1359" type="#_x0000_t202" style="position:absolute;margin-left:71.3pt;margin-top:706.9pt;width:7.9pt;height:49.5pt;z-index:-2516562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fgwxB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42623FDD"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90" behindDoc="1" locked="0" layoutInCell="1" allowOverlap="1" wp14:anchorId="2E9C07AA" wp14:editId="4B11F57F">
              <wp:simplePos x="0" y="0"/>
              <wp:positionH relativeFrom="page">
                <wp:posOffset>6510655</wp:posOffset>
              </wp:positionH>
              <wp:positionV relativeFrom="page">
                <wp:posOffset>9714865</wp:posOffset>
              </wp:positionV>
              <wp:extent cx="152400" cy="194310"/>
              <wp:effectExtent l="0" t="0" r="0" b="8890"/>
              <wp:wrapNone/>
              <wp:docPr id="300" name="Zone de texte 4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38D774"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C07AA" id="_x0000_s1360" type="#_x0000_t202" style="position:absolute;margin-left:512.65pt;margin-top:764.95pt;width:12pt;height:15.3pt;z-index:-2516562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NyM6eE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E38D774"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13" behindDoc="1" locked="0" layoutInCell="1" allowOverlap="1" wp14:anchorId="33869F00" wp14:editId="0B03F8AE">
              <wp:simplePos x="0" y="0"/>
              <wp:positionH relativeFrom="page">
                <wp:posOffset>905510</wp:posOffset>
              </wp:positionH>
              <wp:positionV relativeFrom="page">
                <wp:posOffset>8977630</wp:posOffset>
              </wp:positionV>
              <wp:extent cx="100330" cy="628650"/>
              <wp:effectExtent l="0" t="0" r="1270" b="6350"/>
              <wp:wrapNone/>
              <wp:docPr id="301" name="Zone de texte 3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5AE52A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69F00" id="Zone de texte 301" o:spid="_x0000_s1361" type="#_x0000_t202" style="position:absolute;margin-left:71.3pt;margin-top:706.9pt;width:7.9pt;height:49.5pt;z-index:-251656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C&#10;/TAT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5AE52A1"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14" behindDoc="1" locked="0" layoutInCell="1" allowOverlap="1" wp14:anchorId="6C4B9C1C" wp14:editId="3267E907">
              <wp:simplePos x="0" y="0"/>
              <wp:positionH relativeFrom="page">
                <wp:posOffset>6510655</wp:posOffset>
              </wp:positionH>
              <wp:positionV relativeFrom="page">
                <wp:posOffset>9714865</wp:posOffset>
              </wp:positionV>
              <wp:extent cx="152400" cy="194310"/>
              <wp:effectExtent l="0" t="0" r="0" b="8890"/>
              <wp:wrapNone/>
              <wp:docPr id="302" name="Zone de texte 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BA4F45B"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B9C1C" id="Zone de texte 302" o:spid="_x0000_s1362" type="#_x0000_t202" style="position:absolute;margin-left:512.65pt;margin-top:764.95pt;width:12pt;height:15.3pt;z-index:-251656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KcRdLM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BA4F45B"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11" behindDoc="1" locked="0" layoutInCell="1" allowOverlap="1" wp14:anchorId="0A69AFEA" wp14:editId="576385C3">
              <wp:simplePos x="0" y="0"/>
              <wp:positionH relativeFrom="page">
                <wp:posOffset>905510</wp:posOffset>
              </wp:positionH>
              <wp:positionV relativeFrom="page">
                <wp:posOffset>8977630</wp:posOffset>
              </wp:positionV>
              <wp:extent cx="100330" cy="628650"/>
              <wp:effectExtent l="0" t="0" r="1270" b="6350"/>
              <wp:wrapNone/>
              <wp:docPr id="303" name="Zone de texte 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23F294A"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9AFEA" id="Zone de texte 303" o:spid="_x0000_s1363" type="#_x0000_t202" style="position:absolute;margin-left:71.3pt;margin-top:706.9pt;width:7.9pt;height:49.5pt;z-index:-2516562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I&#10;HADK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23F294A"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212" behindDoc="1" locked="0" layoutInCell="1" allowOverlap="1" wp14:anchorId="28B598E2" wp14:editId="200F69FA">
              <wp:simplePos x="0" y="0"/>
              <wp:positionH relativeFrom="page">
                <wp:posOffset>6510655</wp:posOffset>
              </wp:positionH>
              <wp:positionV relativeFrom="page">
                <wp:posOffset>9714865</wp:posOffset>
              </wp:positionV>
              <wp:extent cx="152400" cy="194310"/>
              <wp:effectExtent l="0" t="0" r="0" b="8890"/>
              <wp:wrapNone/>
              <wp:docPr id="304" name="Zone de texte 3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C1FDAB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B598E2" id="Zone de texte 304" o:spid="_x0000_s1364" type="#_x0000_t202" style="position:absolute;margin-left:512.65pt;margin-top:764.95pt;width:12pt;height:15.3pt;z-index:-2516562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GOrkMM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C1FDAB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87" behindDoc="1" locked="0" layoutInCell="1" allowOverlap="1" wp14:anchorId="4269048C" wp14:editId="0A615106">
              <wp:simplePos x="0" y="0"/>
              <wp:positionH relativeFrom="page">
                <wp:posOffset>905510</wp:posOffset>
              </wp:positionH>
              <wp:positionV relativeFrom="page">
                <wp:posOffset>8977630</wp:posOffset>
              </wp:positionV>
              <wp:extent cx="100330" cy="628650"/>
              <wp:effectExtent l="0" t="0" r="1270" b="6350"/>
              <wp:wrapNone/>
              <wp:docPr id="305" name="Zone de texte 3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D178337"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69048C" id="Zone de texte 305" o:spid="_x0000_s1365" type="#_x0000_t202" style="position:absolute;margin-left:71.3pt;margin-top:706.9pt;width:7.9pt;height:49.5pt;z-index:-2516562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TKbku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3D178337"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88" behindDoc="1" locked="0" layoutInCell="1" allowOverlap="1" wp14:anchorId="30B667FF" wp14:editId="526E054E">
              <wp:simplePos x="0" y="0"/>
              <wp:positionH relativeFrom="page">
                <wp:posOffset>6510655</wp:posOffset>
              </wp:positionH>
              <wp:positionV relativeFrom="page">
                <wp:posOffset>9714865</wp:posOffset>
              </wp:positionV>
              <wp:extent cx="152400" cy="194310"/>
              <wp:effectExtent l="0" t="0" r="0" b="8890"/>
              <wp:wrapNone/>
              <wp:docPr id="306" name="Zone de texte 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A11A6CD"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667FF" id="Zone de texte 306" o:spid="_x0000_s1366" type="#_x0000_t202" style="position:absolute;margin-left:512.65pt;margin-top:764.95pt;width:12pt;height:15.3pt;z-index:-2516562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NB4DCM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A11A6CD"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85" behindDoc="1" locked="0" layoutInCell="1" allowOverlap="1" wp14:anchorId="35A12020" wp14:editId="61CE6F07">
              <wp:simplePos x="0" y="0"/>
              <wp:positionH relativeFrom="page">
                <wp:posOffset>905510</wp:posOffset>
              </wp:positionH>
              <wp:positionV relativeFrom="page">
                <wp:posOffset>8977630</wp:posOffset>
              </wp:positionV>
              <wp:extent cx="100330" cy="628650"/>
              <wp:effectExtent l="0" t="0" r="1270" b="6350"/>
              <wp:wrapNone/>
              <wp:docPr id="309" name="Zone de texte 3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238EDC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12020" id="Zone de texte 309" o:spid="_x0000_s1367" type="#_x0000_t202" style="position:absolute;margin-left:71.3pt;margin-top:706.9pt;width:7.9pt;height:49.5pt;z-index:-2516562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6&#10;bzLe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2238EDCD"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86" behindDoc="1" locked="0" layoutInCell="1" allowOverlap="1" wp14:anchorId="6F0508B3" wp14:editId="47865CBF">
              <wp:simplePos x="0" y="0"/>
              <wp:positionH relativeFrom="page">
                <wp:posOffset>6510655</wp:posOffset>
              </wp:positionH>
              <wp:positionV relativeFrom="page">
                <wp:posOffset>9714865</wp:posOffset>
              </wp:positionV>
              <wp:extent cx="152400" cy="194310"/>
              <wp:effectExtent l="0" t="0" r="0" b="8890"/>
              <wp:wrapNone/>
              <wp:docPr id="316" name="Zone de texte 3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D07977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508B3" id="Zone de texte 316" o:spid="_x0000_s1368" type="#_x0000_t202" style="position:absolute;margin-left:512.65pt;margin-top:764.95pt;width:12pt;height:15.3pt;z-index:-2516562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lGrR8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D07977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83" behindDoc="1" locked="0" layoutInCell="1" allowOverlap="1" wp14:anchorId="2F6B6EDA" wp14:editId="08A0F93C">
              <wp:simplePos x="0" y="0"/>
              <wp:positionH relativeFrom="page">
                <wp:posOffset>905510</wp:posOffset>
              </wp:positionH>
              <wp:positionV relativeFrom="page">
                <wp:posOffset>8977630</wp:posOffset>
              </wp:positionV>
              <wp:extent cx="100330" cy="628650"/>
              <wp:effectExtent l="0" t="0" r="1270" b="6350"/>
              <wp:wrapNone/>
              <wp:docPr id="317" name="Zone de text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A300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B6EDA" id="_x0000_s1369" type="#_x0000_t202" style="position:absolute;margin-left:71.3pt;margin-top:706.9pt;width:7.9pt;height:49.5pt;z-index:-2516562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" filled="f" stroked="f">
              <o:lock v:ext="edit" aspectratio="t" verticies="t" text="t" shapetype="t"/>
              <v:textbox inset="0,0,0,0">
                <w:txbxContent>
                  <w:p w14:paraId="274A3002"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210" behindDoc="1" locked="0" layoutInCell="1" allowOverlap="1" wp14:anchorId="61F9B420" wp14:editId="22863137">
              <wp:simplePos x="0" y="0"/>
              <wp:positionH relativeFrom="page">
                <wp:posOffset>6510655</wp:posOffset>
              </wp:positionH>
              <wp:positionV relativeFrom="page">
                <wp:posOffset>9714865</wp:posOffset>
              </wp:positionV>
              <wp:extent cx="152400" cy="194310"/>
              <wp:effectExtent l="0" t="0" r="0" b="8890"/>
              <wp:wrapNone/>
              <wp:docPr id="319" name="Zone de texte 3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42081BC" w14:textId="77777777" w:rsidR="00A204AB" w:rsidRPr="001563E3" w:rsidRDefault="00A204AB">
                          <w:pPr>
                            <w:spacing w:before="10"/>
                            <w:ind w:left="60"/>
                            <w:rPr>
                              <w:rFonts w:ascii="Times New Roman"/>
                              <w:strike/>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9B420" id="Zone de texte 319" o:spid="_x0000_s1370" type="#_x0000_t202" style="position:absolute;margin-left:512.65pt;margin-top:764.95pt;width:12pt;height:15.3pt;z-index:-251656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dq0Pn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42081BC" w14:textId="77777777" w:rsidR="00A204AB" w:rsidRPr="001563E3" w:rsidRDefault="00A204AB">
                    <w:pPr>
                      <w:spacing w:before="10"/>
                      <w:ind w:left="60"/>
                      <w:rPr>
                        <w:rFonts w:ascii="Times New Roman"/>
                        <w:strike/>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84" behindDoc="1" locked="0" layoutInCell="1" allowOverlap="1" wp14:anchorId="3F98495E" wp14:editId="111ACA39">
              <wp:simplePos x="0" y="0"/>
              <wp:positionH relativeFrom="page">
                <wp:posOffset>6510655</wp:posOffset>
              </wp:positionH>
              <wp:positionV relativeFrom="page">
                <wp:posOffset>9714865</wp:posOffset>
              </wp:positionV>
              <wp:extent cx="152400" cy="194310"/>
              <wp:effectExtent l="0" t="0" r="0" b="8890"/>
              <wp:wrapNone/>
              <wp:docPr id="771" name="Zone de texte 7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E1DEE4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8495E" id="Zone de texte 771" o:spid="_x0000_s1371" type="#_x0000_t202" style="position:absolute;margin-left:512.65pt;margin-top:764.95pt;width:12pt;height:15.3pt;z-index:-251656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S7kuL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4E1DEE4D"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81" behindDoc="1" locked="0" layoutInCell="1" allowOverlap="1" wp14:anchorId="51A369B8" wp14:editId="4BCCABDF">
              <wp:simplePos x="0" y="0"/>
              <wp:positionH relativeFrom="page">
                <wp:posOffset>905510</wp:posOffset>
              </wp:positionH>
              <wp:positionV relativeFrom="page">
                <wp:posOffset>8977630</wp:posOffset>
              </wp:positionV>
              <wp:extent cx="100330" cy="628650"/>
              <wp:effectExtent l="0" t="0" r="1270" b="6350"/>
              <wp:wrapNone/>
              <wp:docPr id="772"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D41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369B8" id="_x0000_s1372" type="#_x0000_t202" style="position:absolute;margin-left:71.3pt;margin-top:706.9pt;width:7.9pt;height:49.5pt;z-index:-2516562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" filled="f" stroked="f">
              <o:lock v:ext="edit" aspectratio="t" verticies="t" text="t" shapetype="t"/>
              <v:textbox inset="0,0,0,0">
                <w:txbxContent>
                  <w:p w14:paraId="6D4BD41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209" behindDoc="1" locked="0" layoutInCell="1" allowOverlap="1" wp14:anchorId="3194F4B3" wp14:editId="05EA6893">
              <wp:simplePos x="0" y="0"/>
              <wp:positionH relativeFrom="page">
                <wp:posOffset>6510655</wp:posOffset>
              </wp:positionH>
              <wp:positionV relativeFrom="page">
                <wp:posOffset>9714865</wp:posOffset>
              </wp:positionV>
              <wp:extent cx="152400" cy="194310"/>
              <wp:effectExtent l="0" t="0" r="0" b="8890"/>
              <wp:wrapNone/>
              <wp:docPr id="773" name="Zone de texte 7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1155C1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94F4B3" id="Zone de texte 773" o:spid="_x0000_s1373" type="#_x0000_t202" style="position:absolute;margin-left:512.65pt;margin-top:764.95pt;width:12pt;height:15.3pt;z-index:-2516562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YD3tS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1155C11"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82" behindDoc="1" locked="0" layoutInCell="1" allowOverlap="1" wp14:anchorId="46193F2E" wp14:editId="0CBA8BB9">
              <wp:simplePos x="0" y="0"/>
              <wp:positionH relativeFrom="page">
                <wp:posOffset>6510655</wp:posOffset>
              </wp:positionH>
              <wp:positionV relativeFrom="page">
                <wp:posOffset>9714865</wp:posOffset>
              </wp:positionV>
              <wp:extent cx="152400" cy="194310"/>
              <wp:effectExtent l="0" t="0" r="0" b="8890"/>
              <wp:wrapNone/>
              <wp:docPr id="774" name="Zone de texte 7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B79B1A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93F2E" id="Zone de texte 774" o:spid="_x0000_s1374" type="#_x0000_t202" style="position:absolute;margin-left:512.65pt;margin-top:764.95pt;width:12pt;height:15.3pt;z-index:-2516562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5xQdO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B79B1A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80" behindDoc="1" locked="0" layoutInCell="1" allowOverlap="1" wp14:anchorId="39F77479" wp14:editId="1FA12D52">
              <wp:simplePos x="0" y="0"/>
              <wp:positionH relativeFrom="page">
                <wp:posOffset>6510655</wp:posOffset>
              </wp:positionH>
              <wp:positionV relativeFrom="page">
                <wp:posOffset>9714865</wp:posOffset>
              </wp:positionV>
              <wp:extent cx="152400" cy="194310"/>
              <wp:effectExtent l="0" t="0" r="0" b="8890"/>
              <wp:wrapNone/>
              <wp:docPr id="186" name="Zone de texte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007216C"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77479" id="Zone de texte 186" o:spid="_x0000_s1375" type="#_x0000_t202" style="position:absolute;margin-left:512.65pt;margin-top:764.95pt;width:12pt;height:15.3pt;z-index:-2516563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275ZC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3007216C"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178" behindDoc="1" locked="0" layoutInCell="1" allowOverlap="1" wp14:anchorId="222B6504" wp14:editId="05545FB6">
              <wp:simplePos x="0" y="0"/>
              <wp:positionH relativeFrom="page">
                <wp:posOffset>905510</wp:posOffset>
              </wp:positionH>
              <wp:positionV relativeFrom="page">
                <wp:posOffset>8977630</wp:posOffset>
              </wp:positionV>
              <wp:extent cx="100330" cy="628650"/>
              <wp:effectExtent l="0" t="0" r="1270" b="6350"/>
              <wp:wrapNone/>
              <wp:docPr id="188" name="Zone de text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C9A0ADF"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B6504" id="Zone de texte 188" o:spid="_x0000_s1376" type="#_x0000_t202" style="position:absolute;margin-left:71.3pt;margin-top:706.9pt;width:7.9pt;height:49.5pt;z-index:-2516563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IwZ&#10;nSM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1C9A0ADF"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79" behindDoc="1" locked="0" layoutInCell="1" allowOverlap="1" wp14:anchorId="11E842F3" wp14:editId="10E87015">
              <wp:simplePos x="0" y="0"/>
              <wp:positionH relativeFrom="page">
                <wp:posOffset>6510655</wp:posOffset>
              </wp:positionH>
              <wp:positionV relativeFrom="page">
                <wp:posOffset>9714865</wp:posOffset>
              </wp:positionV>
              <wp:extent cx="152400" cy="194310"/>
              <wp:effectExtent l="0" t="0" r="0" b="8890"/>
              <wp:wrapNone/>
              <wp:docPr id="189"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C9FD04C"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842F3" id="_x0000_s1377" type="#_x0000_t202" style="position:absolute;margin-left:512.65pt;margin-top:764.95pt;width:12pt;height:15.3pt;z-index:-2516563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oxTpWh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5C9FD04C"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77" behindDoc="1" locked="0" layoutInCell="1" allowOverlap="1" wp14:anchorId="1169F5B5" wp14:editId="40209A7D">
              <wp:simplePos x="0" y="0"/>
              <wp:positionH relativeFrom="page">
                <wp:posOffset>905510</wp:posOffset>
              </wp:positionH>
              <wp:positionV relativeFrom="page">
                <wp:posOffset>8977630</wp:posOffset>
              </wp:positionV>
              <wp:extent cx="100330" cy="628650"/>
              <wp:effectExtent l="0" t="0" r="1270" b="6350"/>
              <wp:wrapNone/>
              <wp:docPr id="190" name="Zone de texte 1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A06D1C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69F5B5" id="Zone de texte 190" o:spid="_x0000_s1378" type="#_x0000_t202" style="position:absolute;margin-left:71.3pt;margin-top:706.9pt;width:7.9pt;height:49.5pt;z-index:-2516563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Mht&#10;wG4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7A06D1CB"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60" behindDoc="1" locked="0" layoutInCell="1" allowOverlap="1" wp14:anchorId="324730F5" wp14:editId="3DD3847A">
              <wp:simplePos x="0" y="0"/>
              <wp:positionH relativeFrom="page">
                <wp:posOffset>905510</wp:posOffset>
              </wp:positionH>
              <wp:positionV relativeFrom="page">
                <wp:posOffset>8977630</wp:posOffset>
              </wp:positionV>
              <wp:extent cx="100330" cy="628650"/>
              <wp:effectExtent l="0" t="0" r="1270" b="6350"/>
              <wp:wrapNone/>
              <wp:docPr id="191" name="Zone de text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2AB3EF2"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730F5" id="_x0000_s1379" type="#_x0000_t202" style="position:absolute;margin-left:71.3pt;margin-top:706.9pt;width:7.9pt;height:49.5pt;z-index:-25165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t&#10;HVgC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2AB3EF2"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75" behindDoc="1" locked="0" layoutInCell="1" allowOverlap="1" wp14:anchorId="5C29F7A9" wp14:editId="768E18B4">
              <wp:simplePos x="0" y="0"/>
              <wp:positionH relativeFrom="page">
                <wp:posOffset>905510</wp:posOffset>
              </wp:positionH>
              <wp:positionV relativeFrom="page">
                <wp:posOffset>8977630</wp:posOffset>
              </wp:positionV>
              <wp:extent cx="100330" cy="628650"/>
              <wp:effectExtent l="0" t="0" r="1270" b="6350"/>
              <wp:wrapNone/>
              <wp:docPr id="1920" name="Zone de texte 19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E9AC0D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9F7A9" id="Zone de texte 1920" o:spid="_x0000_s1380" type="#_x0000_t202" style="position:absolute;margin-left:71.3pt;margin-top:706.9pt;width:7.9pt;height:49.5pt;z-index:-2516563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z&#10;L4NVEgIAABI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2E9AC0D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76" behindDoc="1" locked="0" layoutInCell="1" allowOverlap="1" wp14:anchorId="1F103184" wp14:editId="4456B02B">
              <wp:simplePos x="0" y="0"/>
              <wp:positionH relativeFrom="page">
                <wp:posOffset>6510655</wp:posOffset>
              </wp:positionH>
              <wp:positionV relativeFrom="page">
                <wp:posOffset>9714865</wp:posOffset>
              </wp:positionV>
              <wp:extent cx="152400" cy="194310"/>
              <wp:effectExtent l="0" t="0" r="0" b="8890"/>
              <wp:wrapNone/>
              <wp:docPr id="1921" name="Zone de texte 19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1E442B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03184" id="Zone de texte 1921" o:spid="_x0000_s1381" type="#_x0000_t202" style="position:absolute;margin-left:512.65pt;margin-top:764.95pt;width:12pt;height:15.3pt;z-index:-25165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mj3TI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01E442B0"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74" behindDoc="1" locked="0" layoutInCell="1" allowOverlap="1" wp14:anchorId="2B10FA33" wp14:editId="4CB14859">
              <wp:simplePos x="0" y="0"/>
              <wp:positionH relativeFrom="page">
                <wp:posOffset>905510</wp:posOffset>
              </wp:positionH>
              <wp:positionV relativeFrom="page">
                <wp:posOffset>8977630</wp:posOffset>
              </wp:positionV>
              <wp:extent cx="100330" cy="628650"/>
              <wp:effectExtent l="0" t="0" r="1270" b="6350"/>
              <wp:wrapNone/>
              <wp:docPr id="1922" name="Zone de texte 19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CDEF9D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10FA33" id="Zone de texte 1922" o:spid="_x0000_s1382" type="#_x0000_t202" style="position:absolute;margin-left:71.3pt;margin-top:706.9pt;width:7.9pt;height:49.5pt;z-index:-2516563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zJLFnh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2CDEF9D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72" behindDoc="1" locked="0" layoutInCell="1" allowOverlap="1" wp14:anchorId="01B320F6" wp14:editId="4831594B">
              <wp:simplePos x="0" y="0"/>
              <wp:positionH relativeFrom="page">
                <wp:posOffset>905510</wp:posOffset>
              </wp:positionH>
              <wp:positionV relativeFrom="page">
                <wp:posOffset>8977630</wp:posOffset>
              </wp:positionV>
              <wp:extent cx="100330" cy="628650"/>
              <wp:effectExtent l="0" t="0" r="1270" b="6350"/>
              <wp:wrapNone/>
              <wp:docPr id="1923" name="Zone de texte 19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1242EF1"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320F6" id="Zone de texte 1923" o:spid="_x0000_s1383" type="#_x0000_t202" style="position:absolute;margin-left:71.3pt;margin-top:706.9pt;width:7.9pt;height:49.5pt;z-index:-2516563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E0/eFh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01242EF1"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73" behindDoc="1" locked="0" layoutInCell="1" allowOverlap="1" wp14:anchorId="1DDF87D7" wp14:editId="283B7FB8">
              <wp:simplePos x="0" y="0"/>
              <wp:positionH relativeFrom="page">
                <wp:posOffset>6510655</wp:posOffset>
              </wp:positionH>
              <wp:positionV relativeFrom="page">
                <wp:posOffset>9714865</wp:posOffset>
              </wp:positionV>
              <wp:extent cx="152400" cy="194310"/>
              <wp:effectExtent l="0" t="0" r="0" b="8890"/>
              <wp:wrapNone/>
              <wp:docPr id="1924" name="Zone de texte 19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42978A3"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F87D7" id="Zone de texte 1924" o:spid="_x0000_s1384" type="#_x0000_t202" style="position:absolute;margin-left:512.65pt;margin-top:764.95pt;width:12pt;height:15.3pt;z-index:-2516563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dsFfN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42978A3"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70" behindDoc="1" locked="0" layoutInCell="1" allowOverlap="1" wp14:anchorId="3EFB11D2" wp14:editId="0D9F77C9">
              <wp:simplePos x="0" y="0"/>
              <wp:positionH relativeFrom="page">
                <wp:posOffset>905510</wp:posOffset>
              </wp:positionH>
              <wp:positionV relativeFrom="page">
                <wp:posOffset>8977630</wp:posOffset>
              </wp:positionV>
              <wp:extent cx="100330" cy="628650"/>
              <wp:effectExtent l="0" t="0" r="1270" b="6350"/>
              <wp:wrapNone/>
              <wp:docPr id="1925" name="Zone de texte 19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606020C"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B11D2" id="Zone de texte 1925" o:spid="_x0000_s1385" type="#_x0000_t202" style="position:absolute;margin-left:71.3pt;margin-top:706.9pt;width:7.9pt;height:49.5pt;z-index:-2516563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CBCgUB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2606020C"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71" behindDoc="1" locked="0" layoutInCell="1" allowOverlap="1" wp14:anchorId="7E6A2D9C" wp14:editId="39C30780">
              <wp:simplePos x="0" y="0"/>
              <wp:positionH relativeFrom="page">
                <wp:posOffset>6510655</wp:posOffset>
              </wp:positionH>
              <wp:positionV relativeFrom="page">
                <wp:posOffset>9714865</wp:posOffset>
              </wp:positionV>
              <wp:extent cx="152400" cy="194310"/>
              <wp:effectExtent l="0" t="0" r="0" b="8890"/>
              <wp:wrapNone/>
              <wp:docPr id="1926" name="Zone de texte 19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F895CD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A2D9C" id="Zone de texte 1926" o:spid="_x0000_s1386" type="#_x0000_t202" style="position:absolute;margin-left:512.65pt;margin-top:764.95pt;width:12pt;height:15.3pt;z-index:-2516563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Wz+9PxECAAAS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4F895CD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69" behindDoc="1" locked="0" layoutInCell="1" allowOverlap="1" wp14:anchorId="49955EEC" wp14:editId="0A039D29">
              <wp:simplePos x="0" y="0"/>
              <wp:positionH relativeFrom="page">
                <wp:posOffset>6510655</wp:posOffset>
              </wp:positionH>
              <wp:positionV relativeFrom="page">
                <wp:posOffset>9714865</wp:posOffset>
              </wp:positionV>
              <wp:extent cx="152400" cy="194310"/>
              <wp:effectExtent l="0" t="0" r="0" b="8890"/>
              <wp:wrapNone/>
              <wp:docPr id="1927" name="Zone de texte 19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3BAFC0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55EEC" id="Zone de texte 1927" o:spid="_x0000_s1387" type="#_x0000_t202" style="position:absolute;margin-left:512.65pt;margin-top:764.95pt;width:12pt;height:15.3pt;z-index:-2516563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ITiprcSAgAAE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63BAFC0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68" behindDoc="1" locked="0" layoutInCell="1" allowOverlap="1" wp14:anchorId="40F3CFC7" wp14:editId="47B0D156">
              <wp:simplePos x="0" y="0"/>
              <wp:positionH relativeFrom="page">
                <wp:posOffset>6510655</wp:posOffset>
              </wp:positionH>
              <wp:positionV relativeFrom="page">
                <wp:posOffset>9714865</wp:posOffset>
              </wp:positionV>
              <wp:extent cx="152400" cy="194310"/>
              <wp:effectExtent l="0" t="0" r="0" b="8890"/>
              <wp:wrapNone/>
              <wp:docPr id="1928" name="Zone de texte 19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7631ED7"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3CFC7" id="Zone de texte 1928" o:spid="_x0000_s1388" type="#_x0000_t202" style="position:absolute;margin-left:512.65pt;margin-top:764.95pt;width:12pt;height:15.3pt;z-index:-251656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LNX4W8SAgAAE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7631ED7"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67" behindDoc="1" locked="0" layoutInCell="1" allowOverlap="1" wp14:anchorId="5C4A9B77" wp14:editId="655BA6DB">
              <wp:simplePos x="0" y="0"/>
              <wp:positionH relativeFrom="page">
                <wp:posOffset>905510</wp:posOffset>
              </wp:positionH>
              <wp:positionV relativeFrom="page">
                <wp:posOffset>8977630</wp:posOffset>
              </wp:positionV>
              <wp:extent cx="100330" cy="628650"/>
              <wp:effectExtent l="0" t="0" r="1270" b="6350"/>
              <wp:wrapNone/>
              <wp:docPr id="1929" name="Zone de texte 19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0A2DB79"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A9B77" id="Zone de texte 1929" o:spid="_x0000_s1389" type="#_x0000_t202" style="position:absolute;margin-left:71.3pt;margin-top:706.9pt;width:7.9pt;height:49.5pt;z-index:-2516563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5vcW8h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50A2DB79"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65" behindDoc="1" locked="0" layoutInCell="1" allowOverlap="1" wp14:anchorId="11AE0C88" wp14:editId="081D1EDE">
              <wp:simplePos x="0" y="0"/>
              <wp:positionH relativeFrom="page">
                <wp:posOffset>905510</wp:posOffset>
              </wp:positionH>
              <wp:positionV relativeFrom="page">
                <wp:posOffset>8977630</wp:posOffset>
              </wp:positionV>
              <wp:extent cx="100330" cy="628650"/>
              <wp:effectExtent l="0" t="0" r="1270" b="6350"/>
              <wp:wrapNone/>
              <wp:docPr id="1930" name="Zone de texte 19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2CA81BC"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E0C88" id="Zone de texte 1930" o:spid="_x0000_s1390" type="#_x0000_t202" style="position:absolute;margin-left:71.3pt;margin-top:706.9pt;width:7.9pt;height:49.5pt;z-index:-2516563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r&#10;+2dDEgIAABI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12CA81BC"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66" behindDoc="1" locked="0" layoutInCell="1" allowOverlap="1" wp14:anchorId="423C2D87" wp14:editId="6035CF10">
              <wp:simplePos x="0" y="0"/>
              <wp:positionH relativeFrom="page">
                <wp:posOffset>6510655</wp:posOffset>
              </wp:positionH>
              <wp:positionV relativeFrom="page">
                <wp:posOffset>9714865</wp:posOffset>
              </wp:positionV>
              <wp:extent cx="152400" cy="194310"/>
              <wp:effectExtent l="0" t="0" r="0" b="8890"/>
              <wp:wrapNone/>
              <wp:docPr id="1931" name="Zone de texte 19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DDFB56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C2D87" id="Zone de texte 1931" o:spid="_x0000_s1391" type="#_x0000_t202" style="position:absolute;margin-left:512.65pt;margin-top:764.95pt;width:12pt;height:15.3pt;z-index:-2516563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W5De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DDFB56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63" behindDoc="1" locked="0" layoutInCell="1" allowOverlap="1" wp14:anchorId="555B92C5" wp14:editId="0B557D4B">
              <wp:simplePos x="0" y="0"/>
              <wp:positionH relativeFrom="page">
                <wp:posOffset>905510</wp:posOffset>
              </wp:positionH>
              <wp:positionV relativeFrom="page">
                <wp:posOffset>8977630</wp:posOffset>
              </wp:positionV>
              <wp:extent cx="100330" cy="628650"/>
              <wp:effectExtent l="0" t="0" r="1270" b="6350"/>
              <wp:wrapNone/>
              <wp:docPr id="1932" name="Zone de texte 19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A401647"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B92C5" id="Zone de texte 1932" o:spid="_x0000_s1392" type="#_x0000_t202" style="position:absolute;margin-left:71.3pt;margin-top:706.9pt;width:7.9pt;height:49.5pt;z-index:-2516563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VEYhiB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0A401647"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64" behindDoc="1" locked="0" layoutInCell="1" allowOverlap="1" wp14:anchorId="1D524253" wp14:editId="69B46FF9">
              <wp:simplePos x="0" y="0"/>
              <wp:positionH relativeFrom="page">
                <wp:posOffset>6510655</wp:posOffset>
              </wp:positionH>
              <wp:positionV relativeFrom="page">
                <wp:posOffset>9714865</wp:posOffset>
              </wp:positionV>
              <wp:extent cx="152400" cy="194310"/>
              <wp:effectExtent l="0" t="0" r="0" b="8890"/>
              <wp:wrapNone/>
              <wp:docPr id="1933" name="Zone de texte 19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7A3690C"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24253" id="Zone de texte 1933" o:spid="_x0000_s1393" type="#_x0000_t202" style="position:absolute;margin-left:512.65pt;margin-top:764.95pt;width:12pt;height:15.3pt;z-index:-2516563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B5tYV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7A3690C"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59" behindDoc="1" locked="0" layoutInCell="1" allowOverlap="1" wp14:anchorId="74557006" wp14:editId="4A389978">
              <wp:simplePos x="0" y="0"/>
              <wp:positionH relativeFrom="page">
                <wp:posOffset>6510655</wp:posOffset>
              </wp:positionH>
              <wp:positionV relativeFrom="page">
                <wp:posOffset>9714865</wp:posOffset>
              </wp:positionV>
              <wp:extent cx="152400" cy="194310"/>
              <wp:effectExtent l="0" t="0" r="0" b="8890"/>
              <wp:wrapNone/>
              <wp:docPr id="1934" name="Zone de texte 19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301E799"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57006" id="Zone de texte 1934" o:spid="_x0000_s1394" type="#_x0000_t202" style="position:absolute;margin-left:512.65pt;margin-top:764.95pt;width:12pt;height:15.3pt;z-index:-2516563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FZLPb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3301E799"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57" behindDoc="1" locked="0" layoutInCell="1" allowOverlap="1" wp14:anchorId="4F9930EC" wp14:editId="78646DA7">
              <wp:simplePos x="0" y="0"/>
              <wp:positionH relativeFrom="page">
                <wp:posOffset>6510655</wp:posOffset>
              </wp:positionH>
              <wp:positionV relativeFrom="page">
                <wp:posOffset>9714865</wp:posOffset>
              </wp:positionV>
              <wp:extent cx="152400" cy="194310"/>
              <wp:effectExtent l="0" t="0" r="0" b="8890"/>
              <wp:wrapNone/>
              <wp:docPr id="1935" name="Zone de texte 19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B1EA42F"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930EC" id="Zone de texte 1935" o:spid="_x0000_s1395" type="#_x0000_t202" style="position:absolute;margin-left:512.65pt;margin-top:764.95pt;width:12pt;height:15.3pt;z-index:-2516563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auahT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B1EA42F"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62" behindDoc="1" locked="0" layoutInCell="1" allowOverlap="1" wp14:anchorId="323EAC3D" wp14:editId="3FCF906F">
              <wp:simplePos x="0" y="0"/>
              <wp:positionH relativeFrom="page">
                <wp:posOffset>6510655</wp:posOffset>
              </wp:positionH>
              <wp:positionV relativeFrom="page">
                <wp:posOffset>9714865</wp:posOffset>
              </wp:positionV>
              <wp:extent cx="152400" cy="194310"/>
              <wp:effectExtent l="0" t="0" r="0" b="8890"/>
              <wp:wrapNone/>
              <wp:docPr id="1936" name="Zone de texte 19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18D837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EAC3D" id="Zone de texte 1936" o:spid="_x0000_s1396" type="#_x0000_t202" style="position:absolute;margin-left:512.65pt;margin-top:764.95pt;width:12pt;height:15.3pt;z-index:-2516563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S3ojjRECAAAS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118D837B"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58" behindDoc="1" locked="0" layoutInCell="1" allowOverlap="1" wp14:anchorId="4203E032" wp14:editId="18E4DA67">
              <wp:simplePos x="0" y="0"/>
              <wp:positionH relativeFrom="page">
                <wp:posOffset>6510655</wp:posOffset>
              </wp:positionH>
              <wp:positionV relativeFrom="page">
                <wp:posOffset>9714865</wp:posOffset>
              </wp:positionV>
              <wp:extent cx="152400" cy="194310"/>
              <wp:effectExtent l="0" t="0" r="0" b="8890"/>
              <wp:wrapNone/>
              <wp:docPr id="1937" name="Zone de texte 19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CF9C871"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3E032" id="Zone de texte 1937" o:spid="_x0000_s1397" type="#_x0000_t202" style="position:absolute;margin-left:512.65pt;margin-top:764.95pt;width:12pt;height:15.3pt;z-index:-2516563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JSnOAUSAgAAE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CF9C871"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56" behindDoc="1" locked="0" layoutInCell="1" allowOverlap="1" wp14:anchorId="097A109E" wp14:editId="1E9B605C">
              <wp:simplePos x="0" y="0"/>
              <wp:positionH relativeFrom="page">
                <wp:posOffset>6510655</wp:posOffset>
              </wp:positionH>
              <wp:positionV relativeFrom="page">
                <wp:posOffset>9714865</wp:posOffset>
              </wp:positionV>
              <wp:extent cx="152400" cy="194310"/>
              <wp:effectExtent l="0" t="0" r="0" b="8890"/>
              <wp:wrapNone/>
              <wp:docPr id="1938" name="Zone de texte 19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58B9130"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A109E" id="Zone de texte 1938" o:spid="_x0000_s1398" type="#_x0000_t202" style="position:absolute;margin-left:512.65pt;margin-top:764.95pt;width:12pt;height:15.3pt;z-index:-2516563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jEn/d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58B9130"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55" behindDoc="1" locked="0" layoutInCell="1" allowOverlap="1" wp14:anchorId="14F0B9BC" wp14:editId="49CC7313">
              <wp:simplePos x="0" y="0"/>
              <wp:positionH relativeFrom="page">
                <wp:posOffset>905510</wp:posOffset>
              </wp:positionH>
              <wp:positionV relativeFrom="page">
                <wp:posOffset>8977630</wp:posOffset>
              </wp:positionV>
              <wp:extent cx="100330" cy="628650"/>
              <wp:effectExtent l="0" t="0" r="1270" b="6350"/>
              <wp:wrapNone/>
              <wp:docPr id="1939"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D94EA"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0B9BC" id="_x0000_s1399" type="#_x0000_t202" style="position:absolute;margin-left:71.3pt;margin-top:706.9pt;width:7.9pt;height:49.5pt;z-index:-2516563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" filled="f" stroked="f">
              <o:lock v:ext="edit" aspectratio="t" verticies="t" text="t" shapetype="t"/>
              <v:textbox inset="0,0,0,0">
                <w:txbxContent>
                  <w:p w14:paraId="264D94EA"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61" behindDoc="1" locked="0" layoutInCell="1" allowOverlap="1" wp14:anchorId="488DC067" wp14:editId="43678EF2">
              <wp:simplePos x="0" y="0"/>
              <wp:positionH relativeFrom="page">
                <wp:posOffset>6510655</wp:posOffset>
              </wp:positionH>
              <wp:positionV relativeFrom="page">
                <wp:posOffset>9714865</wp:posOffset>
              </wp:positionV>
              <wp:extent cx="152400" cy="194310"/>
              <wp:effectExtent l="0" t="0" r="0" b="8890"/>
              <wp:wrapNone/>
              <wp:docPr id="1940" name="Zone de texte 19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9568A83"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DC067" id="Zone de texte 1940" o:spid="_x0000_s1400" type="#_x0000_t202" style="position:absolute;margin-left:512.65pt;margin-top:764.95pt;width:12pt;height:15.3pt;z-index:-2516563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uIyxpRECAAAS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09568A83"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54" behindDoc="1" locked="0" layoutInCell="1" allowOverlap="1" wp14:anchorId="25F3F6D1" wp14:editId="76E3BB18">
              <wp:simplePos x="0" y="0"/>
              <wp:positionH relativeFrom="page">
                <wp:posOffset>6510655</wp:posOffset>
              </wp:positionH>
              <wp:positionV relativeFrom="page">
                <wp:posOffset>9714865</wp:posOffset>
              </wp:positionV>
              <wp:extent cx="152400" cy="194310"/>
              <wp:effectExtent l="0" t="0" r="0" b="8890"/>
              <wp:wrapNone/>
              <wp:docPr id="1941" name="Zone de texte 19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80C6B3A"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3F6D1" id="Zone de texte 1941" o:spid="_x0000_s1401" type="#_x0000_t202" style="position:absolute;margin-left:512.65pt;margin-top:764.95pt;width:12pt;height:15.3pt;z-index:-2516563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GdRqi0SAgAAE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580C6B3A"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34" behindDoc="1" locked="0" layoutInCell="1" allowOverlap="1" wp14:anchorId="7F6CA72B" wp14:editId="198D781D">
              <wp:simplePos x="0" y="0"/>
              <wp:positionH relativeFrom="page">
                <wp:posOffset>6510655</wp:posOffset>
              </wp:positionH>
              <wp:positionV relativeFrom="page">
                <wp:posOffset>9714865</wp:posOffset>
              </wp:positionV>
              <wp:extent cx="152400" cy="194310"/>
              <wp:effectExtent l="0" t="0" r="0" b="8890"/>
              <wp:wrapNone/>
              <wp:docPr id="1942" name="Zone de texte 19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F7A6D47"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CA72B" id="Zone de texte 1942" o:spid="_x0000_s1402" type="#_x0000_t202" style="position:absolute;margin-left:512.65pt;margin-top:764.95pt;width:12pt;height:15.3pt;z-index:-2516563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RzH3bhECAAAS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6F7A6D47"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133" behindDoc="1" locked="0" layoutInCell="1" allowOverlap="1" wp14:anchorId="0B584BBA" wp14:editId="6345B5B1">
              <wp:simplePos x="0" y="0"/>
              <wp:positionH relativeFrom="page">
                <wp:posOffset>6510655</wp:posOffset>
              </wp:positionH>
              <wp:positionV relativeFrom="page">
                <wp:posOffset>9714865</wp:posOffset>
              </wp:positionV>
              <wp:extent cx="152400" cy="194310"/>
              <wp:effectExtent l="0" t="0" r="0" b="8890"/>
              <wp:wrapNone/>
              <wp:docPr id="1943" name="Zone de texte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F3B7F"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84BBA" id="_x0000_s1403" type="#_x0000_t202" style="position:absolute;margin-left:512.65pt;margin-top:764.95pt;width:12pt;height:15.3pt;z-index:-2516563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Ly7q0QSAgAAEQ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6BF3B7F"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152" behindDoc="1" locked="0" layoutInCell="1" allowOverlap="1" wp14:anchorId="3A863970" wp14:editId="04583A3F">
              <wp:simplePos x="0" y="0"/>
              <wp:positionH relativeFrom="page">
                <wp:posOffset>905510</wp:posOffset>
              </wp:positionH>
              <wp:positionV relativeFrom="page">
                <wp:posOffset>8977630</wp:posOffset>
              </wp:positionV>
              <wp:extent cx="100330" cy="628650"/>
              <wp:effectExtent l="0" t="0" r="1270" b="6350"/>
              <wp:wrapNone/>
              <wp:docPr id="1944" name="Zone de texte 19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15A56F9"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63970" id="Zone de texte 1944" o:spid="_x0000_s1404" type="#_x0000_t202" style="position:absolute;margin-left:71.3pt;margin-top:706.9pt;width:7.9pt;height:49.5pt;z-index:-251656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1hNlPR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315A56F9"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53" behindDoc="1" locked="0" layoutInCell="1" allowOverlap="1" wp14:anchorId="62828138" wp14:editId="47BF286D">
              <wp:simplePos x="0" y="0"/>
              <wp:positionH relativeFrom="page">
                <wp:posOffset>6510655</wp:posOffset>
              </wp:positionH>
              <wp:positionV relativeFrom="page">
                <wp:posOffset>9714865</wp:posOffset>
              </wp:positionV>
              <wp:extent cx="152400" cy="194310"/>
              <wp:effectExtent l="0" t="0" r="0" b="8890"/>
              <wp:wrapNone/>
              <wp:docPr id="1945" name="Zone de texte 19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1C74E25"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28138" id="Zone de texte 1945" o:spid="_x0000_s1405" type="#_x0000_t202" style="position:absolute;margin-left:512.65pt;margin-top:764.95pt;width:12pt;height:15.3pt;z-index:-2516563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IOzkqASAgAAE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1C74E25"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51" behindDoc="1" locked="0" layoutInCell="1" allowOverlap="1" wp14:anchorId="7CFF2342" wp14:editId="0B7EB784">
              <wp:simplePos x="0" y="0"/>
              <wp:positionH relativeFrom="page">
                <wp:posOffset>905510</wp:posOffset>
              </wp:positionH>
              <wp:positionV relativeFrom="page">
                <wp:posOffset>8977630</wp:posOffset>
              </wp:positionV>
              <wp:extent cx="100330" cy="628650"/>
              <wp:effectExtent l="0" t="0" r="1270" b="6350"/>
              <wp:wrapNone/>
              <wp:docPr id="1946" name="Zone de texte 19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60DCA6B"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2342" id="Zone de texte 1946" o:spid="_x0000_s1406" type="#_x0000_t202" style="position:absolute;margin-left:71.3pt;margin-top:706.9pt;width:7.9pt;height:49.5pt;z-index:-2516563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NCc&#10;j88RAgAAE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060DCA6B"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131" behindDoc="1" locked="0" layoutInCell="1" allowOverlap="1" wp14:anchorId="2F79965F" wp14:editId="1752F53C">
              <wp:simplePos x="0" y="0"/>
              <wp:positionH relativeFrom="page">
                <wp:posOffset>905510</wp:posOffset>
              </wp:positionH>
              <wp:positionV relativeFrom="page">
                <wp:posOffset>8977630</wp:posOffset>
              </wp:positionV>
              <wp:extent cx="100330" cy="628650"/>
              <wp:effectExtent l="0" t="0" r="1270" b="6350"/>
              <wp:wrapNone/>
              <wp:docPr id="1947" name="Zone de texte 19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A1B30C7"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9965F" id="Zone de texte 1947" o:spid="_x0000_s1407" type="#_x0000_t202" style="position:absolute;margin-left:71.3pt;margin-top:706.9pt;width:7.9pt;height:49.5pt;z-index:-2516563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D0GURx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5A1B30C7"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32" behindDoc="1" locked="0" layoutInCell="1" allowOverlap="1" wp14:anchorId="221880A9" wp14:editId="6496ADB3">
              <wp:simplePos x="0" y="0"/>
              <wp:positionH relativeFrom="page">
                <wp:posOffset>6510655</wp:posOffset>
              </wp:positionH>
              <wp:positionV relativeFrom="page">
                <wp:posOffset>9714865</wp:posOffset>
              </wp:positionV>
              <wp:extent cx="152400" cy="194310"/>
              <wp:effectExtent l="0" t="0" r="0" b="8890"/>
              <wp:wrapNone/>
              <wp:docPr id="1948" name="Zone de texte 19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02B2E3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880A9" id="Zone de texte 1948" o:spid="_x0000_s1408" type="#_x0000_t202" style="position:absolute;margin-left:512.65pt;margin-top:764.95pt;width:12pt;height:15.3pt;z-index:-2516563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sok/ihECAAAS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602B2E30"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29" behindDoc="1" locked="0" layoutInCell="1" allowOverlap="1" wp14:anchorId="28F2EB13" wp14:editId="0392A0FF">
              <wp:simplePos x="0" y="0"/>
              <wp:positionH relativeFrom="page">
                <wp:posOffset>905510</wp:posOffset>
              </wp:positionH>
              <wp:positionV relativeFrom="page">
                <wp:posOffset>8977630</wp:posOffset>
              </wp:positionV>
              <wp:extent cx="100330" cy="628650"/>
              <wp:effectExtent l="0" t="0" r="1270" b="6350"/>
              <wp:wrapNone/>
              <wp:docPr id="1949" name="Zone de texte 19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397D6DA"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2EB13" id="Zone de texte 1949" o:spid="_x0000_s1409" type="#_x0000_t202" style="position:absolute;margin-left:71.3pt;margin-top:706.9pt;width:7.9pt;height:49.5pt;z-index:-2516563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5ynIFx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7397D6DA"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30" behindDoc="1" locked="0" layoutInCell="1" allowOverlap="1" wp14:anchorId="61F96947" wp14:editId="2B36F882">
              <wp:simplePos x="0" y="0"/>
              <wp:positionH relativeFrom="page">
                <wp:posOffset>6510655</wp:posOffset>
              </wp:positionH>
              <wp:positionV relativeFrom="page">
                <wp:posOffset>9714865</wp:posOffset>
              </wp:positionV>
              <wp:extent cx="152400" cy="194310"/>
              <wp:effectExtent l="0" t="0" r="0" b="8890"/>
              <wp:wrapNone/>
              <wp:docPr id="1950" name="Text Box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A6D39"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96947" id="_x0000_s1410" type="#_x0000_t202" style="position:absolute;margin-left:512.65pt;margin-top:764.95pt;width:12pt;height:15.3pt;z-index:-2516563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" filled="f" stroked="f">
              <o:lock v:ext="edit" aspectratio="t" verticies="t" text="t" shapetype="t"/>
              <v:textbox inset="0,0,0,0">
                <w:txbxContent>
                  <w:p w14:paraId="231A6D39"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49" behindDoc="1" locked="0" layoutInCell="1" allowOverlap="1" wp14:anchorId="6C2BCCBE" wp14:editId="76E84A98">
              <wp:simplePos x="0" y="0"/>
              <wp:positionH relativeFrom="page">
                <wp:posOffset>905510</wp:posOffset>
              </wp:positionH>
              <wp:positionV relativeFrom="page">
                <wp:posOffset>8977630</wp:posOffset>
              </wp:positionV>
              <wp:extent cx="100330" cy="628650"/>
              <wp:effectExtent l="0" t="0" r="1270" b="6350"/>
              <wp:wrapNone/>
              <wp:docPr id="1951" name="Zone de texte 19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7DCD94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BCCBE" id="Zone de texte 1951" o:spid="_x0000_s1411" type="#_x0000_t202" style="position:absolute;margin-left:71.3pt;margin-top:706.9pt;width:7.9pt;height:49.5pt;z-index:-2516563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" filled="f" stroked="f">
              <o:lock v:ext="edit" aspectratio="t" verticies="t" text="t" shapetype="t"/>
              <v:textbox inset="0,0,0,0">
                <w:txbxContent>
                  <w:p w14:paraId="47DCD948"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50" behindDoc="1" locked="0" layoutInCell="1" allowOverlap="1" wp14:anchorId="26462EC0" wp14:editId="4882B256">
              <wp:simplePos x="0" y="0"/>
              <wp:positionH relativeFrom="page">
                <wp:posOffset>6510655</wp:posOffset>
              </wp:positionH>
              <wp:positionV relativeFrom="page">
                <wp:posOffset>9714865</wp:posOffset>
              </wp:positionV>
              <wp:extent cx="152400" cy="194310"/>
              <wp:effectExtent l="0" t="0" r="0" b="8890"/>
              <wp:wrapNone/>
              <wp:docPr id="1952" name="Zone de texte 19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E88741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62EC0" id="Zone de texte 1952" o:spid="_x0000_s1412" type="#_x0000_t202" style="position:absolute;margin-left:512.65pt;margin-top:764.95pt;width:12pt;height:15.3pt;z-index:-2516563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f5RN4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E88741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48" behindDoc="1" locked="0" layoutInCell="1" allowOverlap="1" wp14:anchorId="7CF1E0B4" wp14:editId="590076AA">
              <wp:simplePos x="0" y="0"/>
              <wp:positionH relativeFrom="page">
                <wp:posOffset>905510</wp:posOffset>
              </wp:positionH>
              <wp:positionV relativeFrom="page">
                <wp:posOffset>8977630</wp:posOffset>
              </wp:positionV>
              <wp:extent cx="100330" cy="628650"/>
              <wp:effectExtent l="0" t="0" r="1270" b="6350"/>
              <wp:wrapNone/>
              <wp:docPr id="1953" name="Zone de texte 19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3DBC8B7"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1E0B4" id="Zone de texte 1953" o:spid="_x0000_s1413" type="#_x0000_t202" style="position:absolute;margin-left:71.3pt;margin-top:706.9pt;width:7.9pt;height:49.5pt;z-index:-2516563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ikXk5R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53DBC8B7"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27" behindDoc="1" locked="0" layoutInCell="1" allowOverlap="1" wp14:anchorId="79B161ED" wp14:editId="01D54768">
              <wp:simplePos x="0" y="0"/>
              <wp:positionH relativeFrom="page">
                <wp:posOffset>905510</wp:posOffset>
              </wp:positionH>
              <wp:positionV relativeFrom="page">
                <wp:posOffset>8977630</wp:posOffset>
              </wp:positionV>
              <wp:extent cx="100330" cy="628650"/>
              <wp:effectExtent l="0" t="0" r="1270" b="6350"/>
              <wp:wrapNone/>
              <wp:docPr id="1954" name="Zone de texte 19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1AFED46"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161ED" id="Zone de texte 1954" o:spid="_x0000_s1414" type="#_x0000_t202" style="position:absolute;margin-left:71.3pt;margin-top:706.9pt;width:7.9pt;height:49.5pt;z-index:-2516563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TseBKx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31AFED46"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128" behindDoc="1" locked="0" layoutInCell="1" allowOverlap="1" wp14:anchorId="315E47BE" wp14:editId="6E21069E">
              <wp:simplePos x="0" y="0"/>
              <wp:positionH relativeFrom="page">
                <wp:posOffset>6510655</wp:posOffset>
              </wp:positionH>
              <wp:positionV relativeFrom="page">
                <wp:posOffset>9714865</wp:posOffset>
              </wp:positionV>
              <wp:extent cx="152400" cy="194310"/>
              <wp:effectExtent l="0" t="0" r="0" b="8890"/>
              <wp:wrapNone/>
              <wp:docPr id="1955" name="Zone de texte 19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52E5345"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E47BE" id="Zone de texte 1955" o:spid="_x0000_s1415" type="#_x0000_t202" style="position:absolute;margin-left:512.65pt;margin-top:764.95pt;width:12pt;height:15.3pt;z-index:-25165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bZ3a2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452E5345"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25" behindDoc="1" locked="0" layoutInCell="1" allowOverlap="1" wp14:anchorId="7F94AC98" wp14:editId="0407D131">
              <wp:simplePos x="0" y="0"/>
              <wp:positionH relativeFrom="page">
                <wp:posOffset>905510</wp:posOffset>
              </wp:positionH>
              <wp:positionV relativeFrom="page">
                <wp:posOffset>8977630</wp:posOffset>
              </wp:positionV>
              <wp:extent cx="100330" cy="628650"/>
              <wp:effectExtent l="0" t="0" r="1270" b="6350"/>
              <wp:wrapNone/>
              <wp:docPr id="1956" name="Zone de texte 19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D3D6ACA"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4AC98" id="Zone de texte 1956" o:spid="_x0000_s1416" type="#_x0000_t202" style="position:absolute;margin-left:71.3pt;margin-top:706.9pt;width:7.9pt;height:49.5pt;z-index:-2516563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HKw&#10;7BIRAgAAE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1D3D6ACA"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26" behindDoc="1" locked="0" layoutInCell="1" allowOverlap="1" wp14:anchorId="6C1ED8C2" wp14:editId="3AF0FDAC">
              <wp:simplePos x="0" y="0"/>
              <wp:positionH relativeFrom="page">
                <wp:posOffset>6510655</wp:posOffset>
              </wp:positionH>
              <wp:positionV relativeFrom="page">
                <wp:posOffset>9714865</wp:posOffset>
              </wp:positionV>
              <wp:extent cx="152400" cy="194310"/>
              <wp:effectExtent l="0" t="0" r="0" b="8890"/>
              <wp:wrapNone/>
              <wp:docPr id="1957" name="Zone de text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36905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ED8C2" id="_x0000_s1417" type="#_x0000_t202" style="position:absolute;margin-left:512.65pt;margin-top:764.95pt;width:12pt;height:15.3pt;z-index:-2516563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G/a/tEwIAABE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836905D"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46" behindDoc="1" locked="0" layoutInCell="1" allowOverlap="1" wp14:anchorId="3C908FFA" wp14:editId="4A408427">
              <wp:simplePos x="0" y="0"/>
              <wp:positionH relativeFrom="page">
                <wp:posOffset>905510</wp:posOffset>
              </wp:positionH>
              <wp:positionV relativeFrom="page">
                <wp:posOffset>8977630</wp:posOffset>
              </wp:positionV>
              <wp:extent cx="100330" cy="628650"/>
              <wp:effectExtent l="0" t="0" r="1270" b="6350"/>
              <wp:wrapNone/>
              <wp:docPr id="1958" name="Zone de texte 19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04D167A"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08FFA" id="Zone de texte 1958" o:spid="_x0000_s1418" type="#_x0000_t202" style="position:absolute;margin-left:71.3pt;margin-top:706.9pt;width:7.9pt;height:49.5pt;z-index:-2516563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mtiwQh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404D167A"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47" behindDoc="1" locked="0" layoutInCell="1" allowOverlap="1" wp14:anchorId="679277C2" wp14:editId="281AAFC0">
              <wp:simplePos x="0" y="0"/>
              <wp:positionH relativeFrom="page">
                <wp:posOffset>6510655</wp:posOffset>
              </wp:positionH>
              <wp:positionV relativeFrom="page">
                <wp:posOffset>9714865</wp:posOffset>
              </wp:positionV>
              <wp:extent cx="152400" cy="194310"/>
              <wp:effectExtent l="0" t="0" r="0" b="8890"/>
              <wp:wrapNone/>
              <wp:docPr id="1959" name="Zone de texte 19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864263A"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277C2" id="Zone de texte 1959" o:spid="_x0000_s1419" type="#_x0000_t202" style="position:absolute;margin-left:512.65pt;margin-top:764.95pt;width:12pt;height:15.3pt;z-index:-2516563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PeEff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864263A"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44" behindDoc="1" locked="0" layoutInCell="1" allowOverlap="1" wp14:anchorId="5B098D02" wp14:editId="22D51B97">
              <wp:simplePos x="0" y="0"/>
              <wp:positionH relativeFrom="page">
                <wp:posOffset>905510</wp:posOffset>
              </wp:positionH>
              <wp:positionV relativeFrom="page">
                <wp:posOffset>8977630</wp:posOffset>
              </wp:positionV>
              <wp:extent cx="100330" cy="628650"/>
              <wp:effectExtent l="0" t="0" r="1270" b="6350"/>
              <wp:wrapNone/>
              <wp:docPr id="1960" name="Zone de texte 19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51B6C17"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98D02" id="Zone de texte 1960" o:spid="_x0000_s1420" type="#_x0000_t202" style="position:absolute;margin-left:71.3pt;margin-top:706.9pt;width:7.9pt;height:49.5pt;z-index:-25165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w&#10;MWnyEgIAABI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651B6C17"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45" behindDoc="1" locked="0" layoutInCell="1" allowOverlap="1" wp14:anchorId="3D3B4F3D" wp14:editId="6490243A">
              <wp:simplePos x="0" y="0"/>
              <wp:positionH relativeFrom="page">
                <wp:posOffset>6510655</wp:posOffset>
              </wp:positionH>
              <wp:positionV relativeFrom="page">
                <wp:posOffset>9714865</wp:posOffset>
              </wp:positionV>
              <wp:extent cx="152400" cy="194310"/>
              <wp:effectExtent l="0" t="0" r="0" b="8890"/>
              <wp:wrapNone/>
              <wp:docPr id="1961" name="Zone de texte 19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80E9335"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B4F3D" id="Zone de texte 1961" o:spid="_x0000_s1421" type="#_x0000_t202" style="position:absolute;margin-left:512.65pt;margin-top:764.95pt;width:12pt;height:15.3pt;z-index:-2516563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lkZ5v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80E9335"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23" behindDoc="1" locked="0" layoutInCell="1" allowOverlap="1" wp14:anchorId="2689474C" wp14:editId="08CAC401">
              <wp:simplePos x="0" y="0"/>
              <wp:positionH relativeFrom="page">
                <wp:posOffset>905510</wp:posOffset>
              </wp:positionH>
              <wp:positionV relativeFrom="page">
                <wp:posOffset>8977630</wp:posOffset>
              </wp:positionV>
              <wp:extent cx="100330" cy="628650"/>
              <wp:effectExtent l="0" t="0" r="1270" b="6350"/>
              <wp:wrapNone/>
              <wp:docPr id="1962" name="Zone de texte 19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23244D4"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9474C" id="Zone de texte 1962" o:spid="_x0000_s1422" type="#_x0000_t202" style="position:absolute;margin-left:71.3pt;margin-top:706.9pt;width:7.9pt;height:49.5pt;z-index:-2516563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T4wvOR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23244D4"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24" behindDoc="1" locked="0" layoutInCell="1" allowOverlap="1" wp14:anchorId="6D3F604A" wp14:editId="65CE024C">
              <wp:simplePos x="0" y="0"/>
              <wp:positionH relativeFrom="page">
                <wp:posOffset>6510655</wp:posOffset>
              </wp:positionH>
              <wp:positionV relativeFrom="page">
                <wp:posOffset>9714865</wp:posOffset>
              </wp:positionV>
              <wp:extent cx="152400" cy="194310"/>
              <wp:effectExtent l="0" t="0" r="0" b="8890"/>
              <wp:wrapNone/>
              <wp:docPr id="1963" name="Zone de texte 19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D87341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F604A" id="Zone de texte 1963" o:spid="_x0000_s1423" type="#_x0000_t202" style="position:absolute;margin-left:512.65pt;margin-top:764.95pt;width:12pt;height:15.3pt;z-index:-2516563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aLNik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D873410"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21" behindDoc="1" locked="0" layoutInCell="1" allowOverlap="1" wp14:anchorId="64CCAF21" wp14:editId="2B3B16B2">
              <wp:simplePos x="0" y="0"/>
              <wp:positionH relativeFrom="page">
                <wp:posOffset>905510</wp:posOffset>
              </wp:positionH>
              <wp:positionV relativeFrom="page">
                <wp:posOffset>8977630</wp:posOffset>
              </wp:positionV>
              <wp:extent cx="100330" cy="628650"/>
              <wp:effectExtent l="0" t="0" r="1270" b="6350"/>
              <wp:wrapNone/>
              <wp:docPr id="1964" name="Zone de texte 19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6E50262"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CAF21" id="Zone de texte 1964" o:spid="_x0000_s1424" type="#_x0000_t202" style="position:absolute;margin-left:71.3pt;margin-top:706.9pt;width:7.9pt;height:49.5pt;z-index:-2516563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VNNRfx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36E50262"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22" behindDoc="1" locked="0" layoutInCell="1" allowOverlap="1" wp14:anchorId="492D3F2E" wp14:editId="14E27286">
              <wp:simplePos x="0" y="0"/>
              <wp:positionH relativeFrom="page">
                <wp:posOffset>6510655</wp:posOffset>
              </wp:positionH>
              <wp:positionV relativeFrom="page">
                <wp:posOffset>9714865</wp:posOffset>
              </wp:positionV>
              <wp:extent cx="152400" cy="194310"/>
              <wp:effectExtent l="0" t="0" r="0" b="8890"/>
              <wp:wrapNone/>
              <wp:docPr id="1965" name="Zone de texte 19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A9948C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D3F2E" id="Zone de texte 1965" o:spid="_x0000_s1425" type="#_x0000_t202" style="position:absolute;margin-left:512.65pt;margin-top:764.95pt;width:12pt;height:15.3pt;z-index:-2516563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Bc6bi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0A9948C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20" behindDoc="1" locked="0" layoutInCell="1" allowOverlap="1" wp14:anchorId="49B05F3B" wp14:editId="4E503993">
              <wp:simplePos x="0" y="0"/>
              <wp:positionH relativeFrom="page">
                <wp:posOffset>6510655</wp:posOffset>
              </wp:positionH>
              <wp:positionV relativeFrom="page">
                <wp:posOffset>9714865</wp:posOffset>
              </wp:positionV>
              <wp:extent cx="152400" cy="194310"/>
              <wp:effectExtent l="0" t="0" r="0" b="8890"/>
              <wp:wrapNone/>
              <wp:docPr id="1967" name="Zone de text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92E8B"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05F3B" id="_x0000_s1426" type="#_x0000_t202" style="position:absolute;margin-left:512.65pt;margin-top:764.95pt;width:12pt;height:15.3pt;z-index:-251656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JD/1thQCAAAR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35892E8B"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43" behindDoc="1" locked="0" layoutInCell="1" allowOverlap="1" wp14:anchorId="5000035F" wp14:editId="76BD8D66">
              <wp:simplePos x="0" y="0"/>
              <wp:positionH relativeFrom="page">
                <wp:posOffset>6510655</wp:posOffset>
              </wp:positionH>
              <wp:positionV relativeFrom="page">
                <wp:posOffset>9714865</wp:posOffset>
              </wp:positionV>
              <wp:extent cx="152400" cy="194310"/>
              <wp:effectExtent l="0" t="0" r="0" b="8890"/>
              <wp:wrapNone/>
              <wp:docPr id="1968" name="Zone de texte 19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ACB4BD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0035F" id="Zone de texte 1968" o:spid="_x0000_s1427" type="#_x0000_t202" style="position:absolute;margin-left:512.65pt;margin-top:764.95pt;width:12pt;height:15.3pt;z-index:-2516563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OVe9DYSAgAAE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6ACB4BD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19" behindDoc="1" locked="0" layoutInCell="1" allowOverlap="1" wp14:anchorId="23A79710" wp14:editId="60E66974">
              <wp:simplePos x="0" y="0"/>
              <wp:positionH relativeFrom="page">
                <wp:posOffset>6510655</wp:posOffset>
              </wp:positionH>
              <wp:positionV relativeFrom="page">
                <wp:posOffset>9714865</wp:posOffset>
              </wp:positionV>
              <wp:extent cx="152400" cy="194310"/>
              <wp:effectExtent l="0" t="0" r="0" b="8890"/>
              <wp:wrapNone/>
              <wp:docPr id="1969" name="Zone de texte 19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429133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79710" id="Zone de texte 1969" o:spid="_x0000_s1428" type="#_x0000_t202" style="position:absolute;margin-left:512.65pt;margin-top:764.95pt;width:12pt;height:15.3pt;z-index:-2516563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cZroV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1429133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17" behindDoc="1" locked="0" layoutInCell="1" allowOverlap="1" wp14:anchorId="77BECAC0" wp14:editId="02687A76">
              <wp:simplePos x="0" y="0"/>
              <wp:positionH relativeFrom="page">
                <wp:posOffset>905510</wp:posOffset>
              </wp:positionH>
              <wp:positionV relativeFrom="page">
                <wp:posOffset>8977630</wp:posOffset>
              </wp:positionV>
              <wp:extent cx="100330" cy="628650"/>
              <wp:effectExtent l="0" t="0" r="1270" b="6350"/>
              <wp:wrapNone/>
              <wp:docPr id="1970" name="Zone de text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2903B"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ECAC0" id="_x0000_s1429" type="#_x0000_t202" style="position:absolute;margin-left:71.3pt;margin-top:706.9pt;width:7.9pt;height:49.5pt;z-index:-2516563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1&#10;9MovEgIAABE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06D2903B"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42" behindDoc="1" locked="0" layoutInCell="1" allowOverlap="1" wp14:anchorId="0DD506D2" wp14:editId="7D2EA2E2">
              <wp:simplePos x="0" y="0"/>
              <wp:positionH relativeFrom="page">
                <wp:posOffset>6510655</wp:posOffset>
              </wp:positionH>
              <wp:positionV relativeFrom="page">
                <wp:posOffset>9714865</wp:posOffset>
              </wp:positionV>
              <wp:extent cx="152400" cy="194310"/>
              <wp:effectExtent l="0" t="0" r="0" b="8890"/>
              <wp:wrapNone/>
              <wp:docPr id="1971" name="Zone de texte 19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6F3CED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506D2" id="Zone de texte 1971" o:spid="_x0000_s1430" type="#_x0000_t202" style="position:absolute;margin-left:512.65pt;margin-top:764.95pt;width:12pt;height:15.3pt;z-index:-2516563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Ot9As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6F3CED8"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41" behindDoc="1" locked="0" layoutInCell="1" allowOverlap="1" wp14:anchorId="6CC4C0F5" wp14:editId="012BA3C8">
              <wp:simplePos x="0" y="0"/>
              <wp:positionH relativeFrom="page">
                <wp:posOffset>905510</wp:posOffset>
              </wp:positionH>
              <wp:positionV relativeFrom="page">
                <wp:posOffset>8977630</wp:posOffset>
              </wp:positionV>
              <wp:extent cx="100330" cy="628650"/>
              <wp:effectExtent l="0" t="0" r="1270" b="6350"/>
              <wp:wrapNone/>
              <wp:docPr id="1972" name="Zone de texte 19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253232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4C0F5" id="Zone de texte 1972" o:spid="_x0000_s1431" type="#_x0000_t202" style="position:absolute;margin-left:71.3pt;margin-top:706.9pt;width:7.9pt;height:49.5pt;z-index:-2516563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" filled="f" stroked="f">
              <o:lock v:ext="edit" aspectratio="t" verticies="t" text="t" shapetype="t"/>
              <v:textbox inset="0,0,0,0">
                <w:txbxContent>
                  <w:p w14:paraId="6253232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18" behindDoc="1" locked="0" layoutInCell="1" allowOverlap="1" wp14:anchorId="25B1A2D8" wp14:editId="0236D473">
              <wp:simplePos x="0" y="0"/>
              <wp:positionH relativeFrom="page">
                <wp:posOffset>6510655</wp:posOffset>
              </wp:positionH>
              <wp:positionV relativeFrom="page">
                <wp:posOffset>9714865</wp:posOffset>
              </wp:positionV>
              <wp:extent cx="152400" cy="194310"/>
              <wp:effectExtent l="0" t="0" r="0" b="8890"/>
              <wp:wrapNone/>
              <wp:docPr id="1973" name="Zone de texte 19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A77DA6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1A2D8" id="Zone de texte 1973" o:spid="_x0000_s1432" type="#_x0000_t202" style="position:absolute;margin-left:512.65pt;margin-top:764.95pt;width:12pt;height:15.3pt;z-index:-2516563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MQqW5xQCAAAS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2A77DA6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15" behindDoc="1" locked="0" layoutInCell="1" allowOverlap="1" wp14:anchorId="7D4FE2C6" wp14:editId="0C80FA60">
              <wp:simplePos x="0" y="0"/>
              <wp:positionH relativeFrom="page">
                <wp:posOffset>905510</wp:posOffset>
              </wp:positionH>
              <wp:positionV relativeFrom="page">
                <wp:posOffset>8977630</wp:posOffset>
              </wp:positionV>
              <wp:extent cx="100330" cy="628650"/>
              <wp:effectExtent l="0" t="0" r="1270" b="6350"/>
              <wp:wrapNone/>
              <wp:docPr id="1974" name="Zone de texte 19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303198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FE2C6" id="Zone de texte 1974" o:spid="_x0000_s1433" type="#_x0000_t202" style="position:absolute;margin-left:71.3pt;margin-top:706.9pt;width:7.9pt;height:49.5pt;z-index:-2516563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" filled="f" stroked="f">
              <o:lock v:ext="edit" aspectratio="t" verticies="t" text="t" shapetype="t"/>
              <v:textbox inset="0,0,0,0">
                <w:txbxContent>
                  <w:p w14:paraId="53031981"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16" behindDoc="1" locked="0" layoutInCell="1" allowOverlap="1" wp14:anchorId="117BBF08" wp14:editId="4B11F57F">
              <wp:simplePos x="0" y="0"/>
              <wp:positionH relativeFrom="page">
                <wp:posOffset>6510655</wp:posOffset>
              </wp:positionH>
              <wp:positionV relativeFrom="page">
                <wp:posOffset>9714865</wp:posOffset>
              </wp:positionV>
              <wp:extent cx="152400" cy="194310"/>
              <wp:effectExtent l="0" t="0" r="0" b="8890"/>
              <wp:wrapNone/>
              <wp:docPr id="1975" name="Zone de texte 4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65383"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BBF08" id="_x0000_s1434" type="#_x0000_t202" style="position:absolute;margin-left:512.65pt;margin-top:764.95pt;width:12pt;height:15.3pt;z-index:-2516563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mQvYcxQCAAAR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38F65383"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39" behindDoc="1" locked="0" layoutInCell="1" allowOverlap="1" wp14:anchorId="3D14E0E3" wp14:editId="0B03F8AE">
              <wp:simplePos x="0" y="0"/>
              <wp:positionH relativeFrom="page">
                <wp:posOffset>905510</wp:posOffset>
              </wp:positionH>
              <wp:positionV relativeFrom="page">
                <wp:posOffset>8977630</wp:posOffset>
              </wp:positionV>
              <wp:extent cx="100330" cy="628650"/>
              <wp:effectExtent l="0" t="0" r="1270" b="6350"/>
              <wp:wrapNone/>
              <wp:docPr id="1976" name="Zone de texte 19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CEEA6C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4E0E3" id="Zone de texte 1976" o:spid="_x0000_s1435" type="#_x0000_t202" style="position:absolute;margin-left:71.3pt;margin-top:706.9pt;width:7.9pt;height:49.5pt;z-index:-2516563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5q0MXB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5CEEA6C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40" behindDoc="1" locked="0" layoutInCell="1" allowOverlap="1" wp14:anchorId="507E9AD2" wp14:editId="3267E907">
              <wp:simplePos x="0" y="0"/>
              <wp:positionH relativeFrom="page">
                <wp:posOffset>6510655</wp:posOffset>
              </wp:positionH>
              <wp:positionV relativeFrom="page">
                <wp:posOffset>9714865</wp:posOffset>
              </wp:positionV>
              <wp:extent cx="152400" cy="194310"/>
              <wp:effectExtent l="0" t="0" r="0" b="8890"/>
              <wp:wrapNone/>
              <wp:docPr id="1977" name="Zone de texte 19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A80E022"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E9AD2" id="Zone de texte 1977" o:spid="_x0000_s1436" type="#_x0000_t202" style="position:absolute;margin-left:512.65pt;margin-top:764.95pt;width:12pt;height:15.3pt;z-index:-2516563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C6tIDMSAgAAE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A80E022"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37" behindDoc="1" locked="0" layoutInCell="1" allowOverlap="1" wp14:anchorId="69A59473" wp14:editId="576385C3">
              <wp:simplePos x="0" y="0"/>
              <wp:positionH relativeFrom="page">
                <wp:posOffset>905510</wp:posOffset>
              </wp:positionH>
              <wp:positionV relativeFrom="page">
                <wp:posOffset>8977630</wp:posOffset>
              </wp:positionV>
              <wp:extent cx="100330" cy="628650"/>
              <wp:effectExtent l="0" t="0" r="1270" b="6350"/>
              <wp:wrapNone/>
              <wp:docPr id="1978" name="Zone de texte 19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D2348E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59473" id="Zone de texte 1978" o:spid="_x0000_s1437" type="#_x0000_t202" style="position:absolute;margin-left:71.3pt;margin-top:706.9pt;width:7.9pt;height:49.5pt;z-index:-2516563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PWA&#10;3lURAgAAE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4D2348E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38" behindDoc="1" locked="0" layoutInCell="1" allowOverlap="1" wp14:anchorId="4CB6490A" wp14:editId="200F69FA">
              <wp:simplePos x="0" y="0"/>
              <wp:positionH relativeFrom="page">
                <wp:posOffset>6510655</wp:posOffset>
              </wp:positionH>
              <wp:positionV relativeFrom="page">
                <wp:posOffset>9714865</wp:posOffset>
              </wp:positionV>
              <wp:extent cx="152400" cy="194310"/>
              <wp:effectExtent l="0" t="0" r="0" b="8890"/>
              <wp:wrapNone/>
              <wp:docPr id="1979" name="Zone de texte 19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DB08382"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6490A" id="Zone de texte 1979" o:spid="_x0000_s1438" type="#_x0000_t202" style="position:absolute;margin-left:512.65pt;margin-top:764.95pt;width:12pt;height:15.3pt;z-index:-2516563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GxXxj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5DB08382"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13" behindDoc="1" locked="0" layoutInCell="1" allowOverlap="1" wp14:anchorId="6E4A7805" wp14:editId="0A615106">
              <wp:simplePos x="0" y="0"/>
              <wp:positionH relativeFrom="page">
                <wp:posOffset>905510</wp:posOffset>
              </wp:positionH>
              <wp:positionV relativeFrom="page">
                <wp:posOffset>8977630</wp:posOffset>
              </wp:positionV>
              <wp:extent cx="100330" cy="628650"/>
              <wp:effectExtent l="0" t="0" r="1270" b="6350"/>
              <wp:wrapNone/>
              <wp:docPr id="1980" name="Zone de texte 19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7B1F7E7"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A7805" id="Zone de texte 1980" o:spid="_x0000_s1439" type="#_x0000_t202" style="position:absolute;margin-left:71.3pt;margin-top:706.9pt;width:7.9pt;height:49.5pt;z-index:-2516563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A&#10;OpXrEgIAABI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7B1F7E7"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14" behindDoc="1" locked="0" layoutInCell="1" allowOverlap="1" wp14:anchorId="677D2DF9" wp14:editId="526E054E">
              <wp:simplePos x="0" y="0"/>
              <wp:positionH relativeFrom="page">
                <wp:posOffset>6510655</wp:posOffset>
              </wp:positionH>
              <wp:positionV relativeFrom="page">
                <wp:posOffset>9714865</wp:posOffset>
              </wp:positionV>
              <wp:extent cx="152400" cy="194310"/>
              <wp:effectExtent l="0" t="0" r="0" b="8890"/>
              <wp:wrapNone/>
              <wp:docPr id="1981" name="Zone de texte 19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180456A"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D2DF9" id="Zone de texte 1981" o:spid="_x0000_s1440" type="#_x0000_t202" style="position:absolute;margin-left:512.65pt;margin-top:764.95pt;width:12pt;height:15.3pt;z-index:-2516563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s+1Q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6180456A"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11" behindDoc="1" locked="0" layoutInCell="1" allowOverlap="1" wp14:anchorId="055738FA" wp14:editId="61CE6F07">
              <wp:simplePos x="0" y="0"/>
              <wp:positionH relativeFrom="page">
                <wp:posOffset>905510</wp:posOffset>
              </wp:positionH>
              <wp:positionV relativeFrom="page">
                <wp:posOffset>8977630</wp:posOffset>
              </wp:positionV>
              <wp:extent cx="100330" cy="628650"/>
              <wp:effectExtent l="0" t="0" r="1270" b="6350"/>
              <wp:wrapNone/>
              <wp:docPr id="1982" name="Zone de texte 19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0F3CDF3"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738FA" id="Zone de texte 1982" o:spid="_x0000_s1441" type="#_x0000_t202" style="position:absolute;margin-left:71.3pt;margin-top:706.9pt;width:7.9pt;height:49.5pt;z-index:-2516563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MksJrRMCAAAS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0F3CDF3"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12" behindDoc="1" locked="0" layoutInCell="1" allowOverlap="1" wp14:anchorId="15225FE6" wp14:editId="47865CBF">
              <wp:simplePos x="0" y="0"/>
              <wp:positionH relativeFrom="page">
                <wp:posOffset>6510655</wp:posOffset>
              </wp:positionH>
              <wp:positionV relativeFrom="page">
                <wp:posOffset>9714865</wp:posOffset>
              </wp:positionV>
              <wp:extent cx="152400" cy="194310"/>
              <wp:effectExtent l="0" t="0" r="0" b="8890"/>
              <wp:wrapNone/>
              <wp:docPr id="1983" name="Zone de texte 19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4309FF7"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25FE6" id="Zone de texte 1983" o:spid="_x0000_s1442" type="#_x0000_t202" style="position:absolute;margin-left:512.65pt;margin-top:764.95pt;width:12pt;height:15.3pt;z-index:-25165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BDqubEwIAABI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4309FF7"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09" behindDoc="1" locked="0" layoutInCell="1" allowOverlap="1" wp14:anchorId="04A0263D" wp14:editId="08A0F93C">
              <wp:simplePos x="0" y="0"/>
              <wp:positionH relativeFrom="page">
                <wp:posOffset>905510</wp:posOffset>
              </wp:positionH>
              <wp:positionV relativeFrom="page">
                <wp:posOffset>8977630</wp:posOffset>
              </wp:positionV>
              <wp:extent cx="100330" cy="628650"/>
              <wp:effectExtent l="0" t="0" r="1270" b="6350"/>
              <wp:wrapNone/>
              <wp:docPr id="192" name="Zone de text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5CBE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A0263D" id="_x0000_s1443" type="#_x0000_t202" style="position:absolute;margin-left:71.3pt;margin-top:706.9pt;width:7.9pt;height:49.5pt;z-index:-2516563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CrBr/R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0875CBE2"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36" behindDoc="1" locked="0" layoutInCell="1" allowOverlap="1" wp14:anchorId="5A512B70" wp14:editId="22863137">
              <wp:simplePos x="0" y="0"/>
              <wp:positionH relativeFrom="page">
                <wp:posOffset>6510655</wp:posOffset>
              </wp:positionH>
              <wp:positionV relativeFrom="page">
                <wp:posOffset>9714865</wp:posOffset>
              </wp:positionV>
              <wp:extent cx="152400" cy="194310"/>
              <wp:effectExtent l="0" t="0" r="0" b="8890"/>
              <wp:wrapNone/>
              <wp:docPr id="193" name="Zone de texte 1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A1B480A" w14:textId="77777777" w:rsidR="00A204AB" w:rsidRPr="001563E3" w:rsidRDefault="00A204AB">
                          <w:pPr>
                            <w:spacing w:before="10"/>
                            <w:ind w:left="60"/>
                            <w:rPr>
                              <w:rFonts w:ascii="Times New Roman"/>
                              <w:strike/>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12B70" id="Zone de texte 193" o:spid="_x0000_s1444" type="#_x0000_t202" style="position:absolute;margin-left:512.65pt;margin-top:764.95pt;width:12pt;height:15.3pt;z-index:-251656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PXyNVQ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2A1B480A" w14:textId="77777777" w:rsidR="00A204AB" w:rsidRPr="001563E3" w:rsidRDefault="00A204AB">
                    <w:pPr>
                      <w:spacing w:before="10"/>
                      <w:ind w:left="60"/>
                      <w:rPr>
                        <w:rFonts w:ascii="Times New Roman"/>
                        <w:strike/>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10" behindDoc="1" locked="0" layoutInCell="1" allowOverlap="1" wp14:anchorId="5E3311A8" wp14:editId="111ACA39">
              <wp:simplePos x="0" y="0"/>
              <wp:positionH relativeFrom="page">
                <wp:posOffset>6510655</wp:posOffset>
              </wp:positionH>
              <wp:positionV relativeFrom="page">
                <wp:posOffset>9714865</wp:posOffset>
              </wp:positionV>
              <wp:extent cx="152400" cy="194310"/>
              <wp:effectExtent l="0" t="0" r="0" b="8890"/>
              <wp:wrapNone/>
              <wp:docPr id="194" name="Zone de texte 1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3A75E2E"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311A8" id="Zone de texte 194" o:spid="_x0000_s1445" type="#_x0000_t202" style="position:absolute;margin-left:512.65pt;margin-top:764.95pt;width:12pt;height:15.3pt;z-index:-2516563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Ak&#10;jgKuEAIAABA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73A75E2E"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107" behindDoc="1" locked="0" layoutInCell="1" allowOverlap="1" wp14:anchorId="2C786945" wp14:editId="4BCCABDF">
              <wp:simplePos x="0" y="0"/>
              <wp:positionH relativeFrom="page">
                <wp:posOffset>905510</wp:posOffset>
              </wp:positionH>
              <wp:positionV relativeFrom="page">
                <wp:posOffset>8977630</wp:posOffset>
              </wp:positionV>
              <wp:extent cx="100330" cy="628650"/>
              <wp:effectExtent l="0" t="0" r="1270" b="6350"/>
              <wp:wrapNone/>
              <wp:docPr id="195"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4ED8A"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786945" id="_x0000_s1446" type="#_x0000_t202" style="position:absolute;margin-left:71.3pt;margin-top:706.9pt;width:7.9pt;height:49.5pt;z-index:-2516563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0&#10;TKQR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6D4ED8A"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135" behindDoc="1" locked="0" layoutInCell="1" allowOverlap="1" wp14:anchorId="3CBFA46C" wp14:editId="05EA6893">
              <wp:simplePos x="0" y="0"/>
              <wp:positionH relativeFrom="page">
                <wp:posOffset>6510655</wp:posOffset>
              </wp:positionH>
              <wp:positionV relativeFrom="page">
                <wp:posOffset>9714865</wp:posOffset>
              </wp:positionV>
              <wp:extent cx="152400" cy="194310"/>
              <wp:effectExtent l="0" t="0" r="0" b="8890"/>
              <wp:wrapNone/>
              <wp:docPr id="196" name="Zone de texte 1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1A9B77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FA46C" id="Zone de texte 196" o:spid="_x0000_s1447" type="#_x0000_t202" style="position:absolute;margin-left:512.65pt;margin-top:764.95pt;width:12pt;height:15.3pt;z-index:-2516563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l12eTh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61A9B77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108" behindDoc="1" locked="0" layoutInCell="1" allowOverlap="1" wp14:anchorId="4A175E79" wp14:editId="0CBA8BB9">
              <wp:simplePos x="0" y="0"/>
              <wp:positionH relativeFrom="page">
                <wp:posOffset>6510655</wp:posOffset>
              </wp:positionH>
              <wp:positionV relativeFrom="page">
                <wp:posOffset>9714865</wp:posOffset>
              </wp:positionV>
              <wp:extent cx="152400" cy="194310"/>
              <wp:effectExtent l="0" t="0" r="0" b="8890"/>
              <wp:wrapNone/>
              <wp:docPr id="197" name="Zone de texte 1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6EF9B6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75E79" id="Zone de texte 197" o:spid="_x0000_s1448" type="#_x0000_t202" style="position:absolute;margin-left:512.65pt;margin-top:764.95pt;width:12pt;height:15.3pt;z-index:-2516563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FTIU4k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6EF9B68"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27" behindDoc="1" locked="0" layoutInCell="1" allowOverlap="1" wp14:anchorId="5C59AAE6" wp14:editId="1FA12D52">
              <wp:simplePos x="0" y="0"/>
              <wp:positionH relativeFrom="page">
                <wp:posOffset>6510655</wp:posOffset>
              </wp:positionH>
              <wp:positionV relativeFrom="page">
                <wp:posOffset>9714865</wp:posOffset>
              </wp:positionV>
              <wp:extent cx="152400" cy="194310"/>
              <wp:effectExtent l="0" t="0" r="0" b="8890"/>
              <wp:wrapNone/>
              <wp:docPr id="4" name="Zone de text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644260F"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59AAE6" id="Zone de texte 4" o:spid="_x0000_s1449" type="#_x0000_t202" style="position:absolute;margin-left:512.65pt;margin-top:764.95pt;width:12pt;height:15.3pt;z-index:-2516564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AB&#10;H/jrEAIAAAw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7644260F"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60025" behindDoc="1" locked="0" layoutInCell="1" allowOverlap="1" wp14:anchorId="6D73F994" wp14:editId="05545FB6">
              <wp:simplePos x="0" y="0"/>
              <wp:positionH relativeFrom="page">
                <wp:posOffset>905510</wp:posOffset>
              </wp:positionH>
              <wp:positionV relativeFrom="page">
                <wp:posOffset>8977630</wp:posOffset>
              </wp:positionV>
              <wp:extent cx="100330" cy="628650"/>
              <wp:effectExtent l="0" t="0" r="1270" b="6350"/>
              <wp:wrapNone/>
              <wp:docPr id="501" name="Zone de texte 5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F750ACE"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3F994" id="Zone de texte 501" o:spid="_x0000_s1450" type="#_x0000_t202" style="position:absolute;margin-left:71.3pt;margin-top:706.9pt;width:7.9pt;height:49.5pt;z-index:-2516564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KqL&#10;Y24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2F750ACE"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26" behindDoc="1" locked="0" layoutInCell="1" allowOverlap="1" wp14:anchorId="750ED5EC" wp14:editId="10E87015">
              <wp:simplePos x="0" y="0"/>
              <wp:positionH relativeFrom="page">
                <wp:posOffset>6510655</wp:posOffset>
              </wp:positionH>
              <wp:positionV relativeFrom="page">
                <wp:posOffset>9714865</wp:posOffset>
              </wp:positionV>
              <wp:extent cx="152400" cy="194310"/>
              <wp:effectExtent l="0" t="0" r="0" b="8890"/>
              <wp:wrapNone/>
              <wp:docPr id="511" name="Zone de texte 5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82C5654"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ED5EC" id="Zone de texte 511" o:spid="_x0000_s1451" type="#_x0000_t202" style="position:absolute;margin-left:512.65pt;margin-top:764.95pt;width:12pt;height:15.3pt;z-index:-2516564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QIPI2h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382C5654"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024" behindDoc="1" locked="0" layoutInCell="1" allowOverlap="1" wp14:anchorId="36A5E136" wp14:editId="40209A7D">
              <wp:simplePos x="0" y="0"/>
              <wp:positionH relativeFrom="page">
                <wp:posOffset>905510</wp:posOffset>
              </wp:positionH>
              <wp:positionV relativeFrom="page">
                <wp:posOffset>8977630</wp:posOffset>
              </wp:positionV>
              <wp:extent cx="100330" cy="628650"/>
              <wp:effectExtent l="0" t="0" r="1270" b="6350"/>
              <wp:wrapNone/>
              <wp:docPr id="64" name="Zone de text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7F8B806"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5E136" id="Zone de texte 64" o:spid="_x0000_s1452" type="#_x0000_t202" style="position:absolute;margin-left:71.3pt;margin-top:706.9pt;width:7.9pt;height:49.5pt;z-index:-251656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Ekw&#10;tCgRAgAAD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17F8B806"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07" behindDoc="1" locked="0" layoutInCell="1" allowOverlap="1" wp14:anchorId="52FCF190" wp14:editId="3DD3847A">
              <wp:simplePos x="0" y="0"/>
              <wp:positionH relativeFrom="page">
                <wp:posOffset>905510</wp:posOffset>
              </wp:positionH>
              <wp:positionV relativeFrom="page">
                <wp:posOffset>8977630</wp:posOffset>
              </wp:positionV>
              <wp:extent cx="100330" cy="628650"/>
              <wp:effectExtent l="0" t="0" r="1270" b="6350"/>
              <wp:wrapNone/>
              <wp:docPr id="66" name="Zone de text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BB87A0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CF190" id="Zone de texte 66" o:spid="_x0000_s1453" type="#_x0000_t202" style="position:absolute;margin-left:71.3pt;margin-top:706.9pt;width:7.9pt;height:49.5pt;z-index:-2516564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I8j&#10;zs4RAgAAD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BB87A0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22" behindDoc="1" locked="0" layoutInCell="1" allowOverlap="1" wp14:anchorId="6FD99481" wp14:editId="768E18B4">
              <wp:simplePos x="0" y="0"/>
              <wp:positionH relativeFrom="page">
                <wp:posOffset>905510</wp:posOffset>
              </wp:positionH>
              <wp:positionV relativeFrom="page">
                <wp:posOffset>8977630</wp:posOffset>
              </wp:positionV>
              <wp:extent cx="100330" cy="628650"/>
              <wp:effectExtent l="0" t="0" r="1270" b="6350"/>
              <wp:wrapNone/>
              <wp:docPr id="68" name="Zone de text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F2EFD3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D99481" id="Zone de texte 68" o:spid="_x0000_s1454" type="#_x0000_t202" style="position:absolute;margin-left:71.3pt;margin-top:706.9pt;width:7.9pt;height:49.5pt;z-index:-2516564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Rc3/&#10;0BACAAAO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2F2EFD38"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23" behindDoc="1" locked="0" layoutInCell="1" allowOverlap="1" wp14:anchorId="6C6BBB7F" wp14:editId="4456B02B">
              <wp:simplePos x="0" y="0"/>
              <wp:positionH relativeFrom="page">
                <wp:posOffset>6510655</wp:posOffset>
              </wp:positionH>
              <wp:positionV relativeFrom="page">
                <wp:posOffset>9714865</wp:posOffset>
              </wp:positionV>
              <wp:extent cx="152400" cy="194310"/>
              <wp:effectExtent l="0" t="0" r="0" b="8890"/>
              <wp:wrapNone/>
              <wp:docPr id="70" name="Zone de texte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8B5258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BBB7F" id="Zone de texte 70" o:spid="_x0000_s1455" type="#_x0000_t202" style="position:absolute;margin-left:512.65pt;margin-top:764.95pt;width:12pt;height:15.3pt;z-index:-2516564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wucHIhECAAAO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38B52589"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21" behindDoc="1" locked="0" layoutInCell="1" allowOverlap="1" wp14:anchorId="4D654A64" wp14:editId="4CB14859">
              <wp:simplePos x="0" y="0"/>
              <wp:positionH relativeFrom="page">
                <wp:posOffset>905510</wp:posOffset>
              </wp:positionH>
              <wp:positionV relativeFrom="page">
                <wp:posOffset>8977630</wp:posOffset>
              </wp:positionV>
              <wp:extent cx="100330" cy="628650"/>
              <wp:effectExtent l="0" t="0" r="1270" b="6350"/>
              <wp:wrapNone/>
              <wp:docPr id="71" name="Zone de text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86DCA9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654A64" id="Zone de texte 71" o:spid="_x0000_s1456" type="#_x0000_t202" style="position:absolute;margin-left:71.3pt;margin-top:706.9pt;width:7.9pt;height:49.5pt;z-index:-2516564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Hbd&#10;kuARAgAAD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186DCA98"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19" behindDoc="1" locked="0" layoutInCell="1" allowOverlap="1" wp14:anchorId="306EAB75" wp14:editId="4831594B">
              <wp:simplePos x="0" y="0"/>
              <wp:positionH relativeFrom="page">
                <wp:posOffset>905510</wp:posOffset>
              </wp:positionH>
              <wp:positionV relativeFrom="page">
                <wp:posOffset>8977630</wp:posOffset>
              </wp:positionV>
              <wp:extent cx="100330" cy="628650"/>
              <wp:effectExtent l="0" t="0" r="1270" b="6350"/>
              <wp:wrapNone/>
              <wp:docPr id="72" name="Zone de text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701EA2E"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EAB75" id="Zone de texte 72" o:spid="_x0000_s1457" type="#_x0000_t202" style="position:absolute;margin-left:71.3pt;margin-top:706.9pt;width:7.9pt;height:49.5pt;z-index:-2516564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Kj24&#10;shACAAAO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4701EA2E"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20" behindDoc="1" locked="0" layoutInCell="1" allowOverlap="1" wp14:anchorId="726AF8A9" wp14:editId="283B7FB8">
              <wp:simplePos x="0" y="0"/>
              <wp:positionH relativeFrom="page">
                <wp:posOffset>6510655</wp:posOffset>
              </wp:positionH>
              <wp:positionV relativeFrom="page">
                <wp:posOffset>9714865</wp:posOffset>
              </wp:positionV>
              <wp:extent cx="152400" cy="194310"/>
              <wp:effectExtent l="0" t="0" r="0" b="8890"/>
              <wp:wrapNone/>
              <wp:docPr id="74" name="Zone de text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F81D30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AF8A9" id="Zone de texte 74" o:spid="_x0000_s1458" type="#_x0000_t202" style="position:absolute;margin-left:512.65pt;margin-top:764.95pt;width:12pt;height:15.3pt;z-index:-2516564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Ktyq1Y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2F81D30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17" behindDoc="1" locked="0" layoutInCell="1" allowOverlap="1" wp14:anchorId="6935F566" wp14:editId="0D9F77C9">
              <wp:simplePos x="0" y="0"/>
              <wp:positionH relativeFrom="page">
                <wp:posOffset>905510</wp:posOffset>
              </wp:positionH>
              <wp:positionV relativeFrom="page">
                <wp:posOffset>8977630</wp:posOffset>
              </wp:positionV>
              <wp:extent cx="100330" cy="628650"/>
              <wp:effectExtent l="0" t="0" r="1270" b="6350"/>
              <wp:wrapNone/>
              <wp:docPr id="75" name="Zone de text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28AB2F4"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5F566" id="Zone de texte 75" o:spid="_x0000_s1459" type="#_x0000_t202" style="position:absolute;margin-left:71.3pt;margin-top:706.9pt;width:7.9pt;height:49.5pt;z-index:-2516564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I&#10;Dr2iEgIAAA4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228AB2F4"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18" behindDoc="1" locked="0" layoutInCell="1" allowOverlap="1" wp14:anchorId="22C432A9" wp14:editId="39C30780">
              <wp:simplePos x="0" y="0"/>
              <wp:positionH relativeFrom="page">
                <wp:posOffset>6510655</wp:posOffset>
              </wp:positionH>
              <wp:positionV relativeFrom="page">
                <wp:posOffset>9714865</wp:posOffset>
              </wp:positionV>
              <wp:extent cx="152400" cy="194310"/>
              <wp:effectExtent l="0" t="0" r="0" b="8890"/>
              <wp:wrapNone/>
              <wp:docPr id="76" name="Zone de texte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DFFFF9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432A9" id="Zone de texte 76" o:spid="_x0000_s1460" type="#_x0000_t202" style="position:absolute;margin-left:512.65pt;margin-top:764.95pt;width:12pt;height:15.3pt;z-index:-2516564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" filled="f" stroked="f">
              <o:lock v:ext="edit" aspectratio="t" verticies="t" text="t" shapetype="t"/>
              <v:textbox inset="0,0,0,0">
                <w:txbxContent>
                  <w:p w14:paraId="3DFFFF9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16" behindDoc="1" locked="0" layoutInCell="1" allowOverlap="1" wp14:anchorId="59E9DAF4" wp14:editId="0A039D29">
              <wp:simplePos x="0" y="0"/>
              <wp:positionH relativeFrom="page">
                <wp:posOffset>6510655</wp:posOffset>
              </wp:positionH>
              <wp:positionV relativeFrom="page">
                <wp:posOffset>9714865</wp:posOffset>
              </wp:positionV>
              <wp:extent cx="152400" cy="194310"/>
              <wp:effectExtent l="0" t="0" r="0" b="8890"/>
              <wp:wrapNone/>
              <wp:docPr id="78" name="Zone de text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0FC887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E9DAF4" id="Zone de texte 78" o:spid="_x0000_s1461" type="#_x0000_t202" style="position:absolute;margin-left:512.65pt;margin-top:764.95pt;width:12pt;height:15.3pt;z-index:-25165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E/ijjs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20FC8871"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15" behindDoc="1" locked="0" layoutInCell="1" allowOverlap="1" wp14:anchorId="3820274B" wp14:editId="47B0D156">
              <wp:simplePos x="0" y="0"/>
              <wp:positionH relativeFrom="page">
                <wp:posOffset>6510655</wp:posOffset>
              </wp:positionH>
              <wp:positionV relativeFrom="page">
                <wp:posOffset>9714865</wp:posOffset>
              </wp:positionV>
              <wp:extent cx="152400" cy="194310"/>
              <wp:effectExtent l="0" t="0" r="0" b="8890"/>
              <wp:wrapNone/>
              <wp:docPr id="88" name="Zone de text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30B08F5"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0274B" id="Zone de texte 88" o:spid="_x0000_s1462" type="#_x0000_t202" style="position:absolute;margin-left:512.65pt;margin-top:764.95pt;width:12pt;height:15.3pt;z-index:-2516564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I11Cjc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30B08F5"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14" behindDoc="1" locked="0" layoutInCell="1" allowOverlap="1" wp14:anchorId="1D82A888" wp14:editId="655BA6DB">
              <wp:simplePos x="0" y="0"/>
              <wp:positionH relativeFrom="page">
                <wp:posOffset>905510</wp:posOffset>
              </wp:positionH>
              <wp:positionV relativeFrom="page">
                <wp:posOffset>8977630</wp:posOffset>
              </wp:positionV>
              <wp:extent cx="100330" cy="628650"/>
              <wp:effectExtent l="0" t="0" r="1270" b="6350"/>
              <wp:wrapNone/>
              <wp:docPr id="89" name="Zone de text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963516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A888" id="Zone de texte 89" o:spid="_x0000_s1463" type="#_x0000_t202" style="position:absolute;margin-left:71.3pt;margin-top:706.9pt;width:7.9pt;height:49.5pt;z-index:-2516564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u&#10;CRzDEgIAAA4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2963516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12" behindDoc="1" locked="0" layoutInCell="1" allowOverlap="1" wp14:anchorId="435DCDF5" wp14:editId="081D1EDE">
              <wp:simplePos x="0" y="0"/>
              <wp:positionH relativeFrom="page">
                <wp:posOffset>905510</wp:posOffset>
              </wp:positionH>
              <wp:positionV relativeFrom="page">
                <wp:posOffset>8977630</wp:posOffset>
              </wp:positionV>
              <wp:extent cx="100330" cy="628650"/>
              <wp:effectExtent l="0" t="0" r="1270" b="6350"/>
              <wp:wrapNone/>
              <wp:docPr id="90" name="Zone de texte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237CC2A"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DCDF5" id="Zone de texte 90" o:spid="_x0000_s1464" type="#_x0000_t202" style="position:absolute;margin-left:71.3pt;margin-top:706.9pt;width:7.9pt;height:49.5pt;z-index:-2516564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CRsT&#10;dhACAAAO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6237CC2A"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13" behindDoc="1" locked="0" layoutInCell="1" allowOverlap="1" wp14:anchorId="0BEBEC42" wp14:editId="6035CF10">
              <wp:simplePos x="0" y="0"/>
              <wp:positionH relativeFrom="page">
                <wp:posOffset>6510655</wp:posOffset>
              </wp:positionH>
              <wp:positionV relativeFrom="page">
                <wp:posOffset>9714865</wp:posOffset>
              </wp:positionV>
              <wp:extent cx="152400" cy="194310"/>
              <wp:effectExtent l="0" t="0" r="0" b="8890"/>
              <wp:wrapNone/>
              <wp:docPr id="91" name="Zone de text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1A053FB"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BEC42" id="Zone de texte 91" o:spid="_x0000_s1465" type="#_x0000_t202" style="position:absolute;margin-left:512.65pt;margin-top:764.95pt;width:12pt;height:15.3pt;z-index:-2516564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qmcFghECAAAO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11A053FB"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10" behindDoc="1" locked="0" layoutInCell="1" allowOverlap="1" wp14:anchorId="7BB69717" wp14:editId="0B557D4B">
              <wp:simplePos x="0" y="0"/>
              <wp:positionH relativeFrom="page">
                <wp:posOffset>905510</wp:posOffset>
              </wp:positionH>
              <wp:positionV relativeFrom="page">
                <wp:posOffset>8977630</wp:posOffset>
              </wp:positionV>
              <wp:extent cx="100330" cy="628650"/>
              <wp:effectExtent l="0" t="0" r="1270" b="6350"/>
              <wp:wrapNone/>
              <wp:docPr id="92" name="Zone de text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EC28D2A"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69717" id="Zone de texte 92" o:spid="_x0000_s1466" type="#_x0000_t202" style="position:absolute;margin-left:71.3pt;margin-top:706.9pt;width:7.9pt;height:49.5pt;z-index:-2516564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OMt&#10;OlcRAgAADg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4EC28D2A"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011" behindDoc="1" locked="0" layoutInCell="1" allowOverlap="1" wp14:anchorId="7C431653" wp14:editId="69B46FF9">
              <wp:simplePos x="0" y="0"/>
              <wp:positionH relativeFrom="page">
                <wp:posOffset>6510655</wp:posOffset>
              </wp:positionH>
              <wp:positionV relativeFrom="page">
                <wp:posOffset>9714865</wp:posOffset>
              </wp:positionV>
              <wp:extent cx="152400" cy="194310"/>
              <wp:effectExtent l="0" t="0" r="0" b="8890"/>
              <wp:wrapNone/>
              <wp:docPr id="93" name="Zone de texte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8AE5AF4"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31653" id="Zone de texte 93" o:spid="_x0000_s1467" type="#_x0000_t202" style="position:absolute;margin-left:512.65pt;margin-top:764.95pt;width:12pt;height:15.3pt;z-index:-2516564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QFEsoxECAAAO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18AE5AF4"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06" behindDoc="1" locked="0" layoutInCell="1" allowOverlap="1" wp14:anchorId="7B450D16" wp14:editId="4A389978">
              <wp:simplePos x="0" y="0"/>
              <wp:positionH relativeFrom="page">
                <wp:posOffset>6510655</wp:posOffset>
              </wp:positionH>
              <wp:positionV relativeFrom="page">
                <wp:posOffset>9714865</wp:posOffset>
              </wp:positionV>
              <wp:extent cx="152400" cy="194310"/>
              <wp:effectExtent l="0" t="0" r="0" b="8890"/>
              <wp:wrapNone/>
              <wp:docPr id="94" name="Zone de text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3E3FC2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50D16" id="Zone de texte 94" o:spid="_x0000_s1468" type="#_x0000_t202" style="position:absolute;margin-left:512.65pt;margin-top:764.95pt;width:12pt;height:15.3pt;z-index:-2516564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NGQg+Y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3E3FC2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04" behindDoc="1" locked="0" layoutInCell="1" allowOverlap="1" wp14:anchorId="2C063053" wp14:editId="78646DA7">
              <wp:simplePos x="0" y="0"/>
              <wp:positionH relativeFrom="page">
                <wp:posOffset>6510655</wp:posOffset>
              </wp:positionH>
              <wp:positionV relativeFrom="page">
                <wp:posOffset>9714865</wp:posOffset>
              </wp:positionV>
              <wp:extent cx="152400" cy="194310"/>
              <wp:effectExtent l="0" t="0" r="0" b="8890"/>
              <wp:wrapNone/>
              <wp:docPr id="95" name="Zone de texte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C4E841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63053" id="Zone de texte 95" o:spid="_x0000_s1469" type="#_x0000_t202" style="position:absolute;margin-left:512.65pt;margin-top:764.95pt;width:12pt;height:15.3pt;z-index:-2516564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PiReQc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C4E8419"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60009" behindDoc="1" locked="0" layoutInCell="1" allowOverlap="1" wp14:anchorId="3401B4C7" wp14:editId="3FCF906F">
              <wp:simplePos x="0" y="0"/>
              <wp:positionH relativeFrom="page">
                <wp:posOffset>6510655</wp:posOffset>
              </wp:positionH>
              <wp:positionV relativeFrom="page">
                <wp:posOffset>9714865</wp:posOffset>
              </wp:positionV>
              <wp:extent cx="152400" cy="194310"/>
              <wp:effectExtent l="0" t="0" r="0" b="8890"/>
              <wp:wrapNone/>
              <wp:docPr id="97" name="Zone de text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B2E71A6"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1B4C7" id="Zone de texte 97" o:spid="_x0000_s1470" type="#_x0000_t202" style="position:absolute;margin-left:512.65pt;margin-top:764.95pt;width:12pt;height:15.3pt;z-index:-2516564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NWrjMc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B2E71A6"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05" behindDoc="1" locked="0" layoutInCell="1" allowOverlap="1" wp14:anchorId="3EBED9B6" wp14:editId="18E4DA67">
              <wp:simplePos x="0" y="0"/>
              <wp:positionH relativeFrom="page">
                <wp:posOffset>6510655</wp:posOffset>
              </wp:positionH>
              <wp:positionV relativeFrom="page">
                <wp:posOffset>9714865</wp:posOffset>
              </wp:positionV>
              <wp:extent cx="152400" cy="194310"/>
              <wp:effectExtent l="0" t="0" r="0" b="8890"/>
              <wp:wrapNone/>
              <wp:docPr id="99" name="Zone de texte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FCABA7A"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ED9B6" id="Zone de texte 99" o:spid="_x0000_s1471" type="#_x0000_t202" style="position:absolute;margin-left:512.65pt;margin-top:764.95pt;width:12pt;height:15.3pt;z-index:-2516564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K/z9j8SAgAADg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FCABA7A"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03" behindDoc="1" locked="0" layoutInCell="1" allowOverlap="1" wp14:anchorId="12754667" wp14:editId="1E9B605C">
              <wp:simplePos x="0" y="0"/>
              <wp:positionH relativeFrom="page">
                <wp:posOffset>6510655</wp:posOffset>
              </wp:positionH>
              <wp:positionV relativeFrom="page">
                <wp:posOffset>9714865</wp:posOffset>
              </wp:positionV>
              <wp:extent cx="152400" cy="194310"/>
              <wp:effectExtent l="0" t="0" r="0" b="8890"/>
              <wp:wrapNone/>
              <wp:docPr id="115" name="Zone de texte 1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F60DDF9"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54667" id="Zone de texte 115" o:spid="_x0000_s1472" type="#_x0000_t202" style="position:absolute;margin-left:512.65pt;margin-top:764.95pt;width:12pt;height:15.3pt;z-index:-2516564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OG2Phg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F60DDF9"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002" behindDoc="1" locked="0" layoutInCell="1" allowOverlap="1" wp14:anchorId="248C32FC" wp14:editId="49CC7313">
              <wp:simplePos x="0" y="0"/>
              <wp:positionH relativeFrom="page">
                <wp:posOffset>905510</wp:posOffset>
              </wp:positionH>
              <wp:positionV relativeFrom="page">
                <wp:posOffset>8977630</wp:posOffset>
              </wp:positionV>
              <wp:extent cx="100330" cy="628650"/>
              <wp:effectExtent l="0" t="0" r="1270" b="6350"/>
              <wp:wrapNone/>
              <wp:docPr id="116"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0527A"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C32FC" id="_x0000_s1473" type="#_x0000_t202" style="position:absolute;margin-left:71.3pt;margin-top:706.9pt;width:7.9pt;height:49.5pt;z-index:-2516564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" filled="f" stroked="f">
              <o:lock v:ext="edit" aspectratio="t" verticies="t" text="t" shapetype="t"/>
              <v:textbox inset="0,0,0,0">
                <w:txbxContent>
                  <w:p w14:paraId="6230527A"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08" behindDoc="1" locked="0" layoutInCell="1" allowOverlap="1" wp14:anchorId="36A92B9C" wp14:editId="43678EF2">
              <wp:simplePos x="0" y="0"/>
              <wp:positionH relativeFrom="page">
                <wp:posOffset>6510655</wp:posOffset>
              </wp:positionH>
              <wp:positionV relativeFrom="page">
                <wp:posOffset>9714865</wp:posOffset>
              </wp:positionV>
              <wp:extent cx="152400" cy="194310"/>
              <wp:effectExtent l="0" t="0" r="0" b="8890"/>
              <wp:wrapNone/>
              <wp:docPr id="117" name="Zone de texte 1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2D8F4EC"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92B9C" id="Zone de texte 117" o:spid="_x0000_s1474" type="#_x0000_t202" style="position:absolute;margin-left:512.65pt;margin-top:764.95pt;width:12pt;height:15.3pt;z-index:-251656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H0EEIw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72D8F4EC"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60001" behindDoc="1" locked="0" layoutInCell="1" allowOverlap="1" wp14:anchorId="268AC1ED" wp14:editId="76E3BB18">
              <wp:simplePos x="0" y="0"/>
              <wp:positionH relativeFrom="page">
                <wp:posOffset>6510655</wp:posOffset>
              </wp:positionH>
              <wp:positionV relativeFrom="page">
                <wp:posOffset>9714865</wp:posOffset>
              </wp:positionV>
              <wp:extent cx="152400" cy="194310"/>
              <wp:effectExtent l="0" t="0" r="0" b="8890"/>
              <wp:wrapNone/>
              <wp:docPr id="118" name="Zone de texte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8390370"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AC1ED" id="Zone de texte 118" o:spid="_x0000_s1475" type="#_x0000_t202" style="position:absolute;margin-left:512.65pt;margin-top:764.95pt;width:12pt;height:15.3pt;z-index:-2516564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F1uwmQ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8390370"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59981" behindDoc="1" locked="0" layoutInCell="1" allowOverlap="1" wp14:anchorId="195C6B8E" wp14:editId="198D781D">
              <wp:simplePos x="0" y="0"/>
              <wp:positionH relativeFrom="page">
                <wp:posOffset>6510655</wp:posOffset>
              </wp:positionH>
              <wp:positionV relativeFrom="page">
                <wp:posOffset>9714865</wp:posOffset>
              </wp:positionV>
              <wp:extent cx="152400" cy="194310"/>
              <wp:effectExtent l="0" t="0" r="0" b="8890"/>
              <wp:wrapNone/>
              <wp:docPr id="119" name="Zone de texte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E45A35A"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C6B8E" id="Zone de texte 119" o:spid="_x0000_s1476" type="#_x0000_t202" style="position:absolute;margin-left:512.65pt;margin-top:764.95pt;width:12pt;height:15.3pt;z-index:-2516564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vn1drR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0E45A35A"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59980" behindDoc="1" locked="0" layoutInCell="1" allowOverlap="1" wp14:anchorId="336BB5EC" wp14:editId="6345B5B1">
              <wp:simplePos x="0" y="0"/>
              <wp:positionH relativeFrom="page">
                <wp:posOffset>6510655</wp:posOffset>
              </wp:positionH>
              <wp:positionV relativeFrom="page">
                <wp:posOffset>9714865</wp:posOffset>
              </wp:positionV>
              <wp:extent cx="152400" cy="194310"/>
              <wp:effectExtent l="0" t="0" r="0" b="8890"/>
              <wp:wrapNone/>
              <wp:docPr id="120" name="Zone de texte 2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867FF"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BB5EC" id="_x0000_s1477" type="#_x0000_t202" style="position:absolute;margin-left:512.65pt;margin-top:764.95pt;width:12pt;height:15.3pt;z-index:-2516565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Hw4okU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209867FF"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59999" behindDoc="1" locked="0" layoutInCell="1" allowOverlap="1" wp14:anchorId="063F6F4E" wp14:editId="04583A3F">
              <wp:simplePos x="0" y="0"/>
              <wp:positionH relativeFrom="page">
                <wp:posOffset>905510</wp:posOffset>
              </wp:positionH>
              <wp:positionV relativeFrom="page">
                <wp:posOffset>8977630</wp:posOffset>
              </wp:positionV>
              <wp:extent cx="100330" cy="628650"/>
              <wp:effectExtent l="0" t="0" r="1270" b="6350"/>
              <wp:wrapNone/>
              <wp:docPr id="121" name="Zone de texte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1DA733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F6F4E" id="Zone de texte 121" o:spid="_x0000_s1478" type="#_x0000_t202" style="position:absolute;margin-left:71.3pt;margin-top:706.9pt;width:7.9pt;height:49.5pt;z-index:-2516564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X&#10;fUbH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11DA733D"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60000" behindDoc="1" locked="0" layoutInCell="1" allowOverlap="1" wp14:anchorId="77055695" wp14:editId="47BF286D">
              <wp:simplePos x="0" y="0"/>
              <wp:positionH relativeFrom="page">
                <wp:posOffset>6510655</wp:posOffset>
              </wp:positionH>
              <wp:positionV relativeFrom="page">
                <wp:posOffset>9714865</wp:posOffset>
              </wp:positionV>
              <wp:extent cx="152400" cy="194310"/>
              <wp:effectExtent l="0" t="0" r="0" b="8890"/>
              <wp:wrapNone/>
              <wp:docPr id="122" name="Zone de texte 1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4839739"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55695" id="Zone de texte 122" o:spid="_x0000_s1479" type="#_x0000_t202" style="position:absolute;margin-left:512.65pt;margin-top:764.95pt;width:12pt;height:15.3pt;z-index:-25165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JR0V8w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4839739"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98" behindDoc="1" locked="0" layoutInCell="1" allowOverlap="1" wp14:anchorId="3C674930" wp14:editId="0B7EB784">
              <wp:simplePos x="0" y="0"/>
              <wp:positionH relativeFrom="page">
                <wp:posOffset>905510</wp:posOffset>
              </wp:positionH>
              <wp:positionV relativeFrom="page">
                <wp:posOffset>8977630</wp:posOffset>
              </wp:positionV>
              <wp:extent cx="100330" cy="628650"/>
              <wp:effectExtent l="0" t="0" r="1270" b="6350"/>
              <wp:wrapNone/>
              <wp:docPr id="123" name="Zone de texte 1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474D11B1"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674930" id="Zone de texte 123" o:spid="_x0000_s1480" type="#_x0000_t202" style="position:absolute;margin-left:71.3pt;margin-top:706.9pt;width:7.9pt;height:49.5pt;z-index:-2516564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Q&#10;UKyT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474D11B1"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59978" behindDoc="1" locked="0" layoutInCell="1" allowOverlap="1" wp14:anchorId="4721605B" wp14:editId="1752F53C">
              <wp:simplePos x="0" y="0"/>
              <wp:positionH relativeFrom="page">
                <wp:posOffset>905510</wp:posOffset>
              </wp:positionH>
              <wp:positionV relativeFrom="page">
                <wp:posOffset>8977630</wp:posOffset>
              </wp:positionV>
              <wp:extent cx="100330" cy="628650"/>
              <wp:effectExtent l="0" t="0" r="1270" b="6350"/>
              <wp:wrapNone/>
              <wp:docPr id="124" name="Zone de texte 1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72AC7EAD"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1605B" id="Zone de texte 124" o:spid="_x0000_s1481" type="#_x0000_t202" style="position:absolute;margin-left:71.3pt;margin-top:706.9pt;width:7.9pt;height:49.5pt;z-index:-2516565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B&#10;LJtp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72AC7EAD"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79" behindDoc="1" locked="0" layoutInCell="1" allowOverlap="1" wp14:anchorId="60194E42" wp14:editId="6496ADB3">
              <wp:simplePos x="0" y="0"/>
              <wp:positionH relativeFrom="page">
                <wp:posOffset>6510655</wp:posOffset>
              </wp:positionH>
              <wp:positionV relativeFrom="page">
                <wp:posOffset>9714865</wp:posOffset>
              </wp:positionV>
              <wp:extent cx="152400" cy="194310"/>
              <wp:effectExtent l="0" t="0" r="0" b="8890"/>
              <wp:wrapNone/>
              <wp:docPr id="125" name="Zone de texte 1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E84A8B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94E42" id="Zone de texte 125" o:spid="_x0000_s1482" type="#_x0000_t202" style="position:absolute;margin-left:512.65pt;margin-top:764.95pt;width:12pt;height:15.3pt;z-index:-2516565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MjEurs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5E84A8B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76" behindDoc="1" locked="0" layoutInCell="1" allowOverlap="1" wp14:anchorId="2B06F9A6" wp14:editId="0392A0FF">
              <wp:simplePos x="0" y="0"/>
              <wp:positionH relativeFrom="page">
                <wp:posOffset>905510</wp:posOffset>
              </wp:positionH>
              <wp:positionV relativeFrom="page">
                <wp:posOffset>8977630</wp:posOffset>
              </wp:positionV>
              <wp:extent cx="100330" cy="628650"/>
              <wp:effectExtent l="0" t="0" r="1270" b="6350"/>
              <wp:wrapNone/>
              <wp:docPr id="126" name="Zone de texte 1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2491D52"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6F9A6" id="Zone de texte 126" o:spid="_x0000_s1483" type="#_x0000_t202" style="position:absolute;margin-left:71.3pt;margin-top:706.9pt;width:7.9pt;height:49.5pt;z-index:-251656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L&#10;zauw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22491D52"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77" behindDoc="1" locked="0" layoutInCell="1" allowOverlap="1" wp14:anchorId="0681F799" wp14:editId="2B36F882">
              <wp:simplePos x="0" y="0"/>
              <wp:positionH relativeFrom="page">
                <wp:posOffset>6510655</wp:posOffset>
              </wp:positionH>
              <wp:positionV relativeFrom="page">
                <wp:posOffset>9714865</wp:posOffset>
              </wp:positionV>
              <wp:extent cx="152400" cy="194310"/>
              <wp:effectExtent l="0" t="0" r="0" b="8890"/>
              <wp:wrapNone/>
              <wp:docPr id="129" name="Text Box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6860A"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1F799" id="_x0000_s1484" type="#_x0000_t202" style="position:absolute;margin-left:512.65pt;margin-top:764.95pt;width:12pt;height:15.3pt;z-index:-2516565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" filled="f" stroked="f">
              <o:lock v:ext="edit" aspectratio="t" verticies="t" text="t" shapetype="t"/>
              <v:textbox inset="0,0,0,0">
                <w:txbxContent>
                  <w:p w14:paraId="69F6860A"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96" behindDoc="1" locked="0" layoutInCell="1" allowOverlap="1" wp14:anchorId="15A358A1" wp14:editId="76E84A98">
              <wp:simplePos x="0" y="0"/>
              <wp:positionH relativeFrom="page">
                <wp:posOffset>905510</wp:posOffset>
              </wp:positionH>
              <wp:positionV relativeFrom="page">
                <wp:posOffset>8977630</wp:posOffset>
              </wp:positionV>
              <wp:extent cx="100330" cy="628650"/>
              <wp:effectExtent l="0" t="0" r="1270" b="6350"/>
              <wp:wrapNone/>
              <wp:docPr id="130" name="Zone de text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18110C4"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358A1" id="Zone de texte 130" o:spid="_x0000_s1485" type="#_x0000_t202" style="position:absolute;margin-left:71.3pt;margin-top:706.9pt;width:7.9pt;height:49.5pt;z-index:-2516564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3PCi&#10;NB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318110C4"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97" behindDoc="1" locked="0" layoutInCell="1" allowOverlap="1" wp14:anchorId="2E6428CA" wp14:editId="4882B256">
              <wp:simplePos x="0" y="0"/>
              <wp:positionH relativeFrom="page">
                <wp:posOffset>6510655</wp:posOffset>
              </wp:positionH>
              <wp:positionV relativeFrom="page">
                <wp:posOffset>9714865</wp:posOffset>
              </wp:positionV>
              <wp:extent cx="152400" cy="194310"/>
              <wp:effectExtent l="0" t="0" r="0" b="8890"/>
              <wp:wrapNone/>
              <wp:docPr id="131" name="Zone de texte 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F6CEE98"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428CA" id="Zone de texte 131" o:spid="_x0000_s1486" type="#_x0000_t202" style="position:absolute;margin-left:512.65pt;margin-top:764.95pt;width:12pt;height:15.3pt;z-index:-2516564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bCov3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3F6CEE98"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59995" behindDoc="1" locked="0" layoutInCell="1" allowOverlap="1" wp14:anchorId="4D2B4F1E" wp14:editId="590076AA">
              <wp:simplePos x="0" y="0"/>
              <wp:positionH relativeFrom="page">
                <wp:posOffset>905510</wp:posOffset>
              </wp:positionH>
              <wp:positionV relativeFrom="page">
                <wp:posOffset>8977630</wp:posOffset>
              </wp:positionV>
              <wp:extent cx="100330" cy="628650"/>
              <wp:effectExtent l="0" t="0" r="1270" b="6350"/>
              <wp:wrapNone/>
              <wp:docPr id="132" name="Zone de text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10A0A5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2B4F1E" id="Zone de texte 132" o:spid="_x0000_s1487" type="#_x0000_t202" style="position:absolute;margin-left:71.3pt;margin-top:706.9pt;width:7.9pt;height:49.5pt;z-index:-2516564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" filled="f" stroked="f">
              <o:lock v:ext="edit" aspectratio="t" verticies="t" text="t" shapetype="t"/>
              <v:textbox inset="0,0,0,0">
                <w:txbxContent>
                  <w:p w14:paraId="510A0A52"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74" behindDoc="1" locked="0" layoutInCell="1" allowOverlap="1" wp14:anchorId="031E3A19" wp14:editId="01D54768">
              <wp:simplePos x="0" y="0"/>
              <wp:positionH relativeFrom="page">
                <wp:posOffset>905510</wp:posOffset>
              </wp:positionH>
              <wp:positionV relativeFrom="page">
                <wp:posOffset>8977630</wp:posOffset>
              </wp:positionV>
              <wp:extent cx="100330" cy="628650"/>
              <wp:effectExtent l="0" t="0" r="1270" b="6350"/>
              <wp:wrapNone/>
              <wp:docPr id="133" name="Zone de text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93AC21C" w14:textId="77777777" w:rsidR="00625A80" w:rsidRDefault="00625A8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E3A19" id="Zone de texte 133" o:spid="_x0000_s1488" type="#_x0000_t202" style="position:absolute;margin-left:71.3pt;margin-top:706.9pt;width:7.9pt;height:49.5pt;z-index:-2516565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s&#10;tvMT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093AC21C" w14:textId="77777777" w:rsidR="00625A80" w:rsidRDefault="00625A80"/>
                </w:txbxContent>
              </v:textbox>
              <w10:wrap anchorx="page" anchory="page"/>
            </v:shape>
          </w:pict>
        </mc:Fallback>
      </mc:AlternateContent>
    </w:r>
    <w:r w:rsidR="0033027B">
      <w:rPr>
        <w:noProof/>
      </w:rPr>
      <mc:AlternateContent>
        <mc:Choice Requires="wps">
          <w:drawing>
            <wp:anchor distT="0" distB="0" distL="114300" distR="114300" simplePos="0" relativeHeight="251659975" behindDoc="1" locked="0" layoutInCell="1" allowOverlap="1" wp14:anchorId="7E1B1C1D" wp14:editId="6E21069E">
              <wp:simplePos x="0" y="0"/>
              <wp:positionH relativeFrom="page">
                <wp:posOffset>6510655</wp:posOffset>
              </wp:positionH>
              <wp:positionV relativeFrom="page">
                <wp:posOffset>9714865</wp:posOffset>
              </wp:positionV>
              <wp:extent cx="152400" cy="194310"/>
              <wp:effectExtent l="0" t="0" r="0" b="8890"/>
              <wp:wrapNone/>
              <wp:docPr id="134" name="Zone de texte 1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E35693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B1C1D" id="Zone de texte 134" o:spid="_x0000_s1489" type="#_x0000_t202" style="position:absolute;margin-left:512.65pt;margin-top:764.95pt;width:12pt;height:15.3pt;z-index:-2516565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Pe3KPw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2E35693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59972" behindDoc="1" locked="0" layoutInCell="1" allowOverlap="1" wp14:anchorId="234C1C40" wp14:editId="0407D131">
              <wp:simplePos x="0" y="0"/>
              <wp:positionH relativeFrom="page">
                <wp:posOffset>905510</wp:posOffset>
              </wp:positionH>
              <wp:positionV relativeFrom="page">
                <wp:posOffset>8977630</wp:posOffset>
              </wp:positionV>
              <wp:extent cx="100330" cy="628650"/>
              <wp:effectExtent l="0" t="0" r="1270" b="6350"/>
              <wp:wrapNone/>
              <wp:docPr id="136" name="Zone de texte 1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5213246C"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C1C40" id="Zone de texte 136" o:spid="_x0000_s1490" type="#_x0000_t202" style="position:absolute;margin-left:71.3pt;margin-top:706.9pt;width:7.9pt;height:49.5pt;z-index:-2516565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J&#10;FYTo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5213246C"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73" behindDoc="1" locked="0" layoutInCell="1" allowOverlap="1" wp14:anchorId="5BFDB800" wp14:editId="3AF0FDAC">
              <wp:simplePos x="0" y="0"/>
              <wp:positionH relativeFrom="page">
                <wp:posOffset>6510655</wp:posOffset>
              </wp:positionH>
              <wp:positionV relativeFrom="page">
                <wp:posOffset>9714865</wp:posOffset>
              </wp:positionV>
              <wp:extent cx="152400" cy="194310"/>
              <wp:effectExtent l="0" t="0" r="0" b="8890"/>
              <wp:wrapNone/>
              <wp:docPr id="137" name="Zone de text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92637"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FDB800" id="_x0000_s1491" type="#_x0000_t202" style="position:absolute;margin-left:512.65pt;margin-top:764.95pt;width:12pt;height:15.3pt;z-index:-2516565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" filled="f" stroked="f">
              <o:lock v:ext="edit" aspectratio="t" verticies="t" text="t" shapetype="t"/>
              <v:textbox inset="0,0,0,0">
                <w:txbxContent>
                  <w:p w14:paraId="43692637"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93" behindDoc="1" locked="0" layoutInCell="1" allowOverlap="1" wp14:anchorId="72A5D4E4" wp14:editId="4A408427">
              <wp:simplePos x="0" y="0"/>
              <wp:positionH relativeFrom="page">
                <wp:posOffset>905510</wp:posOffset>
              </wp:positionH>
              <wp:positionV relativeFrom="page">
                <wp:posOffset>8977630</wp:posOffset>
              </wp:positionV>
              <wp:extent cx="100330" cy="628650"/>
              <wp:effectExtent l="0" t="0" r="1270" b="6350"/>
              <wp:wrapNone/>
              <wp:docPr id="138" name="Zone de texte 1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3EBE3CC"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5D4E4" id="Zone de texte 138" o:spid="_x0000_s1492" type="#_x0000_t202" style="position:absolute;margin-left:71.3pt;margin-top:706.9pt;width:7.9pt;height:49.5pt;z-index:-2516564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Orq&#10;m8c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3EBE3CC"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94" behindDoc="1" locked="0" layoutInCell="1" allowOverlap="1" wp14:anchorId="5278B6E6" wp14:editId="281AAFC0">
              <wp:simplePos x="0" y="0"/>
              <wp:positionH relativeFrom="page">
                <wp:posOffset>6510655</wp:posOffset>
              </wp:positionH>
              <wp:positionV relativeFrom="page">
                <wp:posOffset>9714865</wp:posOffset>
              </wp:positionV>
              <wp:extent cx="152400" cy="194310"/>
              <wp:effectExtent l="0" t="0" r="0" b="8890"/>
              <wp:wrapNone/>
              <wp:docPr id="139" name="Zone de texte 1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B8EDE7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8B6E6" id="Zone de texte 139" o:spid="_x0000_s1493" type="#_x0000_t202" style="position:absolute;margin-left:512.65pt;margin-top:764.95pt;width:12pt;height:15.3pt;z-index:-2516564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F5+++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B8EDE7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91" behindDoc="1" locked="0" layoutInCell="1" allowOverlap="1" wp14:anchorId="46C03B3C" wp14:editId="22D51B97">
              <wp:simplePos x="0" y="0"/>
              <wp:positionH relativeFrom="page">
                <wp:posOffset>905510</wp:posOffset>
              </wp:positionH>
              <wp:positionV relativeFrom="page">
                <wp:posOffset>8977630</wp:posOffset>
              </wp:positionV>
              <wp:extent cx="100330" cy="628650"/>
              <wp:effectExtent l="0" t="0" r="1270" b="6350"/>
              <wp:wrapNone/>
              <wp:docPr id="140" name="Zone de texte 1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2F8DDB6"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03B3C" id="Zone de texte 140" o:spid="_x0000_s1494" type="#_x0000_t202" style="position:absolute;margin-left:71.3pt;margin-top:706.9pt;width:7.9pt;height:49.5pt;z-index:-2516564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FHX&#10;JpA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2F8DDB6"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92" behindDoc="1" locked="0" layoutInCell="1" allowOverlap="1" wp14:anchorId="36A593D6" wp14:editId="6490243A">
              <wp:simplePos x="0" y="0"/>
              <wp:positionH relativeFrom="page">
                <wp:posOffset>6510655</wp:posOffset>
              </wp:positionH>
              <wp:positionV relativeFrom="page">
                <wp:posOffset>9714865</wp:posOffset>
              </wp:positionV>
              <wp:extent cx="152400" cy="194310"/>
              <wp:effectExtent l="0" t="0" r="0" b="8890"/>
              <wp:wrapNone/>
              <wp:docPr id="141" name="Zone de texte 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05E5361"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593D6" id="Zone de texte 141" o:spid="_x0000_s1495" type="#_x0000_t202" style="position:absolute;margin-left:512.65pt;margin-top:764.95pt;width:12pt;height:15.3pt;z-index:-251656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H7aUuk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05E5361"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70" behindDoc="1" locked="0" layoutInCell="1" allowOverlap="1" wp14:anchorId="5F103CEF" wp14:editId="08CAC401">
              <wp:simplePos x="0" y="0"/>
              <wp:positionH relativeFrom="page">
                <wp:posOffset>905510</wp:posOffset>
              </wp:positionH>
              <wp:positionV relativeFrom="page">
                <wp:posOffset>8977630</wp:posOffset>
              </wp:positionV>
              <wp:extent cx="100330" cy="628650"/>
              <wp:effectExtent l="0" t="0" r="1270" b="6350"/>
              <wp:wrapNone/>
              <wp:docPr id="142" name="Zone de texte 1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DB175E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03CEF" id="Zone de texte 142" o:spid="_x0000_s1496" type="#_x0000_t202" style="position:absolute;margin-left:71.3pt;margin-top:706.9pt;width:7.9pt;height:49.5pt;z-index:-2516565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GqV&#10;wNQ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0DB175E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59971" behindDoc="1" locked="0" layoutInCell="1" allowOverlap="1" wp14:anchorId="4CDFF86C" wp14:editId="65CE024C">
              <wp:simplePos x="0" y="0"/>
              <wp:positionH relativeFrom="page">
                <wp:posOffset>6510655</wp:posOffset>
              </wp:positionH>
              <wp:positionV relativeFrom="page">
                <wp:posOffset>9714865</wp:posOffset>
              </wp:positionV>
              <wp:extent cx="152400" cy="194310"/>
              <wp:effectExtent l="0" t="0" r="0" b="8890"/>
              <wp:wrapNone/>
              <wp:docPr id="143" name="Zone de texte 1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6C05B5B9"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FF86C" id="Zone de texte 143" o:spid="_x0000_s1497" type="#_x0000_t202" style="position:absolute;margin-left:512.65pt;margin-top:764.95pt;width:12pt;height:15.3pt;z-index:-2516565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RZi0rR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6C05B5B9"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8" behindDoc="1" locked="0" layoutInCell="1" allowOverlap="1" wp14:anchorId="1875BA0B" wp14:editId="2B3B16B2">
              <wp:simplePos x="0" y="0"/>
              <wp:positionH relativeFrom="page">
                <wp:posOffset>905510</wp:posOffset>
              </wp:positionH>
              <wp:positionV relativeFrom="page">
                <wp:posOffset>8977630</wp:posOffset>
              </wp:positionV>
              <wp:extent cx="100330" cy="628650"/>
              <wp:effectExtent l="0" t="0" r="1270" b="6350"/>
              <wp:wrapNone/>
              <wp:docPr id="144" name="Zone de texte 1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21975FD"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5BA0B" id="Zone de texte 144" o:spid="_x0000_s1498" type="#_x0000_t202" style="position:absolute;margin-left:71.3pt;margin-top:706.9pt;width:7.9pt;height:49.5pt;z-index:-2516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4&#10;fDrp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321975FD"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9" behindDoc="1" locked="0" layoutInCell="1" allowOverlap="1" wp14:anchorId="467F4F30" wp14:editId="14E27286">
              <wp:simplePos x="0" y="0"/>
              <wp:positionH relativeFrom="page">
                <wp:posOffset>6510655</wp:posOffset>
              </wp:positionH>
              <wp:positionV relativeFrom="page">
                <wp:posOffset>9714865</wp:posOffset>
              </wp:positionV>
              <wp:extent cx="152400" cy="194310"/>
              <wp:effectExtent l="0" t="0" r="0" b="8890"/>
              <wp:wrapNone/>
              <wp:docPr id="145" name="Zone de texte 1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5D0477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F4F30" id="Zone de texte 145" o:spid="_x0000_s1499" type="#_x0000_t202" style="position:absolute;margin-left:512.65pt;margin-top:764.95pt;width:12pt;height:15.3pt;z-index:-2516565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FdxTpA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5D0477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7" behindDoc="1" locked="0" layoutInCell="1" allowOverlap="1" wp14:anchorId="64B1649B" wp14:editId="4E503993">
              <wp:simplePos x="0" y="0"/>
              <wp:positionH relativeFrom="page">
                <wp:posOffset>6510655</wp:posOffset>
              </wp:positionH>
              <wp:positionV relativeFrom="page">
                <wp:posOffset>9714865</wp:posOffset>
              </wp:positionV>
              <wp:extent cx="152400" cy="194310"/>
              <wp:effectExtent l="0" t="0" r="0" b="8890"/>
              <wp:wrapNone/>
              <wp:docPr id="146" name="Zone de text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1C6C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1649B" id="_x0000_s1500" type="#_x0000_t202" style="position:absolute;margin-left:512.65pt;margin-top:764.95pt;width:12pt;height:15.3pt;z-index:-2516565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AqP+n/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7251C6C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90" behindDoc="1" locked="0" layoutInCell="1" allowOverlap="1" wp14:anchorId="15542611" wp14:editId="76BD8D66">
              <wp:simplePos x="0" y="0"/>
              <wp:positionH relativeFrom="page">
                <wp:posOffset>6510655</wp:posOffset>
              </wp:positionH>
              <wp:positionV relativeFrom="page">
                <wp:posOffset>9714865</wp:posOffset>
              </wp:positionV>
              <wp:extent cx="152400" cy="194310"/>
              <wp:effectExtent l="0" t="0" r="0" b="8890"/>
              <wp:wrapNone/>
              <wp:docPr id="147" name="Zone de texte 1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6432BB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42611" id="Zone de texte 147" o:spid="_x0000_s1501" type="#_x0000_t202" style="position:absolute;margin-left:512.65pt;margin-top:764.95pt;width:12pt;height:15.3pt;z-index:-2516564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JBcpMQ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46432BB0"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6" behindDoc="1" locked="0" layoutInCell="1" allowOverlap="1" wp14:anchorId="3DF88CC7" wp14:editId="60E66974">
              <wp:simplePos x="0" y="0"/>
              <wp:positionH relativeFrom="page">
                <wp:posOffset>6510655</wp:posOffset>
              </wp:positionH>
              <wp:positionV relativeFrom="page">
                <wp:posOffset>9714865</wp:posOffset>
              </wp:positionV>
              <wp:extent cx="152400" cy="194310"/>
              <wp:effectExtent l="0" t="0" r="0" b="8890"/>
              <wp:wrapNone/>
              <wp:docPr id="148" name="Zone de texte 1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9EFDABA"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88CC7" id="Zone de texte 148" o:spid="_x0000_s1502" type="#_x0000_t202" style="position:absolute;margin-left:512.65pt;margin-top:764.95pt;width:12pt;height:15.3pt;z-index:-2516565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NbTI4c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9EFDABA"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4" behindDoc="1" locked="0" layoutInCell="1" allowOverlap="1" wp14:anchorId="42469CDC" wp14:editId="02687A76">
              <wp:simplePos x="0" y="0"/>
              <wp:positionH relativeFrom="page">
                <wp:posOffset>905510</wp:posOffset>
              </wp:positionH>
              <wp:positionV relativeFrom="page">
                <wp:posOffset>8977630</wp:posOffset>
              </wp:positionV>
              <wp:extent cx="100330" cy="628650"/>
              <wp:effectExtent l="0" t="0" r="1270" b="6350"/>
              <wp:wrapNone/>
              <wp:docPr id="149" name="Zone de texte 2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6D89B"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69CDC" id="_x0000_s1503" type="#_x0000_t202" style="position:absolute;margin-left:71.3pt;margin-top:706.9pt;width:7.9pt;height:49.5pt;z-index:-2516565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" filled="f" stroked="f">
              <o:lock v:ext="edit" aspectratio="t" verticies="t" text="t" shapetype="t"/>
              <v:textbox inset="0,0,0,0">
                <w:txbxContent>
                  <w:p w14:paraId="21A6D89B"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89" behindDoc="1" locked="0" layoutInCell="1" allowOverlap="1" wp14:anchorId="0E0157E2" wp14:editId="7D2EA2E2">
              <wp:simplePos x="0" y="0"/>
              <wp:positionH relativeFrom="page">
                <wp:posOffset>6510655</wp:posOffset>
              </wp:positionH>
              <wp:positionV relativeFrom="page">
                <wp:posOffset>9714865</wp:posOffset>
              </wp:positionV>
              <wp:extent cx="152400" cy="194310"/>
              <wp:effectExtent l="0" t="0" r="0" b="8890"/>
              <wp:wrapNone/>
              <wp:docPr id="150" name="Zone de texte 1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8D06D4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157E2" id="Zone de texte 150" o:spid="_x0000_s1504" type="#_x0000_t202" style="position:absolute;margin-left:512.65pt;margin-top:764.95pt;width:12pt;height:15.3pt;z-index:-2516564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RPRgh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18D06D48"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88" behindDoc="1" locked="0" layoutInCell="1" allowOverlap="1" wp14:anchorId="2878ABAC" wp14:editId="012BA3C8">
              <wp:simplePos x="0" y="0"/>
              <wp:positionH relativeFrom="page">
                <wp:posOffset>905510</wp:posOffset>
              </wp:positionH>
              <wp:positionV relativeFrom="page">
                <wp:posOffset>8977630</wp:posOffset>
              </wp:positionV>
              <wp:extent cx="100330" cy="628650"/>
              <wp:effectExtent l="0" t="0" r="1270" b="6350"/>
              <wp:wrapNone/>
              <wp:docPr id="151" name="Zone de texte 1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EFD14C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8ABAC" id="Zone de texte 151" o:spid="_x0000_s1505" type="#_x0000_t202" style="position:absolute;margin-left:71.3pt;margin-top:706.9pt;width:7.9pt;height:49.5pt;z-index:-2516564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Br&#10;+RT+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0EFD14C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5" behindDoc="1" locked="0" layoutInCell="1" allowOverlap="1" wp14:anchorId="66635749" wp14:editId="0236D473">
              <wp:simplePos x="0" y="0"/>
              <wp:positionH relativeFrom="page">
                <wp:posOffset>6510655</wp:posOffset>
              </wp:positionH>
              <wp:positionV relativeFrom="page">
                <wp:posOffset>9714865</wp:posOffset>
              </wp:positionV>
              <wp:extent cx="152400" cy="194310"/>
              <wp:effectExtent l="0" t="0" r="0" b="8890"/>
              <wp:wrapNone/>
              <wp:docPr id="152" name="Zone de texte 1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E1239C2"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35749" id="Zone de texte 152" o:spid="_x0000_s1506" type="#_x0000_t202" style="position:absolute;margin-left:512.65pt;margin-top:764.95pt;width:12pt;height:15.3pt;z-index:-2516565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Pcn/Gc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E1239C2"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2" behindDoc="1" locked="0" layoutInCell="1" allowOverlap="1" wp14:anchorId="4B8175B9" wp14:editId="0C80FA60">
              <wp:simplePos x="0" y="0"/>
              <wp:positionH relativeFrom="page">
                <wp:posOffset>905510</wp:posOffset>
              </wp:positionH>
              <wp:positionV relativeFrom="page">
                <wp:posOffset>8977630</wp:posOffset>
              </wp:positionV>
              <wp:extent cx="100330" cy="628650"/>
              <wp:effectExtent l="0" t="0" r="1270" b="6350"/>
              <wp:wrapNone/>
              <wp:docPr id="153" name="Zone de texte 1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3C3E94CE"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175B9" id="Zone de texte 153" o:spid="_x0000_s1507" type="#_x0000_t202" style="position:absolute;margin-left:71.3pt;margin-top:706.9pt;width:7.9pt;height:49.5pt;z-index:-2516565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" filled="f" stroked="f">
              <o:lock v:ext="edit" aspectratio="t" verticies="t" text="t" shapetype="t"/>
              <v:textbox inset="0,0,0,0">
                <w:txbxContent>
                  <w:p w14:paraId="3C3E94CE"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3" behindDoc="1" locked="0" layoutInCell="1" allowOverlap="1" wp14:anchorId="645855F2" wp14:editId="4B11F57F">
              <wp:simplePos x="0" y="0"/>
              <wp:positionH relativeFrom="page">
                <wp:posOffset>6510655</wp:posOffset>
              </wp:positionH>
              <wp:positionV relativeFrom="page">
                <wp:posOffset>9714865</wp:posOffset>
              </wp:positionV>
              <wp:extent cx="152400" cy="194310"/>
              <wp:effectExtent l="0" t="0" r="0" b="8890"/>
              <wp:wrapNone/>
              <wp:docPr id="154" name="Zone de texte 4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F67B2"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855F2" id="_x0000_s1508" type="#_x0000_t202" style="position:absolute;margin-left:512.65pt;margin-top:764.95pt;width:12pt;height:15.3pt;z-index:-2516565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Dj9bKO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47DF67B2" w14:textId="77777777" w:rsidR="00A204AB" w:rsidRDefault="00A204AB">
                    <w:pPr>
                      <w:spacing w:line="316" w:lineRule="exact"/>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59986" behindDoc="1" locked="0" layoutInCell="1" allowOverlap="1" wp14:anchorId="640328CA" wp14:editId="0B03F8AE">
              <wp:simplePos x="0" y="0"/>
              <wp:positionH relativeFrom="page">
                <wp:posOffset>905510</wp:posOffset>
              </wp:positionH>
              <wp:positionV relativeFrom="page">
                <wp:posOffset>8977630</wp:posOffset>
              </wp:positionV>
              <wp:extent cx="100330" cy="628650"/>
              <wp:effectExtent l="0" t="0" r="1270" b="6350"/>
              <wp:wrapNone/>
              <wp:docPr id="155" name="Zone de texte 1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6099EEBB"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328CA" id="Zone de texte 155" o:spid="_x0000_s1509" type="#_x0000_t202" style="position:absolute;margin-left:71.3pt;margin-top:706.9pt;width:7.9pt;height:49.5pt;z-index:-2516564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K&#10;w3Ij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6099EEBB"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87" behindDoc="1" locked="0" layoutInCell="1" allowOverlap="1" wp14:anchorId="2E1DE224" wp14:editId="3267E907">
              <wp:simplePos x="0" y="0"/>
              <wp:positionH relativeFrom="page">
                <wp:posOffset>6510655</wp:posOffset>
              </wp:positionH>
              <wp:positionV relativeFrom="page">
                <wp:posOffset>9714865</wp:posOffset>
              </wp:positionV>
              <wp:extent cx="152400" cy="194310"/>
              <wp:effectExtent l="0" t="0" r="0" b="8890"/>
              <wp:wrapNone/>
              <wp:docPr id="156" name="Zone de texte 1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C685853"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DE224" id="Zone de texte 156" o:spid="_x0000_s1510" type="#_x0000_t202" style="position:absolute;margin-left:512.65pt;margin-top:764.95pt;width:12pt;height:15.3pt;z-index:-2516564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CLj7A4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0C685853"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84" behindDoc="1" locked="0" layoutInCell="1" allowOverlap="1" wp14:anchorId="0C791DFF" wp14:editId="576385C3">
              <wp:simplePos x="0" y="0"/>
              <wp:positionH relativeFrom="page">
                <wp:posOffset>905510</wp:posOffset>
              </wp:positionH>
              <wp:positionV relativeFrom="page">
                <wp:posOffset>8977630</wp:posOffset>
              </wp:positionV>
              <wp:extent cx="100330" cy="628650"/>
              <wp:effectExtent l="0" t="0" r="1270" b="6350"/>
              <wp:wrapNone/>
              <wp:docPr id="157" name="Zone de texte 1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1A111A35"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91DFF" id="Zone de texte 157" o:spid="_x0000_s1511" type="#_x0000_t202" style="position:absolute;margin-left:71.3pt;margin-top:706.9pt;width:7.9pt;height:49.5pt;z-index:-25165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N&#10;7ph3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1A111A35"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85" behindDoc="1" locked="0" layoutInCell="1" allowOverlap="1" wp14:anchorId="3CE4147A" wp14:editId="200F69FA">
              <wp:simplePos x="0" y="0"/>
              <wp:positionH relativeFrom="page">
                <wp:posOffset>6510655</wp:posOffset>
              </wp:positionH>
              <wp:positionV relativeFrom="page">
                <wp:posOffset>9714865</wp:posOffset>
              </wp:positionV>
              <wp:extent cx="152400" cy="194310"/>
              <wp:effectExtent l="0" t="0" r="0" b="8890"/>
              <wp:wrapNone/>
              <wp:docPr id="158" name="Zone de texte 1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1D27239F"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4147A" id="Zone de texte 158" o:spid="_x0000_s1512" type="#_x0000_t202" style="position:absolute;margin-left:512.65pt;margin-top:764.95pt;width:12pt;height:15.3pt;z-index:-2516564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MEc8yE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1D27239F"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0" behindDoc="1" locked="0" layoutInCell="1" allowOverlap="1" wp14:anchorId="3D452834" wp14:editId="0A615106">
              <wp:simplePos x="0" y="0"/>
              <wp:positionH relativeFrom="page">
                <wp:posOffset>905510</wp:posOffset>
              </wp:positionH>
              <wp:positionV relativeFrom="page">
                <wp:posOffset>8977630</wp:posOffset>
              </wp:positionV>
              <wp:extent cx="100330" cy="628650"/>
              <wp:effectExtent l="0" t="0" r="1270" b="6350"/>
              <wp:wrapNone/>
              <wp:docPr id="159" name="Zone de texte 1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018E3F5E"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52834" id="Zone de texte 159" o:spid="_x0000_s1513" type="#_x0000_t202" style="position:absolute;margin-left:71.3pt;margin-top:706.9pt;width:7.9pt;height:49.5pt;z-index:-251656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Du&#10;EYdY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018E3F5E"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59961" behindDoc="1" locked="0" layoutInCell="1" allowOverlap="1" wp14:anchorId="130EBB5D" wp14:editId="526E054E">
              <wp:simplePos x="0" y="0"/>
              <wp:positionH relativeFrom="page">
                <wp:posOffset>6510655</wp:posOffset>
              </wp:positionH>
              <wp:positionV relativeFrom="page">
                <wp:posOffset>9714865</wp:posOffset>
              </wp:positionV>
              <wp:extent cx="152400" cy="194310"/>
              <wp:effectExtent l="0" t="0" r="0" b="8890"/>
              <wp:wrapNone/>
              <wp:docPr id="160" name="Zone de texte 1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492199E4"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EBB5D" id="Zone de texte 160" o:spid="_x0000_s1514" type="#_x0000_t202" style="position:absolute;margin-left:512.65pt;margin-top:764.95pt;width:12pt;height:15.3pt;z-index:-2516565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tDIaEx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492199E4" w14:textId="77777777" w:rsidR="00625A80" w:rsidRDefault="00625A80">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58" behindDoc="1" locked="0" layoutInCell="1" allowOverlap="1" wp14:anchorId="2AB75E37" wp14:editId="61CE6F07">
              <wp:simplePos x="0" y="0"/>
              <wp:positionH relativeFrom="page">
                <wp:posOffset>905510</wp:posOffset>
              </wp:positionH>
              <wp:positionV relativeFrom="page">
                <wp:posOffset>8977630</wp:posOffset>
              </wp:positionV>
              <wp:extent cx="100330" cy="628650"/>
              <wp:effectExtent l="0" t="0" r="1270" b="6350"/>
              <wp:wrapNone/>
              <wp:docPr id="161" name="Zone de texte 1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wps:spPr>
                    <wps:txbx>
                      <w:txbxContent>
                        <w:p w14:paraId="2919A822"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75E37" id="Zone de texte 161" o:spid="_x0000_s1515" type="#_x0000_t202" style="position:absolute;margin-left:71.3pt;margin-top:706.9pt;width:7.9pt;height:49.5pt;z-index:-2516565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Cb&#10;P25q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2919A822"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59" behindDoc="1" locked="0" layoutInCell="1" allowOverlap="1" wp14:anchorId="6CD1EE50" wp14:editId="47865CBF">
              <wp:simplePos x="0" y="0"/>
              <wp:positionH relativeFrom="page">
                <wp:posOffset>6510655</wp:posOffset>
              </wp:positionH>
              <wp:positionV relativeFrom="page">
                <wp:posOffset>9714865</wp:posOffset>
              </wp:positionV>
              <wp:extent cx="152400" cy="194310"/>
              <wp:effectExtent l="0" t="0" r="0" b="8890"/>
              <wp:wrapNone/>
              <wp:docPr id="162" name="Zone de texte 1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5853D94C"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1EE50" id="Zone de texte 162" o:spid="_x0000_s1516" type="#_x0000_t202" style="position:absolute;margin-left:512.65pt;margin-top:764.95pt;width:12pt;height:15.3pt;z-index:-2516565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PRkBOB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5853D94C"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56" behindDoc="1" locked="0" layoutInCell="1" allowOverlap="1" wp14:anchorId="43B6646D" wp14:editId="08A0F93C">
              <wp:simplePos x="0" y="0"/>
              <wp:positionH relativeFrom="page">
                <wp:posOffset>905510</wp:posOffset>
              </wp:positionH>
              <wp:positionV relativeFrom="page">
                <wp:posOffset>8977630</wp:posOffset>
              </wp:positionV>
              <wp:extent cx="100330" cy="628650"/>
              <wp:effectExtent l="0" t="0" r="1270" b="6350"/>
              <wp:wrapNone/>
              <wp:docPr id="163" name="Zone de text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41440"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6646D" id="_x0000_s1517" type="#_x0000_t202" style="position:absolute;margin-left:71.3pt;margin-top:706.9pt;width:7.9pt;height:49.5pt;z-index:-2516565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" filled="f" stroked="f">
              <o:lock v:ext="edit" aspectratio="t" verticies="t" text="t" shapetype="t"/>
              <v:textbox inset="0,0,0,0">
                <w:txbxContent>
                  <w:p w14:paraId="23C41440"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83" behindDoc="1" locked="0" layoutInCell="1" allowOverlap="1" wp14:anchorId="6C5864CC" wp14:editId="22863137">
              <wp:simplePos x="0" y="0"/>
              <wp:positionH relativeFrom="page">
                <wp:posOffset>6510655</wp:posOffset>
              </wp:positionH>
              <wp:positionV relativeFrom="page">
                <wp:posOffset>9714865</wp:posOffset>
              </wp:positionV>
              <wp:extent cx="152400" cy="194310"/>
              <wp:effectExtent l="0" t="0" r="0" b="8890"/>
              <wp:wrapNone/>
              <wp:docPr id="164" name="Zone de texte 1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34499459" w14:textId="77777777" w:rsidR="00A204AB" w:rsidRPr="001563E3" w:rsidRDefault="00A204AB">
                          <w:pPr>
                            <w:spacing w:before="10"/>
                            <w:ind w:left="60"/>
                            <w:rPr>
                              <w:rFonts w:ascii="Times New Roman"/>
                              <w:strike/>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864CC" id="Zone de texte 164" o:spid="_x0000_s1518" type="#_x0000_t202" style="position:absolute;margin-left:512.65pt;margin-top:764.95pt;width:12pt;height:15.3pt;z-index:-2516564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" filled="f" stroked="f">
              <o:lock v:ext="edit" aspectratio="t" verticies="t" text="t" shapetype="t"/>
              <v:textbox inset="0,0,0,0">
                <w:txbxContent>
                  <w:p w14:paraId="34499459" w14:textId="77777777" w:rsidR="00A204AB" w:rsidRPr="001563E3" w:rsidRDefault="00A204AB">
                    <w:pPr>
                      <w:spacing w:before="10"/>
                      <w:ind w:left="60"/>
                      <w:rPr>
                        <w:rFonts w:ascii="Times New Roman"/>
                        <w:strike/>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57" behindDoc="1" locked="0" layoutInCell="1" allowOverlap="1" wp14:anchorId="31C95BC5" wp14:editId="111ACA39">
              <wp:simplePos x="0" y="0"/>
              <wp:positionH relativeFrom="page">
                <wp:posOffset>6510655</wp:posOffset>
              </wp:positionH>
              <wp:positionV relativeFrom="page">
                <wp:posOffset>9714865</wp:posOffset>
              </wp:positionV>
              <wp:extent cx="152400" cy="194310"/>
              <wp:effectExtent l="0" t="0" r="0" b="8890"/>
              <wp:wrapNone/>
              <wp:docPr id="165" name="Zone de texte 1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05CCDD8C" w14:textId="77777777" w:rsidR="00A204AB" w:rsidRDefault="00A204A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95BC5" id="Zone de texte 165" o:spid="_x0000_s1519" type="#_x0000_t202" style="position:absolute;margin-left:512.65pt;margin-top:764.95pt;width:12pt;height:15.3pt;z-index:-2516565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CKgGNp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05CCDD8C" w14:textId="77777777" w:rsidR="00A204AB" w:rsidRDefault="00A204AB"/>
                </w:txbxContent>
              </v:textbox>
              <w10:wrap anchorx="page" anchory="page"/>
            </v:shape>
          </w:pict>
        </mc:Fallback>
      </mc:AlternateContent>
    </w:r>
    <w:r w:rsidR="0033027B">
      <w:rPr>
        <w:noProof/>
      </w:rPr>
      <mc:AlternateContent>
        <mc:Choice Requires="wps">
          <w:drawing>
            <wp:anchor distT="0" distB="0" distL="114300" distR="114300" simplePos="0" relativeHeight="251659954" behindDoc="1" locked="0" layoutInCell="1" allowOverlap="1" wp14:anchorId="58FA89BE" wp14:editId="4BCCABDF">
              <wp:simplePos x="0" y="0"/>
              <wp:positionH relativeFrom="page">
                <wp:posOffset>905510</wp:posOffset>
              </wp:positionH>
              <wp:positionV relativeFrom="page">
                <wp:posOffset>8977630</wp:posOffset>
              </wp:positionV>
              <wp:extent cx="100330" cy="628650"/>
              <wp:effectExtent l="0" t="0" r="1270" b="6350"/>
              <wp:wrapNone/>
              <wp:docPr id="166" name="Zone de text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0033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BF4B7" w14:textId="77777777" w:rsidR="00A204AB" w:rsidRDefault="00A204A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A89BE" id="_x0000_s1520" type="#_x0000_t202" style="position:absolute;margin-left:71.3pt;margin-top:706.9pt;width:7.9pt;height:49.5pt;z-index:-2516565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" filled="f" stroked="f">
              <o:lock v:ext="edit" aspectratio="t" verticies="t" text="t" shapetype="t"/>
              <v:textbox inset="0,0,0,0">
                <w:txbxContent>
                  <w:p w14:paraId="1F5BF4B7" w14:textId="77777777" w:rsidR="00A204AB" w:rsidRDefault="00A204AB">
                    <w:pPr>
                      <w:spacing w:before="4"/>
                      <w:ind w:left="20"/>
                      <w:rPr>
                        <w:i/>
                        <w:sz w:val="26"/>
                      </w:rPr>
                    </w:pPr>
                  </w:p>
                </w:txbxContent>
              </v:textbox>
              <w10:wrap anchorx="page" anchory="page"/>
            </v:shape>
          </w:pict>
        </mc:Fallback>
      </mc:AlternateContent>
    </w:r>
    <w:r w:rsidR="0033027B">
      <w:rPr>
        <w:noProof/>
      </w:rPr>
      <mc:AlternateContent>
        <mc:Choice Requires="wps">
          <w:drawing>
            <wp:anchor distT="0" distB="0" distL="114300" distR="114300" simplePos="0" relativeHeight="251659982" behindDoc="1" locked="0" layoutInCell="1" allowOverlap="1" wp14:anchorId="12889835" wp14:editId="05EA6893">
              <wp:simplePos x="0" y="0"/>
              <wp:positionH relativeFrom="page">
                <wp:posOffset>6510655</wp:posOffset>
              </wp:positionH>
              <wp:positionV relativeFrom="page">
                <wp:posOffset>9714865</wp:posOffset>
              </wp:positionV>
              <wp:extent cx="152400" cy="194310"/>
              <wp:effectExtent l="0" t="0" r="0" b="8890"/>
              <wp:wrapNone/>
              <wp:docPr id="167" name="Zone de text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25C7D471"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89835" id="Zone de texte 167" o:spid="_x0000_s1521" type="#_x0000_t202" style="position:absolute;margin-left:512.65pt;margin-top:764.95pt;width:12pt;height:15.3pt;z-index:-2516564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" filled="f" stroked="f">
              <o:lock v:ext="edit" aspectratio="t" verticies="t" text="t" shapetype="t"/>
              <v:textbox inset="0,0,0,0">
                <w:txbxContent>
                  <w:p w14:paraId="25C7D471" w14:textId="77777777" w:rsidR="00A204AB" w:rsidRDefault="00A204AB">
                    <w:pPr>
                      <w:spacing w:before="10"/>
                      <w:ind w:left="60"/>
                      <w:rPr>
                        <w:rFonts w:ascii="Times New Roman"/>
                        <w:sz w:val="24"/>
                      </w:rPr>
                    </w:pPr>
                  </w:p>
                </w:txbxContent>
              </v:textbox>
              <w10:wrap anchorx="page" anchory="page"/>
            </v:shape>
          </w:pict>
        </mc:Fallback>
      </mc:AlternateContent>
    </w:r>
    <w:r w:rsidR="0033027B">
      <w:rPr>
        <w:noProof/>
      </w:rPr>
      <mc:AlternateContent>
        <mc:Choice Requires="wps">
          <w:drawing>
            <wp:anchor distT="0" distB="0" distL="114300" distR="114300" simplePos="0" relativeHeight="251659955" behindDoc="1" locked="0" layoutInCell="1" allowOverlap="1" wp14:anchorId="283384E2" wp14:editId="0CBA8BB9">
              <wp:simplePos x="0" y="0"/>
              <wp:positionH relativeFrom="page">
                <wp:posOffset>6510655</wp:posOffset>
              </wp:positionH>
              <wp:positionV relativeFrom="page">
                <wp:posOffset>9714865</wp:posOffset>
              </wp:positionV>
              <wp:extent cx="152400" cy="194310"/>
              <wp:effectExtent l="0" t="0" r="0" b="8890"/>
              <wp:wrapNone/>
              <wp:docPr id="180" name="Zone de text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152400" cy="194310"/>
                      </a:xfrm>
                      <a:prstGeom prst="rect">
                        <a:avLst/>
                      </a:prstGeom>
                      <a:noFill/>
                      <a:ln>
                        <a:noFill/>
                      </a:ln>
                    </wps:spPr>
                    <wps:txbx>
                      <w:txbxContent>
                        <w:p w14:paraId="7E2DC338"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384E2" id="Zone de texte 180" o:spid="_x0000_s1522" type="#_x0000_t202" style="position:absolute;margin-left:512.65pt;margin-top:764.95pt;width:12pt;height:15.3pt;z-index:-2516565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" filled="f" stroked="f">
              <o:lock v:ext="edit" aspectratio="t" verticies="t" text="t" shapetype="t"/>
              <v:textbox inset="0,0,0,0">
                <w:txbxContent>
                  <w:p w14:paraId="7E2DC338" w14:textId="77777777" w:rsidR="00A204AB" w:rsidRDefault="00A204AB">
                    <w:pPr>
                      <w:spacing w:before="10"/>
                      <w:ind w:left="60"/>
                      <w:rPr>
                        <w:rFonts w:ascii="Times New Roman"/>
                        <w:sz w:val="24"/>
                      </w:rPr>
                    </w:pPr>
                  </w:p>
                </w:txbxContent>
              </v:textbox>
              <w10:wrap anchorx="page" anchory="page"/>
            </v:shape>
          </w:pict>
        </mc:Fallback>
      </mc:AlternateContent>
    </w:r>
    <w:r>
      <w:rPr>
        <w:noProof/>
      </w:rPr>
      <w:pict w14:anchorId="2ED615EB">
        <v:shape id="Zone de texte 7236" o:spid="_x0000_s3610" type="#_x0000_t202" style="position:absolute;margin-left:512.65pt;margin-top:764.95pt;width:12pt;height:15.3pt;z-index:-25165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tiT/AEAAOIDAAAOAAAAZHJzL2Uyb0RvYy54bWysU21v1DAM/o7Ef4jynWvv2G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fL85yjmgOzT+cvZ2n6WaqOD72SOGzgUFE&#10;o5TImhK42t5RiGRUcUyJtRzc2r5PC9K7Jw5OjJ5EPvLdMw9TNQlbl/L84n3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YK2JP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5763E0D" w14:textId="77777777" w:rsidR="00A204AB" w:rsidRDefault="00A204AB">
                <w:pPr>
                  <w:spacing w:before="10"/>
                  <w:ind w:left="60"/>
                  <w:rPr>
                    <w:rFonts w:ascii="Times New Roman"/>
                    <w:sz w:val="24"/>
                  </w:rPr>
                </w:pPr>
              </w:p>
            </w:txbxContent>
          </v:textbox>
          <w10:wrap anchorx="page" anchory="page"/>
        </v:shape>
      </w:pict>
    </w:r>
    <w:r>
      <w:rPr>
        <w:noProof/>
      </w:rPr>
      <w:pict w14:anchorId="4E13D211">
        <v:shape id="Zone de texte 7235" o:spid="_x0000_s3609" type="#_x0000_t202" style="position:absolute;margin-left:512.65pt;margin-top:764.95pt;width:12pt;height:15.3pt;z-index:-2516565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BB12FC2" w14:textId="77777777" w:rsidR="00A204AB" w:rsidRDefault="00A204AB">
                <w:pPr>
                  <w:spacing w:before="10"/>
                  <w:ind w:left="60"/>
                  <w:rPr>
                    <w:rFonts w:ascii="Times New Roman"/>
                    <w:sz w:val="24"/>
                  </w:rPr>
                </w:pPr>
              </w:p>
            </w:txbxContent>
          </v:textbox>
          <w10:wrap anchorx="page" anchory="page"/>
        </v:shape>
      </w:pict>
    </w:r>
    <w:r>
      <w:rPr>
        <w:noProof/>
      </w:rPr>
      <w:pict w14:anchorId="500AF0BF">
        <v:shape id="Zone de texte 7234" o:spid="_x0000_s3608" type="#_x0000_t202" style="position:absolute;margin-left:71.3pt;margin-top:706.9pt;width:7.9pt;height:49.5pt;z-index:-2516565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9g+wEAAOIDAAAOAAAAZHJzL2Uyb0RvYy54bWysU8Fu2zAMvQ/YPwi6L3ZTNMiM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6s03UwV02OPFD4Z6EQ0&#10;SomsKYGrwwOFSEYVU0qs5eDetm1akNa9cnBi9CTyke+JeRi2g7BVKa+W76O2qGYL1ZH1IHA9psYf&#10;hY0G8KcUPS9dKenHXqGRov3suHFxQycDJ2M7GcppflrKIMXJvA2nTd57tLuGkU/jc3DDfatt0vTC&#10;YiTMi5Skjk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zBf2D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7189FDE" w14:textId="77777777" w:rsidR="00625A80" w:rsidRDefault="00625A80">
                <w:pPr>
                  <w:spacing w:before="10"/>
                  <w:ind w:left="60"/>
                  <w:rPr>
                    <w:rFonts w:ascii="Times New Roman"/>
                    <w:sz w:val="24"/>
                  </w:rPr>
                </w:pPr>
              </w:p>
            </w:txbxContent>
          </v:textbox>
          <w10:wrap anchorx="page" anchory="page"/>
        </v:shape>
      </w:pict>
    </w:r>
    <w:r>
      <w:rPr>
        <w:noProof/>
      </w:rPr>
      <w:pict w14:anchorId="4268A060">
        <v:shape id="Zone de texte 7233" o:spid="_x0000_s3607" type="#_x0000_t202" style="position:absolute;margin-left:512.65pt;margin-top:764.95pt;width:12pt;height:15.3pt;z-index:-2516565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qmcCy+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1F494D4" w14:textId="77777777" w:rsidR="00625A80" w:rsidRDefault="00625A80">
                <w:pPr>
                  <w:spacing w:before="10"/>
                  <w:ind w:left="60"/>
                  <w:rPr>
                    <w:rFonts w:ascii="Times New Roman"/>
                    <w:sz w:val="24"/>
                  </w:rPr>
                </w:pPr>
              </w:p>
            </w:txbxContent>
          </v:textbox>
          <w10:wrap anchorx="page" anchory="page"/>
        </v:shape>
      </w:pict>
    </w:r>
    <w:r>
      <w:rPr>
        <w:noProof/>
      </w:rPr>
      <w:pict w14:anchorId="6B48D049">
        <v:shape id="Zone de texte 7232" o:spid="_x0000_s3606" type="#_x0000_t202" style="position:absolute;margin-left:71.3pt;margin-top:706.9pt;width:7.9pt;height:49.5pt;z-index:-2516565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7B8C2BE"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264BB4AF">
        <v:shape id="Zone de texte 7231" o:spid="_x0000_s3605" type="#_x0000_t202" style="position:absolute;margin-left:71.3pt;margin-top:706.9pt;width:7.9pt;height:49.5pt;z-index:-2516566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XkM+wEAAOIDAAAOAAAAZHJzL2Uyb0RvYy54bWysU8Fu2zAMvQ/YPwi6L3ZTNO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xVyouP8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YBeQz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C490F2A" w14:textId="77777777" w:rsidR="00A204AB" w:rsidRDefault="00A204AB"/>
            </w:txbxContent>
          </v:textbox>
          <w10:wrap anchorx="page" anchory="page"/>
        </v:shape>
      </w:pict>
    </w:r>
    <w:r>
      <w:rPr>
        <w:noProof/>
      </w:rPr>
      <w:pict w14:anchorId="62AFA8C3">
        <v:shape id="Zone de texte 7230" o:spid="_x0000_s3604" type="#_x0000_t202" style="position:absolute;margin-left:71.3pt;margin-top:706.9pt;width:7.9pt;height:49.5pt;z-index:-2516565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Xz01n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53AAB09" w14:textId="77777777" w:rsidR="00A204AB" w:rsidRDefault="00A204AB">
                <w:pPr>
                  <w:spacing w:before="4"/>
                  <w:ind w:left="20"/>
                  <w:rPr>
                    <w:i/>
                    <w:sz w:val="26"/>
                  </w:rPr>
                </w:pPr>
              </w:p>
            </w:txbxContent>
          </v:textbox>
          <w10:wrap anchorx="page" anchory="page"/>
        </v:shape>
      </w:pict>
    </w:r>
    <w:r>
      <w:rPr>
        <w:noProof/>
      </w:rPr>
      <w:pict w14:anchorId="23D6A9B1">
        <v:shape id="Zone de texte 7229" o:spid="_x0000_s3603" type="#_x0000_t202" style="position:absolute;margin-left:512.65pt;margin-top:764.95pt;width:12pt;height:15.3pt;z-index:-2516565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6609444" w14:textId="77777777" w:rsidR="00A204AB" w:rsidRDefault="00A204AB"/>
            </w:txbxContent>
          </v:textbox>
          <w10:wrap anchorx="page" anchory="page"/>
        </v:shape>
      </w:pict>
    </w:r>
    <w:r>
      <w:rPr>
        <w:noProof/>
      </w:rPr>
      <w:pict w14:anchorId="530E1B3A">
        <v:shape id="Zone de texte 7228" o:spid="_x0000_s3602" type="#_x0000_t202" style="position:absolute;margin-left:71.3pt;margin-top:706.9pt;width:7.9pt;height:49.5pt;z-index:-2516565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7aXH/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6FACB32" w14:textId="77777777" w:rsidR="00A204AB" w:rsidRDefault="00A204AB">
                <w:pPr>
                  <w:spacing w:before="4"/>
                  <w:ind w:left="20"/>
                  <w:rPr>
                    <w:i/>
                    <w:sz w:val="26"/>
                  </w:rPr>
                </w:pPr>
              </w:p>
            </w:txbxContent>
          </v:textbox>
          <w10:wrap anchorx="page" anchory="page"/>
        </v:shape>
      </w:pict>
    </w:r>
    <w:r>
      <w:rPr>
        <w:noProof/>
      </w:rPr>
      <w:pict w14:anchorId="744B2DB7">
        <v:shape id="Zone de texte 7227" o:spid="_x0000_s3601" type="#_x0000_t202" style="position:absolute;margin-left:71.3pt;margin-top:706.9pt;width:7.9pt;height:49.5pt;z-index:-2516566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OB+wEAAOIDAAAOAAAAZHJzL2Uyb0RvYy54bWysU8Fu2zAMvQ/YPwi6L3ZTNO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xVyouPi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vNo4H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179617F" w14:textId="77777777" w:rsidR="00A204AB" w:rsidRDefault="00A204AB"/>
            </w:txbxContent>
          </v:textbox>
          <w10:wrap anchorx="page" anchory="page"/>
        </v:shape>
      </w:pict>
    </w:r>
    <w:r>
      <w:rPr>
        <w:noProof/>
      </w:rPr>
      <w:pict w14:anchorId="6D6F92DD">
        <v:shape id="Zone de texte 7226" o:spid="_x0000_s3600" type="#_x0000_t202" style="position:absolute;margin-left:512.65pt;margin-top:764.95pt;width:12pt;height:15.3pt;z-index:-251656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JC5cH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33A65B5" w14:textId="77777777" w:rsidR="00A204AB" w:rsidRDefault="00A204AB"/>
            </w:txbxContent>
          </v:textbox>
          <w10:wrap anchorx="page" anchory="page"/>
        </v:shape>
      </w:pict>
    </w:r>
    <w:r>
      <w:rPr>
        <w:noProof/>
      </w:rPr>
      <w:pict w14:anchorId="5066F632">
        <v:shape id="Zone de texte 7225" o:spid="_x0000_s3599" type="#_x0000_t202" style="position:absolute;margin-left:71.3pt;margin-top:706.9pt;width:7.9pt;height:49.5pt;z-index:-2516566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hn+wEAAOIDAAAOAAAAZHJzL2Uyb0RvYy54bWysU8Fu2zAMvQ/YPwi6L3ZTNMiM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6s03UwV02OPFD4Z6EQ0&#10;SomsKYGrwwOFSEYVU0qs5eDetm1akNa9cnBi9CTyke+JeRi2g7BVKa/eL6O2qGYL1ZH1IHA9psYf&#10;hY0G8KcUPS9dKenHXqGRov3suHFxQycDJ2M7GcppflrKIMXJvA2nTd57tLuGkU/jc3DDfatt0vTC&#10;YiTMi5Skjk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t76Gf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4BA1B86" w14:textId="77777777" w:rsidR="00A204AB" w:rsidRDefault="00A204AB"/>
            </w:txbxContent>
          </v:textbox>
          <w10:wrap anchorx="page" anchory="page"/>
        </v:shape>
      </w:pict>
    </w:r>
    <w:r>
      <w:rPr>
        <w:noProof/>
      </w:rPr>
      <w:pict w14:anchorId="27DB7A9E">
        <v:shape id="Zone de texte 7224" o:spid="_x0000_s3598" type="#_x0000_t202" style="position:absolute;margin-left:512.65pt;margin-top:764.95pt;width:12pt;height:15.3pt;z-index:-2516566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8D98C10" w14:textId="77777777" w:rsidR="00A204AB" w:rsidRDefault="00A204AB">
                <w:pPr>
                  <w:spacing w:before="10"/>
                  <w:ind w:left="60"/>
                  <w:rPr>
                    <w:rFonts w:ascii="Times New Roman"/>
                    <w:sz w:val="24"/>
                  </w:rPr>
                </w:pPr>
              </w:p>
            </w:txbxContent>
          </v:textbox>
          <w10:wrap anchorx="page" anchory="page"/>
        </v:shape>
      </w:pict>
    </w:r>
    <w:r>
      <w:rPr>
        <w:noProof/>
      </w:rPr>
      <w:pict w14:anchorId="1E2FB8AA">
        <v:shape id="Zone de texte 7223" o:spid="_x0000_s3597" type="#_x0000_t202" style="position:absolute;margin-left:512.65pt;margin-top:764.95pt;width:12pt;height:15.3pt;z-index:-2516566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v1xhj+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52676AD"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534DDBA">
        <v:shape id="Zone de texte 7222" o:spid="_x0000_s3596" type="#_x0000_t202" style="position:absolute;margin-left:512.65pt;margin-top:764.95pt;width:12pt;height:15.3pt;z-index:-2516566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cJbI2+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05F3B18"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A8F7ABB">
        <v:shape id="Zone de texte 7221" o:spid="_x0000_s3595" type="#_x0000_t202" style="position:absolute;margin-left:71.3pt;margin-top:706.9pt;width:7.9pt;height:49.5pt;z-index:-2516566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Hd+QEAAOI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XDxfRm1RTQX1kfUgcD2mxh+F&#10;jRbwlxQDL10p6edeoZGi++y4cXFDZwNno5oN5TQ/LWWQYjJvw7TJe4921zLyND4HN9y3xiZNzyxO&#10;hHmRktTT0sdNfXlPWc9fc/M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DT6Hd+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271EEDFE" w14:textId="77777777" w:rsidR="00A204AB" w:rsidRDefault="00A204AB">
                <w:pPr>
                  <w:spacing w:before="10"/>
                  <w:ind w:left="60"/>
                  <w:rPr>
                    <w:rFonts w:ascii="Times New Roman"/>
                    <w:sz w:val="24"/>
                  </w:rPr>
                </w:pPr>
              </w:p>
            </w:txbxContent>
          </v:textbox>
          <w10:wrap anchorx="page" anchory="page"/>
        </v:shape>
      </w:pict>
    </w:r>
    <w:r>
      <w:rPr>
        <w:noProof/>
      </w:rPr>
      <w:pict w14:anchorId="695D8D15">
        <v:shape id="Zone de texte 7220" o:spid="_x0000_s3594" type="#_x0000_t202" style="position:absolute;margin-left:71.3pt;margin-top:706.9pt;width:7.9pt;height:49.5pt;z-index:-25165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828CB70" w14:textId="77777777" w:rsidR="00B20028" w:rsidRDefault="00B20028">
                <w:pPr>
                  <w:spacing w:before="10"/>
                  <w:ind w:left="60"/>
                  <w:rPr>
                    <w:rFonts w:ascii="Times New Roman"/>
                    <w:sz w:val="24"/>
                  </w:rPr>
                </w:pPr>
              </w:p>
            </w:txbxContent>
          </v:textbox>
          <w10:wrap anchorx="page" anchory="page"/>
        </v:shape>
      </w:pict>
    </w:r>
    <w:r>
      <w:rPr>
        <w:noProof/>
      </w:rPr>
      <w:pict w14:anchorId="78CFD64D">
        <v:shape id="Zone de texte 7219" o:spid="_x0000_s3593" type="#_x0000_t202" style="position:absolute;margin-left:512.65pt;margin-top:764.95pt;width:12pt;height:15.3pt;z-index:-2516566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6A5242E" w14:textId="77777777" w:rsidR="00A204AB" w:rsidRDefault="00A204AB">
                <w:pPr>
                  <w:spacing w:before="4"/>
                  <w:ind w:left="20"/>
                  <w:rPr>
                    <w:i/>
                    <w:sz w:val="26"/>
                  </w:rPr>
                </w:pPr>
              </w:p>
            </w:txbxContent>
          </v:textbox>
          <w10:wrap anchorx="page" anchory="page"/>
        </v:shape>
      </w:pict>
    </w:r>
    <w:r>
      <w:rPr>
        <w:noProof/>
      </w:rPr>
      <w:pict w14:anchorId="68738965">
        <v:shape id="Zone de texte 7218" o:spid="_x0000_s3592" type="#_x0000_t202" style="position:absolute;margin-left:71.3pt;margin-top:706.9pt;width:7.9pt;height:49.5pt;z-index:-2516566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B7DEC05"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0B068C6">
        <v:shape id="Zone de texte 7217" o:spid="_x0000_s3591" type="#_x0000_t202" style="position:absolute;margin-left:512.65pt;margin-top:764.95pt;width:12pt;height:15.3pt;z-index:-2516566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B0226D2" w14:textId="77777777" w:rsidR="00A204AB" w:rsidRDefault="00A204AB">
                <w:pPr>
                  <w:spacing w:before="10"/>
                  <w:ind w:left="60"/>
                  <w:rPr>
                    <w:rFonts w:ascii="Times New Roman"/>
                    <w:sz w:val="24"/>
                  </w:rPr>
                </w:pPr>
              </w:p>
            </w:txbxContent>
          </v:textbox>
          <w10:wrap anchorx="page" anchory="page"/>
        </v:shape>
      </w:pict>
    </w:r>
    <w:r>
      <w:rPr>
        <w:noProof/>
      </w:rPr>
      <w:pict w14:anchorId="4759D324">
        <v:shape id="Zone de texte 7216" o:spid="_x0000_s3590" type="#_x0000_t202" style="position:absolute;margin-left:512.65pt;margin-top:764.95pt;width:12pt;height:15.3pt;z-index:-2516566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C06CBDB" w14:textId="77777777" w:rsidR="00B20028" w:rsidRDefault="00B20028">
                <w:pPr>
                  <w:spacing w:before="10"/>
                  <w:ind w:left="60"/>
                  <w:rPr>
                    <w:rFonts w:ascii="Times New Roman"/>
                    <w:sz w:val="24"/>
                  </w:rPr>
                </w:pPr>
              </w:p>
            </w:txbxContent>
          </v:textbox>
          <w10:wrap anchorx="page" anchory="page"/>
        </v:shape>
      </w:pict>
    </w:r>
    <w:r>
      <w:rPr>
        <w:noProof/>
      </w:rPr>
      <w:pict w14:anchorId="1E0A1BE0">
        <v:shape id="Zone de texte 7215" o:spid="_x0000_s3589" type="#_x0000_t202" style="position:absolute;margin-left:512.65pt;margin-top:764.95pt;width:12pt;height:15.3pt;z-index:-251656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0F8D990" w14:textId="77777777" w:rsidR="00A204AB" w:rsidRDefault="00A204AB">
                <w:pPr>
                  <w:spacing w:before="4"/>
                  <w:ind w:left="20"/>
                  <w:rPr>
                    <w:i/>
                    <w:sz w:val="26"/>
                  </w:rPr>
                </w:pPr>
              </w:p>
            </w:txbxContent>
          </v:textbox>
          <w10:wrap anchorx="page" anchory="page"/>
        </v:shape>
      </w:pict>
    </w:r>
    <w:r>
      <w:rPr>
        <w:noProof/>
      </w:rPr>
      <w:pict w14:anchorId="2B7EB3CD">
        <v:shape id="Zone de texte 7214" o:spid="_x0000_s3588" type="#_x0000_t202" style="position:absolute;margin-left:512.65pt;margin-top:764.95pt;width:12pt;height:15.3pt;z-index:-2516566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5B08A3" w14:textId="77777777" w:rsidR="00A204AB" w:rsidRDefault="00A204AB"/>
            </w:txbxContent>
          </v:textbox>
          <w10:wrap anchorx="page" anchory="page"/>
        </v:shape>
      </w:pict>
    </w:r>
    <w:r>
      <w:rPr>
        <w:noProof/>
      </w:rPr>
      <w:pict w14:anchorId="6E0F9A27">
        <v:shape id="Zone de texte 7213" o:spid="_x0000_s3587" type="#_x0000_t202" style="position:absolute;margin-left:512.65pt;margin-top:764.95pt;width:12pt;height:15.3pt;z-index:-2516566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CufJTH5AQAA4g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25CA6714" w14:textId="77777777" w:rsidR="00625A80" w:rsidRDefault="00625A80">
                <w:pPr>
                  <w:spacing w:before="10"/>
                  <w:ind w:left="60"/>
                  <w:rPr>
                    <w:rFonts w:ascii="Times New Roman"/>
                    <w:sz w:val="24"/>
                  </w:rPr>
                </w:pPr>
              </w:p>
            </w:txbxContent>
          </v:textbox>
          <w10:wrap anchorx="page" anchory="page"/>
        </v:shape>
      </w:pict>
    </w:r>
    <w:r>
      <w:rPr>
        <w:noProof/>
      </w:rPr>
      <w:pict w14:anchorId="514E166D">
        <v:shape id="Zone de texte 7212" o:spid="_x0000_s3586" type="#_x0000_t202" style="position:absolute;margin-left:512.65pt;margin-top:764.95pt;width:12pt;height:15.3pt;z-index:-2516566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9k+gEAAOIDAAAOAAAAZHJzL2Uyb0RvYy54bWysU1FvEzEMfkfiP0R5p3ctY4JTr9PYGEIa&#10;MGnlB6RJrhdxFwc77V359TjptWPwhniJHNv5/H22s7wa+07sLZIDX8v5rJTCeg3G+W0tv63vXr2V&#10;gqLyRnXgbS0PluTV6uWL5RAqu4AWOmNRMIinagi1bGMMVVGQbm2vaAbBeg42gL2KfMVtYVANjN53&#10;xaIsL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hTy8t51pbUbMAcWA8C12Nq/FHY&#10;aAF/SjHw0tWSfuwUWim6T54blzb0ZODJ2JwM5TU/rWWU4mjexOMm7wK6bcvIx/F5uOa+NS5remIx&#10;EeZFylKnpU+b+vs9Zz19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YbY9k+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6FC087B" w14:textId="77777777" w:rsidR="00A204AB" w:rsidRDefault="00A204AB">
                <w:pPr>
                  <w:spacing w:before="4"/>
                  <w:ind w:left="20"/>
                  <w:rPr>
                    <w:i/>
                    <w:sz w:val="26"/>
                  </w:rPr>
                </w:pPr>
              </w:p>
            </w:txbxContent>
          </v:textbox>
          <w10:wrap anchorx="page" anchory="page"/>
        </v:shape>
      </w:pict>
    </w:r>
    <w:r>
      <w:rPr>
        <w:noProof/>
      </w:rPr>
      <w:pict w14:anchorId="7605D4BC">
        <v:shape id="Zone de texte 7211" o:spid="_x0000_s3585" type="#_x0000_t202" style="position:absolute;margin-left:512.65pt;margin-top:764.95pt;width:12pt;height:15.3pt;z-index:-2516567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98B5BB1" w14:textId="77777777" w:rsidR="00A204AB" w:rsidRDefault="00A204AB">
                <w:pPr>
                  <w:spacing w:before="4"/>
                  <w:ind w:left="20"/>
                  <w:rPr>
                    <w:i/>
                    <w:sz w:val="26"/>
                  </w:rPr>
                </w:pPr>
              </w:p>
            </w:txbxContent>
          </v:textbox>
          <w10:wrap anchorx="page" anchory="page"/>
        </v:shape>
      </w:pict>
    </w:r>
    <w:r>
      <w:rPr>
        <w:noProof/>
      </w:rPr>
      <w:pict w14:anchorId="20671584">
        <v:shape id="Zone de texte 7210" o:spid="_x0000_s3584" type="#_x0000_t202" style="position:absolute;margin-left:512.65pt;margin-top:764.95pt;width:12pt;height:15.3pt;z-index:-2516567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137ADB4" w14:textId="77777777" w:rsidR="00A204AB" w:rsidRDefault="00A204AB">
                <w:pPr>
                  <w:spacing w:before="4"/>
                  <w:ind w:left="20"/>
                  <w:rPr>
                    <w:i/>
                    <w:sz w:val="26"/>
                  </w:rPr>
                </w:pPr>
              </w:p>
            </w:txbxContent>
          </v:textbox>
          <w10:wrap anchorx="page" anchory="page"/>
        </v:shape>
      </w:pict>
    </w:r>
    <w:r>
      <w:rPr>
        <w:noProof/>
      </w:rPr>
      <w:pict w14:anchorId="0A455D0F">
        <v:shape id="Zone de texte 7209" o:spid="_x0000_s3583" type="#_x0000_t202" style="position:absolute;margin-left:512.65pt;margin-top:764.95pt;width:12pt;height:15.3pt;z-index:-2516568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CAD733D"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401FB031">
        <v:shape id="Zone de texte 7208" o:spid="_x0000_s3582" type="#_x0000_t202" style="position:absolute;margin-left:512.65pt;margin-top:764.95pt;width:12pt;height:15.3pt;z-index:-2516568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76B45F7" w14:textId="77777777" w:rsidR="00A204AB" w:rsidRDefault="00A204AB"/>
            </w:txbxContent>
          </v:textbox>
          <w10:wrap anchorx="page" anchory="page"/>
        </v:shape>
      </w:pict>
    </w:r>
    <w:r>
      <w:rPr>
        <w:noProof/>
      </w:rPr>
      <w:pict w14:anchorId="14A6E8C8">
        <v:shape id="Zone de texte 7207" o:spid="_x0000_s3581" type="#_x0000_t202" style="position:absolute;margin-left:71.3pt;margin-top:706.9pt;width:7.9pt;height:49.5pt;z-index:-2516568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2735AE9" w14:textId="77777777" w:rsidR="00A204AB" w:rsidRDefault="00A204AB">
                <w:pPr>
                  <w:spacing w:before="4"/>
                  <w:ind w:left="20"/>
                  <w:rPr>
                    <w:i/>
                    <w:sz w:val="26"/>
                  </w:rPr>
                </w:pPr>
              </w:p>
            </w:txbxContent>
          </v:textbox>
          <w10:wrap anchorx="page" anchory="page"/>
        </v:shape>
      </w:pict>
    </w:r>
    <w:r>
      <w:rPr>
        <w:noProof/>
      </w:rPr>
      <w:pict w14:anchorId="04526155">
        <v:shape id="Zone de texte 7206" o:spid="_x0000_s3580" type="#_x0000_t202" style="position:absolute;margin-left:512.65pt;margin-top:764.95pt;width:12pt;height:15.3pt;z-index:-2516568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6B7CF8A" w14:textId="77777777" w:rsidR="00B20028" w:rsidRDefault="00B20028">
                <w:pPr>
                  <w:spacing w:before="4"/>
                  <w:ind w:left="20"/>
                  <w:rPr>
                    <w:i/>
                    <w:sz w:val="26"/>
                  </w:rPr>
                </w:pPr>
              </w:p>
            </w:txbxContent>
          </v:textbox>
          <w10:wrap anchorx="page" anchory="page"/>
        </v:shape>
      </w:pict>
    </w:r>
    <w:r>
      <w:rPr>
        <w:noProof/>
      </w:rPr>
      <w:pict w14:anchorId="0AD3F523">
        <v:shape id="Zone de texte 7205" o:spid="_x0000_s3579" type="#_x0000_t202" style="position:absolute;margin-left:71.3pt;margin-top:706.9pt;width:7.9pt;height:49.5pt;z-index:-2516568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A8317EB" w14:textId="77777777" w:rsidR="00A204AB" w:rsidRDefault="00A204AB">
                <w:pPr>
                  <w:spacing w:before="10"/>
                  <w:ind w:left="60"/>
                  <w:rPr>
                    <w:rFonts w:ascii="Times New Roman"/>
                    <w:sz w:val="24"/>
                  </w:rPr>
                </w:pPr>
              </w:p>
            </w:txbxContent>
          </v:textbox>
          <w10:wrap anchorx="page" anchory="page"/>
        </v:shape>
      </w:pict>
    </w:r>
    <w:r>
      <w:rPr>
        <w:noProof/>
      </w:rPr>
      <w:pict w14:anchorId="0FC45C4B">
        <v:shape id="Zone de texte 7204" o:spid="_x0000_s3578" type="#_x0000_t202" style="position:absolute;margin-left:71.3pt;margin-top:706.9pt;width:7.9pt;height:49.5pt;z-index:-2516568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CB6375" w14:textId="77777777" w:rsidR="00A204AB" w:rsidRDefault="00A204AB">
                <w:pPr>
                  <w:spacing w:before="10"/>
                  <w:ind w:left="60"/>
                  <w:rPr>
                    <w:rFonts w:ascii="Times New Roman"/>
                    <w:sz w:val="24"/>
                  </w:rPr>
                </w:pPr>
              </w:p>
            </w:txbxContent>
          </v:textbox>
          <w10:wrap anchorx="page" anchory="page"/>
        </v:shape>
      </w:pict>
    </w:r>
    <w:r>
      <w:rPr>
        <w:noProof/>
      </w:rPr>
      <w:pict w14:anchorId="17B710DB">
        <v:shape id="Zone de texte 7203" o:spid="_x0000_s3577" type="#_x0000_t202" style="position:absolute;margin-left:71.3pt;margin-top:706.9pt;width:7.9pt;height:49.5pt;z-index:-2516568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7S+AEAAOI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" filled="f" stroked="f">
          <o:lock v:ext="edit" aspectratio="t" verticies="t" text="t" shapetype="t"/>
          <v:textbox inset="0,0,0,0">
            <w:txbxContent>
              <w:p w14:paraId="39CC9B89" w14:textId="77777777" w:rsidR="00B20028" w:rsidRDefault="00B20028">
                <w:pPr>
                  <w:spacing w:before="10"/>
                  <w:ind w:left="60"/>
                  <w:rPr>
                    <w:rFonts w:ascii="Times New Roman"/>
                    <w:sz w:val="24"/>
                  </w:rPr>
                </w:pPr>
              </w:p>
            </w:txbxContent>
          </v:textbox>
          <w10:wrap anchorx="page" anchory="page"/>
        </v:shape>
      </w:pict>
    </w:r>
    <w:r>
      <w:rPr>
        <w:noProof/>
      </w:rPr>
      <w:pict w14:anchorId="5F681D2D">
        <v:shape id="Zone de texte 7202" o:spid="_x0000_s3576" type="#_x0000_t202" style="position:absolute;margin-left:512.65pt;margin-top:764.95pt;width:12pt;height:15.3pt;z-index:-2516568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UtMiS+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296B72B" w14:textId="77777777" w:rsidR="00B20028" w:rsidRDefault="00B20028">
                <w:pPr>
                  <w:spacing w:before="10"/>
                  <w:ind w:left="60"/>
                  <w:rPr>
                    <w:rFonts w:ascii="Times New Roman"/>
                    <w:sz w:val="24"/>
                  </w:rPr>
                </w:pPr>
              </w:p>
            </w:txbxContent>
          </v:textbox>
          <w10:wrap anchorx="page" anchory="page"/>
        </v:shape>
      </w:pict>
    </w:r>
    <w:r>
      <w:rPr>
        <w:noProof/>
      </w:rPr>
      <w:pict w14:anchorId="5CDC2CBE">
        <v:shape id="Zone de texte 7201" o:spid="_x0000_s3575" type="#_x0000_t202" style="position:absolute;margin-left:71.3pt;margin-top:706.9pt;width:7.9pt;height:49.5pt;z-index:-251656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t5+QEAAOI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sfgyaotqKqiPrAeB6zE1/ihs&#10;tIC/pBh46UpJP/cKjRTdZ8eNixs6Gzgb1Wwop/lpKYMUk3kbpk3ee7S7lpGn8Tm44b41Nml6ZnEi&#10;zIuUpJ6WPm7qy3vKev6am9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L3tt5+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41053E7" w14:textId="77777777" w:rsidR="00A204AB" w:rsidRDefault="00A204AB">
                <w:pPr>
                  <w:spacing w:line="316" w:lineRule="exact"/>
                  <w:ind w:left="20"/>
                  <w:rPr>
                    <w:i/>
                    <w:sz w:val="26"/>
                  </w:rPr>
                </w:pPr>
              </w:p>
            </w:txbxContent>
          </v:textbox>
          <w10:wrap anchorx="page" anchory="page"/>
        </v:shape>
      </w:pict>
    </w:r>
    <w:r>
      <w:rPr>
        <w:noProof/>
      </w:rPr>
      <w:pict w14:anchorId="41ED3677">
        <v:shape id="Zone de texte 7200" o:spid="_x0000_s3574" type="#_x0000_t202" style="position:absolute;margin-left:71.3pt;margin-top:706.9pt;width:7.9pt;height:49.5pt;z-index:-2516568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HEs+QEAAOI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B1LL6I2qKaCuo960HgekyNPwob&#10;HeAfKUZeulLS761CI0X/1XHj4oaeDDwZ1clQTvPTUgYpDuZNOGzy1qNtO0Y+jM/BNfetsUnTE4sj&#10;YV6kJPW49HFTn99T1tPXXP8F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4LHEs+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716CB675" w14:textId="77777777" w:rsidR="00625A80" w:rsidRDefault="00625A80">
                <w:pPr>
                  <w:spacing w:before="10"/>
                  <w:ind w:left="60"/>
                  <w:rPr>
                    <w:rFonts w:ascii="Times New Roman"/>
                    <w:sz w:val="24"/>
                  </w:rPr>
                </w:pPr>
              </w:p>
            </w:txbxContent>
          </v:textbox>
          <w10:wrap anchorx="page" anchory="page"/>
        </v:shape>
      </w:pict>
    </w:r>
    <w:r>
      <w:rPr>
        <w:noProof/>
      </w:rPr>
      <w:pict w14:anchorId="5EFFEBD9">
        <v:shape id="Zone de texte 7199" o:spid="_x0000_s3573" type="#_x0000_t202" style="position:absolute;margin-left:512.65pt;margin-top:764.95pt;width:12pt;height:15.3pt;z-index:-2516568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30D27A" w14:textId="77777777" w:rsidR="00625A80" w:rsidRDefault="00625A80">
                <w:pPr>
                  <w:spacing w:before="10"/>
                  <w:ind w:left="60"/>
                  <w:rPr>
                    <w:rFonts w:ascii="Times New Roman"/>
                    <w:sz w:val="24"/>
                  </w:rPr>
                </w:pPr>
              </w:p>
            </w:txbxContent>
          </v:textbox>
          <w10:wrap anchorx="page" anchory="page"/>
        </v:shape>
      </w:pict>
    </w:r>
    <w:r>
      <w:rPr>
        <w:noProof/>
      </w:rPr>
      <w:pict w14:anchorId="114D81ED">
        <v:shape id="Zone de texte 7198" o:spid="_x0000_s3572" type="#_x0000_t202" style="position:absolute;margin-left:71.3pt;margin-top:706.9pt;width:7.9pt;height:49.5pt;z-index:-2516568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TBf4K+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0F4B6D4F" w14:textId="77777777" w:rsidR="00625A80" w:rsidRDefault="00625A80">
                <w:pPr>
                  <w:spacing w:before="10"/>
                  <w:ind w:left="60"/>
                  <w:rPr>
                    <w:rFonts w:ascii="Times New Roman"/>
                    <w:sz w:val="24"/>
                  </w:rPr>
                </w:pPr>
              </w:p>
            </w:txbxContent>
          </v:textbox>
          <w10:wrap anchorx="page" anchory="page"/>
        </v:shape>
      </w:pict>
    </w:r>
    <w:r>
      <w:rPr>
        <w:noProof/>
      </w:rPr>
      <w:pict w14:anchorId="18CB5587">
        <v:shape id="Zone de texte 7197" o:spid="_x0000_s3571" type="#_x0000_t202" style="position:absolute;margin-left:512.65pt;margin-top:764.95pt;width:12pt;height:15.3pt;z-index:-2516568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245DED1" w14:textId="77777777" w:rsidR="00A204AB" w:rsidRDefault="00A204AB"/>
            </w:txbxContent>
          </v:textbox>
          <w10:wrap anchorx="page" anchory="page"/>
        </v:shape>
      </w:pict>
    </w:r>
    <w:r>
      <w:rPr>
        <w:noProof/>
      </w:rPr>
      <w:pict w14:anchorId="6971DB3D">
        <v:shape id="Zone de texte 7196" o:spid="_x0000_s3570" type="#_x0000_t202" style="position:absolute;margin-left:512.65pt;margin-top:764.95pt;width:12pt;height:15.3pt;z-index:-2516568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A1669DD" w14:textId="77777777" w:rsidR="00625A80" w:rsidRDefault="00625A80"/>
            </w:txbxContent>
          </v:textbox>
          <w10:wrap anchorx="page" anchory="page"/>
        </v:shape>
      </w:pict>
    </w:r>
    <w:r>
      <w:rPr>
        <w:noProof/>
      </w:rPr>
      <w:pict w14:anchorId="2D17860E">
        <v:shape id="Zone de texte 7195" o:spid="_x0000_s3569" type="#_x0000_t202" style="position:absolute;margin-left:512.65pt;margin-top:764.95pt;width:12pt;height:15.3pt;z-index:-2516568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24C61B5" w14:textId="77777777" w:rsidR="00625A80" w:rsidRDefault="00625A80"/>
            </w:txbxContent>
          </v:textbox>
          <w10:wrap anchorx="page" anchory="page"/>
        </v:shape>
      </w:pict>
    </w:r>
    <w:r>
      <w:rPr>
        <w:noProof/>
      </w:rPr>
      <w:pict w14:anchorId="32325AD3">
        <v:shape id="Zone de texte 7194" o:spid="_x0000_s3568" type="#_x0000_t202" style="position:absolute;margin-left:71.3pt;margin-top:706.9pt;width:7.9pt;height:49.5pt;z-index:-2516568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BH+QEAAOIDAAAOAAAAZHJzL2Uyb0RvYy54bWysU8Fu2zAMvQ/YPwi6L3ZTLOi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m/TdDNVzI89UvhooBfR&#10;KCWypgSuDg8UIhlVzCmxloN723VpQTr3wsGJ0ZPIR74n5mGsRmHrWPxd1BbVVFAfWQ8C12Nq/FHY&#10;aAF/SjHw0pWSfuwVGim6T44bFzd0NnA2qtlQTvPTUgYpTuZtOG3y3qPdtYx8Gp+DG+5bY5OmZxYT&#10;YV6kJHVa+ripv99T1vPX3PwC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FVuBH+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62DBC2DA" w14:textId="77777777" w:rsidR="00A204AB" w:rsidRDefault="00A204AB"/>
            </w:txbxContent>
          </v:textbox>
          <w10:wrap anchorx="page" anchory="page"/>
        </v:shape>
      </w:pict>
    </w:r>
    <w:r>
      <w:rPr>
        <w:noProof/>
      </w:rPr>
      <w:pict w14:anchorId="11EB06D5">
        <v:shape id="Zone de texte 7193" o:spid="_x0000_s3567" type="#_x0000_t202" style="position:absolute;margin-left:71.3pt;margin-top:706.9pt;width:7.9pt;height:49.5pt;z-index:-2516568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7OA+QEAAOI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XJxZ8LOopoL6yHoQuB5T44/C&#10;Rgv4S4qBl66U9HOv0EjRfXbcuLihs4GzUc2GcpqfljJIMZm3YdrkvUe7axl5Gp+DG+5bY5OmZxYn&#10;wrxISepp6eOmvrynrOevufkN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pc7OA+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550D0B2" w14:textId="77777777" w:rsidR="00625A80" w:rsidRDefault="00625A80"/>
            </w:txbxContent>
          </v:textbox>
          <w10:wrap anchorx="page" anchory="page"/>
        </v:shape>
      </w:pict>
    </w:r>
    <w:r>
      <w:rPr>
        <w:noProof/>
      </w:rPr>
      <w:pict w14:anchorId="3D9BF718">
        <v:shape id="Zone de texte 7192" o:spid="_x0000_s3566" type="#_x0000_t202" style="position:absolute;margin-left:512.65pt;margin-top:764.95pt;width:12pt;height:15.3pt;z-index:-25165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Q/PXA+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4DBC515" w14:textId="77777777" w:rsidR="00A204AB" w:rsidRDefault="00A204AB">
                <w:pPr>
                  <w:spacing w:before="10"/>
                  <w:ind w:left="60"/>
                  <w:rPr>
                    <w:rFonts w:ascii="Times New Roman"/>
                    <w:sz w:val="24"/>
                  </w:rPr>
                </w:pPr>
              </w:p>
            </w:txbxContent>
          </v:textbox>
          <w10:wrap anchorx="page" anchory="page"/>
        </v:shape>
      </w:pict>
    </w:r>
    <w:r>
      <w:rPr>
        <w:noProof/>
      </w:rPr>
      <w:pict w14:anchorId="48792204">
        <v:shape id="Zone de texte 7191" o:spid="_x0000_s3565" type="#_x0000_t202" style="position:absolute;margin-left:71.3pt;margin-top:706.9pt;width:7.9pt;height:49.5pt;z-index:-2516568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14E1ED5" w14:textId="77777777" w:rsidR="00A204AB" w:rsidRDefault="00A204AB"/>
            </w:txbxContent>
          </v:textbox>
          <w10:wrap anchorx="page" anchory="page"/>
        </v:shape>
      </w:pict>
    </w:r>
    <w:r>
      <w:rPr>
        <w:noProof/>
      </w:rPr>
      <w:pict w14:anchorId="2B509940">
        <v:shape id="Zone de texte 7190" o:spid="_x0000_s3564" type="#_x0000_t202" style="position:absolute;margin-left:512.65pt;margin-top:764.95pt;width:12pt;height:15.3pt;z-index:-2516568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1FCA521" w14:textId="77777777" w:rsidR="00A204AB" w:rsidRDefault="00A204AB"/>
            </w:txbxContent>
          </v:textbox>
          <w10:wrap anchorx="page" anchory="page"/>
        </v:shape>
      </w:pict>
    </w:r>
    <w:r>
      <w:rPr>
        <w:noProof/>
      </w:rPr>
      <w:pict w14:anchorId="5E589741">
        <v:shape id="Zone de texte 7189" o:spid="_x0000_s3563" type="#_x0000_t202" style="position:absolute;margin-left:512.65pt;margin-top:764.95pt;width:12pt;height:15.3pt;z-index:-2516568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26690A5" w14:textId="77777777" w:rsidR="00A204AB" w:rsidRDefault="00A204AB">
                <w:pPr>
                  <w:spacing w:before="10"/>
                  <w:ind w:left="60"/>
                  <w:rPr>
                    <w:rFonts w:ascii="Times New Roman"/>
                    <w:sz w:val="24"/>
                  </w:rPr>
                </w:pPr>
              </w:p>
            </w:txbxContent>
          </v:textbox>
          <w10:wrap anchorx="page" anchory="page"/>
        </v:shape>
      </w:pict>
    </w:r>
    <w:r>
      <w:rPr>
        <w:noProof/>
      </w:rPr>
      <w:pict w14:anchorId="7F20D421">
        <v:shape id="Zone de texte 7188" o:spid="_x0000_s3562" type="#_x0000_t202" style="position:absolute;margin-left:512.65pt;margin-top:764.95pt;width:12pt;height:15.3pt;z-index:-2516568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0wL03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38D06CD" w14:textId="77777777" w:rsidR="00A204AB" w:rsidRDefault="00A204AB"/>
            </w:txbxContent>
          </v:textbox>
          <w10:wrap anchorx="page" anchory="page"/>
        </v:shape>
      </w:pict>
    </w:r>
    <w:r>
      <w:rPr>
        <w:noProof/>
      </w:rPr>
      <w:pict w14:anchorId="47C10E83">
        <v:shape id="Zone de texte 7187" o:spid="_x0000_s3561" type="#_x0000_t202" style="position:absolute;margin-left:512.65pt;margin-top:764.95pt;width:12pt;height:15.3pt;z-index:-2516568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04CE9BC" w14:textId="77777777" w:rsidR="00A204AB" w:rsidRDefault="00A204AB">
                <w:pPr>
                  <w:spacing w:before="4"/>
                  <w:ind w:left="20"/>
                  <w:rPr>
                    <w:i/>
                    <w:sz w:val="26"/>
                  </w:rPr>
                </w:pPr>
              </w:p>
            </w:txbxContent>
          </v:textbox>
          <w10:wrap anchorx="page" anchory="page"/>
        </v:shape>
      </w:pict>
    </w:r>
    <w:r>
      <w:rPr>
        <w:noProof/>
      </w:rPr>
      <w:pict w14:anchorId="7E904AEB">
        <v:shape id="Zone de texte 7186" o:spid="_x0000_s3560" type="#_x0000_t202" style="position:absolute;margin-left:512.65pt;margin-top:764.95pt;width:12pt;height:15.3pt;z-index:-251656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vVeub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B368533" w14:textId="77777777" w:rsidR="00A204AB" w:rsidRDefault="00A204AB"/>
            </w:txbxContent>
          </v:textbox>
          <w10:wrap anchorx="page" anchory="page"/>
        </v:shape>
      </w:pict>
    </w:r>
    <w:r>
      <w:rPr>
        <w:noProof/>
      </w:rPr>
      <w:pict w14:anchorId="28EE6B22">
        <v:shape id="Zone de texte 7185" o:spid="_x0000_s3559" type="#_x0000_t202" style="position:absolute;margin-left:512.65pt;margin-top:764.95pt;width:12pt;height:15.3pt;z-index:-2516568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A6B60FE" w14:textId="77777777" w:rsidR="00A204AB" w:rsidRDefault="00A204AB"/>
            </w:txbxContent>
          </v:textbox>
          <w10:wrap anchorx="page" anchory="page"/>
        </v:shape>
      </w:pict>
    </w:r>
    <w:r>
      <w:rPr>
        <w:noProof/>
      </w:rPr>
      <w:pict w14:anchorId="7A419A51">
        <v:shape id="_x0000_s3558" type="#_x0000_t202" alt="" style="position:absolute;margin-left:71.3pt;margin-top:706.9pt;width:7.9pt;height:49.5pt;z-index:-25165682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558" inset="0,0,0,0">
            <w:txbxContent>
              <w:p w14:paraId="615E4ABC" w14:textId="77777777" w:rsidR="00A204AB" w:rsidRDefault="00A204AB">
                <w:pPr>
                  <w:spacing w:before="4"/>
                  <w:ind w:left="20"/>
                  <w:rPr>
                    <w:i/>
                    <w:sz w:val="26"/>
                  </w:rPr>
                </w:pPr>
              </w:p>
            </w:txbxContent>
          </v:textbox>
          <w10:wrap anchorx="page" anchory="page"/>
        </v:shape>
      </w:pict>
    </w:r>
    <w:r>
      <w:rPr>
        <w:noProof/>
      </w:rPr>
      <w:pict w14:anchorId="01CE13BA">
        <v:shape id="Zone de texte 7183" o:spid="_x0000_s3557" type="#_x0000_t202" style="position:absolute;margin-left:512.65pt;margin-top:764.95pt;width:12pt;height:15.3pt;z-index:-2516566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8pzw+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2A22D21" w14:textId="77777777" w:rsidR="00A204AB" w:rsidRDefault="00A204AB">
                <w:pPr>
                  <w:spacing w:before="4"/>
                  <w:ind w:left="20"/>
                  <w:rPr>
                    <w:i/>
                    <w:sz w:val="26"/>
                  </w:rPr>
                </w:pPr>
              </w:p>
            </w:txbxContent>
          </v:textbox>
          <w10:wrap anchorx="page" anchory="page"/>
        </v:shape>
      </w:pict>
    </w:r>
    <w:r>
      <w:rPr>
        <w:noProof/>
      </w:rPr>
      <w:pict w14:anchorId="775A0A12">
        <v:shape id="Zone de texte 7182" o:spid="_x0000_s3556" type="#_x0000_t202" style="position:absolute;margin-left:512.65pt;margin-top:764.95pt;width:12pt;height:15.3pt;z-index:-2516566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NADal+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6002639" w14:textId="77777777" w:rsidR="00A204AB" w:rsidRDefault="00A204AB"/>
            </w:txbxContent>
          </v:textbox>
          <w10:wrap anchorx="page" anchory="page"/>
        </v:shape>
      </w:pict>
    </w:r>
    <w:r>
      <w:rPr>
        <w:noProof/>
      </w:rPr>
      <w:pict w14:anchorId="31746B8D">
        <v:shape id="Zone de texte 7181" o:spid="_x0000_s3555" type="#_x0000_t202" style="position:absolute;margin-left:512.65pt;margin-top:764.95pt;width:12pt;height:15.3pt;z-index:-2516566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443316B" w14:textId="77777777" w:rsidR="00625A80" w:rsidRDefault="00625A80">
                <w:pPr>
                  <w:spacing w:before="10"/>
                  <w:ind w:left="60"/>
                  <w:rPr>
                    <w:rFonts w:ascii="Times New Roman"/>
                    <w:sz w:val="24"/>
                  </w:rPr>
                </w:pPr>
              </w:p>
            </w:txbxContent>
          </v:textbox>
          <w10:wrap anchorx="page" anchory="page"/>
        </v:shape>
      </w:pict>
    </w:r>
    <w:r>
      <w:rPr>
        <w:noProof/>
      </w:rPr>
      <w:pict w14:anchorId="3EDCE3D7">
        <v:shape id="Zone de texte 7180" o:spid="_x0000_s3554" type="#_x0000_t202" style="position:absolute;margin-left:512.65pt;margin-top:764.95pt;width:12pt;height:15.3pt;z-index:-2516568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A87ECAB" w14:textId="77777777" w:rsidR="00625A80" w:rsidRDefault="00625A80">
                <w:pPr>
                  <w:spacing w:before="10"/>
                  <w:ind w:left="60"/>
                  <w:rPr>
                    <w:rFonts w:ascii="Times New Roman"/>
                    <w:sz w:val="24"/>
                  </w:rPr>
                </w:pPr>
              </w:p>
            </w:txbxContent>
          </v:textbox>
          <w10:wrap anchorx="page" anchory="page"/>
        </v:shape>
      </w:pict>
    </w:r>
    <w:r>
      <w:rPr>
        <w:noProof/>
      </w:rPr>
      <w:pict w14:anchorId="53D36528">
        <v:shape id="Zone de texte 7179" o:spid="_x0000_s3553" type="#_x0000_t202" style="position:absolute;margin-left:512.65pt;margin-top:764.95pt;width:12pt;height:15.3pt;z-index:-2516568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D8C0DD0" w14:textId="77777777" w:rsidR="00625A80" w:rsidRDefault="00625A80"/>
            </w:txbxContent>
          </v:textbox>
          <w10:wrap anchorx="page" anchory="page"/>
        </v:shape>
      </w:pict>
    </w:r>
    <w:r>
      <w:rPr>
        <w:noProof/>
      </w:rPr>
      <w:pict w14:anchorId="38331605">
        <v:shape id="Zone de texte 7178" o:spid="_x0000_s3552" type="#_x0000_t202" style="position:absolute;margin-left:512.65pt;margin-top:764.95pt;width:12pt;height:15.3pt;z-index:-25165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6529B60" w14:textId="77777777" w:rsidR="00A204AB" w:rsidRDefault="00A204AB"/>
            </w:txbxContent>
          </v:textbox>
          <w10:wrap anchorx="page" anchory="page"/>
        </v:shape>
      </w:pict>
    </w:r>
    <w:r>
      <w:rPr>
        <w:noProof/>
      </w:rPr>
      <w:pict w14:anchorId="55D917F3">
        <v:shape id="_x0000_s3551" type="#_x0000_t202" alt="" style="position:absolute;margin-left:512.65pt;margin-top:764.95pt;width:12pt;height:15.3pt;z-index:-25165684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551" inset="0,0,0,0">
            <w:txbxContent>
              <w:p w14:paraId="06537E4A" w14:textId="77777777" w:rsidR="00A204AB" w:rsidRDefault="00A204AB"/>
            </w:txbxContent>
          </v:textbox>
          <w10:wrap anchorx="page" anchory="page"/>
        </v:shape>
      </w:pict>
    </w:r>
    <w:r>
      <w:rPr>
        <w:noProof/>
      </w:rPr>
      <w:pict w14:anchorId="0CAC6630">
        <v:shape id="Zone de texte 7176" o:spid="_x0000_s3550" type="#_x0000_t202" style="position:absolute;margin-left:71.3pt;margin-top:706.9pt;width:7.9pt;height:49.5pt;z-index:-25165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F03F8B7" w14:textId="77777777" w:rsidR="00A204AB" w:rsidRDefault="00A204AB"/>
            </w:txbxContent>
          </v:textbox>
          <w10:wrap anchorx="page" anchory="page"/>
        </v:shape>
      </w:pict>
    </w:r>
    <w:r>
      <w:rPr>
        <w:noProof/>
      </w:rPr>
      <w:pict w14:anchorId="54DA2217">
        <v:shape id="Zone de texte 7175" o:spid="_x0000_s3549" type="#_x0000_t202" style="position:absolute;margin-left:512.65pt;margin-top:764.95pt;width:12pt;height:15.3pt;z-index:-2516566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6E982CC" w14:textId="77777777" w:rsidR="00A204AB" w:rsidRDefault="00A204AB">
                <w:pPr>
                  <w:spacing w:before="10"/>
                  <w:ind w:left="60"/>
                  <w:rPr>
                    <w:rFonts w:ascii="Times New Roman"/>
                    <w:sz w:val="24"/>
                  </w:rPr>
                </w:pPr>
              </w:p>
            </w:txbxContent>
          </v:textbox>
          <w10:wrap anchorx="page" anchory="page"/>
        </v:shape>
      </w:pict>
    </w:r>
    <w:r>
      <w:rPr>
        <w:noProof/>
      </w:rPr>
      <w:pict w14:anchorId="14C8202E">
        <v:shape id="Zone de texte 7174" o:spid="_x0000_s3548" type="#_x0000_t202" style="position:absolute;margin-left:71.3pt;margin-top:706.9pt;width:7.9pt;height:49.5pt;z-index:-2516566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990DE49" w14:textId="77777777" w:rsidR="00A204AB" w:rsidRDefault="00A204AB">
                <w:pPr>
                  <w:spacing w:before="10"/>
                  <w:ind w:left="60"/>
                  <w:rPr>
                    <w:rFonts w:ascii="Times New Roman"/>
                    <w:sz w:val="24"/>
                  </w:rPr>
                </w:pPr>
              </w:p>
            </w:txbxContent>
          </v:textbox>
          <w10:wrap anchorx="page" anchory="page"/>
        </v:shape>
      </w:pict>
    </w:r>
    <w:r>
      <w:rPr>
        <w:noProof/>
      </w:rPr>
      <w:pict w14:anchorId="77117B62">
        <v:shape id="Zone de texte 7173" o:spid="_x0000_s3547" type="#_x0000_t202" style="position:absolute;margin-left:71.3pt;margin-top:706.9pt;width:7.9pt;height:49.5pt;z-index:-2516566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" filled="f" stroked="f">
          <o:lock v:ext="edit" aspectratio="t" verticies="t" text="t" shapetype="t"/>
          <v:textbox inset="0,0,0,0">
            <w:txbxContent>
              <w:p w14:paraId="001948A6" w14:textId="77777777" w:rsidR="00A204AB" w:rsidRDefault="00A204AB">
                <w:pPr>
                  <w:spacing w:before="10"/>
                  <w:ind w:left="60"/>
                  <w:rPr>
                    <w:rFonts w:ascii="Times New Roman"/>
                    <w:sz w:val="24"/>
                  </w:rPr>
                </w:pPr>
              </w:p>
            </w:txbxContent>
          </v:textbox>
          <w10:wrap anchorx="page" anchory="page"/>
        </v:shape>
      </w:pict>
    </w:r>
    <w:r>
      <w:rPr>
        <w:noProof/>
      </w:rPr>
      <w:pict w14:anchorId="1CC8F9B5">
        <v:shape id="Zone de texte 7172" o:spid="_x0000_s3546" type="#_x0000_t202" style="position:absolute;margin-left:512.65pt;margin-top:764.95pt;width:12pt;height:15.3pt;z-index:-2516566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JSAv3+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4A24CA1" w14:textId="77777777" w:rsidR="00A204AB" w:rsidRDefault="00A204AB">
                <w:pPr>
                  <w:spacing w:before="10"/>
                  <w:ind w:left="60"/>
                  <w:rPr>
                    <w:rFonts w:ascii="Times New Roman"/>
                    <w:sz w:val="24"/>
                  </w:rPr>
                </w:pPr>
              </w:p>
            </w:txbxContent>
          </v:textbox>
          <w10:wrap anchorx="page" anchory="page"/>
        </v:shape>
      </w:pict>
    </w:r>
    <w:r>
      <w:rPr>
        <w:noProof/>
      </w:rPr>
      <w:pict w14:anchorId="043B755B">
        <v:shape id="Zone de texte 7171" o:spid="_x0000_s3545" type="#_x0000_t202" style="position:absolute;margin-left:71.3pt;margin-top:706.9pt;width:7.9pt;height:49.5pt;z-index:-2516566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5892E73" w14:textId="77777777" w:rsidR="00625A80" w:rsidRDefault="00625A80">
                <w:pPr>
                  <w:spacing w:before="10"/>
                  <w:ind w:left="60"/>
                  <w:rPr>
                    <w:rFonts w:ascii="Times New Roman"/>
                    <w:sz w:val="24"/>
                  </w:rPr>
                </w:pPr>
              </w:p>
            </w:txbxContent>
          </v:textbox>
          <w10:wrap anchorx="page" anchory="page"/>
        </v:shape>
      </w:pict>
    </w:r>
    <w:r>
      <w:rPr>
        <w:noProof/>
      </w:rPr>
      <w:pict w14:anchorId="3291B739">
        <v:shape id="Zone de texte 7170" o:spid="_x0000_s3544" type="#_x0000_t202" style="position:absolute;margin-left:71.3pt;margin-top:706.9pt;width:7.9pt;height:49.5pt;z-index:-2516566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A11A1B0" w14:textId="77777777" w:rsidR="00A204AB" w:rsidRDefault="00A204AB">
                <w:pPr>
                  <w:spacing w:before="4"/>
                  <w:ind w:left="20"/>
                  <w:rPr>
                    <w:i/>
                    <w:sz w:val="26"/>
                  </w:rPr>
                </w:pPr>
              </w:p>
            </w:txbxContent>
          </v:textbox>
          <w10:wrap anchorx="page" anchory="page"/>
        </v:shape>
      </w:pict>
    </w:r>
    <w:r>
      <w:rPr>
        <w:noProof/>
      </w:rPr>
      <w:pict w14:anchorId="2A499D4D">
        <v:shape id="Zone de texte 7169" o:spid="_x0000_s3543" type="#_x0000_t202" style="position:absolute;margin-left:71.3pt;margin-top:706.9pt;width:7.9pt;height:49.5pt;z-index:-2516568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17337AE" w14:textId="77777777" w:rsidR="00A204AB" w:rsidRDefault="00A204AB">
                <w:pPr>
                  <w:spacing w:before="10"/>
                  <w:ind w:left="60"/>
                  <w:rPr>
                    <w:rFonts w:ascii="Times New Roman"/>
                    <w:sz w:val="24"/>
                  </w:rPr>
                </w:pPr>
              </w:p>
            </w:txbxContent>
          </v:textbox>
          <w10:wrap anchorx="page" anchory="page"/>
        </v:shape>
      </w:pict>
    </w:r>
    <w:r>
      <w:rPr>
        <w:noProof/>
      </w:rPr>
      <w:pict w14:anchorId="68A0063C">
        <v:shape id="Zone de texte 7168" o:spid="_x0000_s3542" type="#_x0000_t202" style="position:absolute;margin-left:512.65pt;margin-top:764.95pt;width:12pt;height:15.3pt;z-index:-2516568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56A4909" w14:textId="77777777" w:rsidR="00A204AB" w:rsidRDefault="00A204AB"/>
            </w:txbxContent>
          </v:textbox>
          <w10:wrap anchorx="page" anchory="page"/>
        </v:shape>
      </w:pict>
    </w:r>
    <w:r>
      <w:rPr>
        <w:noProof/>
      </w:rPr>
      <w:pict w14:anchorId="3FBF7673">
        <v:shape id="Zone de texte 7167" o:spid="_x0000_s3541" type="#_x0000_t202" style="position:absolute;margin-left:71.3pt;margin-top:706.9pt;width:7.9pt;height:49.5pt;z-index:-2516568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0A1217A" w14:textId="77777777" w:rsidR="00625A80" w:rsidRDefault="00625A80">
                <w:pPr>
                  <w:spacing w:before="10"/>
                  <w:ind w:left="60"/>
                  <w:rPr>
                    <w:rFonts w:ascii="Times New Roman"/>
                    <w:sz w:val="24"/>
                  </w:rPr>
                </w:pPr>
              </w:p>
            </w:txbxContent>
          </v:textbox>
          <w10:wrap anchorx="page" anchory="page"/>
        </v:shape>
      </w:pict>
    </w:r>
    <w:r>
      <w:rPr>
        <w:noProof/>
      </w:rPr>
      <w:pict w14:anchorId="4BBB9E59">
        <v:shape id="Zone de texte 7166" o:spid="_x0000_s3540" type="#_x0000_t202" style="position:absolute;margin-left:71.3pt;margin-top:706.9pt;width:7.9pt;height:49.5pt;z-index:-2516568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0D769DB" w14:textId="77777777" w:rsidR="00625A80" w:rsidRDefault="00625A80"/>
            </w:txbxContent>
          </v:textbox>
          <w10:wrap anchorx="page" anchory="page"/>
        </v:shape>
      </w:pict>
    </w:r>
    <w:r>
      <w:rPr>
        <w:noProof/>
      </w:rPr>
      <w:pict w14:anchorId="40E053F7">
        <v:shape id="Zone de texte 7165" o:spid="_x0000_s3539" type="#_x0000_t202" style="position:absolute;margin-left:512.65pt;margin-top:764.95pt;width:12pt;height:15.3pt;z-index:-2516568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66D7E5C" w14:textId="77777777" w:rsidR="00A204AB" w:rsidRDefault="00A204AB">
                <w:pPr>
                  <w:spacing w:before="10"/>
                  <w:ind w:left="60"/>
                  <w:rPr>
                    <w:rFonts w:ascii="Times New Roman"/>
                    <w:sz w:val="24"/>
                  </w:rPr>
                </w:pPr>
              </w:p>
            </w:txbxContent>
          </v:textbox>
          <w10:wrap anchorx="page" anchory="page"/>
        </v:shape>
      </w:pict>
    </w:r>
    <w:r>
      <w:rPr>
        <w:noProof/>
      </w:rPr>
      <w:pict w14:anchorId="4DDD9B6B">
        <v:shape id="Zone de texte 7164" o:spid="_x0000_s3538" type="#_x0000_t202" style="position:absolute;margin-left:71.3pt;margin-top:706.9pt;width:7.9pt;height:49.5pt;z-index:-2516568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7251825" w14:textId="77777777" w:rsidR="00A204AB" w:rsidRDefault="00A204AB"/>
            </w:txbxContent>
          </v:textbox>
          <w10:wrap anchorx="page" anchory="page"/>
        </v:shape>
      </w:pict>
    </w:r>
    <w:r>
      <w:rPr>
        <w:noProof/>
      </w:rPr>
      <w:pict w14:anchorId="73ADF8D5">
        <v:shape id="Zone de texte 7163" o:spid="_x0000_s3537" type="#_x0000_t202" style="position:absolute;margin-left:71.3pt;margin-top:706.9pt;width:7.9pt;height:49.5pt;z-index:-2516568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8HgpB+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4328F726" w14:textId="77777777" w:rsidR="00A204AB" w:rsidRDefault="00A204AB"/>
            </w:txbxContent>
          </v:textbox>
          <w10:wrap anchorx="page" anchory="page"/>
        </v:shape>
      </w:pict>
    </w:r>
    <w:r>
      <w:rPr>
        <w:noProof/>
      </w:rPr>
      <w:pict w14:anchorId="30CF0D0D">
        <v:shape id="_x0000_s3536" type="#_x0000_t202" alt="" style="position:absolute;margin-left:512.65pt;margin-top:764.95pt;width:12pt;height:15.3pt;z-index:-25165685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536" inset="0,0,0,0">
            <w:txbxContent>
              <w:p w14:paraId="68B93D99" w14:textId="77777777" w:rsidR="00A204AB" w:rsidRDefault="00A204AB">
                <w:pPr>
                  <w:spacing w:before="10"/>
                  <w:ind w:left="60"/>
                  <w:rPr>
                    <w:rFonts w:ascii="Times New Roman"/>
                    <w:sz w:val="24"/>
                  </w:rPr>
                </w:pPr>
              </w:p>
            </w:txbxContent>
          </v:textbox>
          <w10:wrap anchorx="page" anchory="page"/>
        </v:shape>
      </w:pict>
    </w:r>
    <w:r>
      <w:rPr>
        <w:noProof/>
      </w:rPr>
      <w:pict w14:anchorId="0EE46C87">
        <v:shape id="Zone de texte 7161" o:spid="_x0000_s3535" type="#_x0000_t202" style="position:absolute;margin-left:71.3pt;margin-top:706.9pt;width:7.9pt;height:49.5pt;z-index:-2516566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FA56A14" w14:textId="77777777" w:rsidR="00A204AB" w:rsidRDefault="00A204AB">
                <w:pPr>
                  <w:spacing w:before="10"/>
                  <w:ind w:left="60"/>
                  <w:rPr>
                    <w:rFonts w:ascii="Times New Roman"/>
                    <w:sz w:val="24"/>
                  </w:rPr>
                </w:pPr>
              </w:p>
            </w:txbxContent>
          </v:textbox>
          <w10:wrap anchorx="page" anchory="page"/>
        </v:shape>
      </w:pict>
    </w:r>
    <w:r>
      <w:rPr>
        <w:noProof/>
      </w:rPr>
      <w:pict w14:anchorId="4A742D78">
        <v:shape id="Zone de texte 7160" o:spid="_x0000_s3534" type="#_x0000_t202" style="position:absolute;margin-left:512.65pt;margin-top:764.95pt;width:12pt;height:15.3pt;z-index:-2516566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0204E72" w14:textId="77777777" w:rsidR="00A204AB" w:rsidRDefault="00A204AB">
                <w:pPr>
                  <w:spacing w:before="10"/>
                  <w:ind w:left="60"/>
                  <w:rPr>
                    <w:rFonts w:ascii="Times New Roman"/>
                    <w:sz w:val="24"/>
                  </w:rPr>
                </w:pPr>
              </w:p>
            </w:txbxContent>
          </v:textbox>
          <w10:wrap anchorx="page" anchory="page"/>
        </v:shape>
      </w:pict>
    </w:r>
    <w:r>
      <w:rPr>
        <w:noProof/>
      </w:rPr>
      <w:pict w14:anchorId="5C7D5EF2">
        <v:shape id="Zone de texte 7159" o:spid="_x0000_s3533" type="#_x0000_t202" style="position:absolute;margin-left:71.3pt;margin-top:706.9pt;width:7.9pt;height:49.5pt;z-index:-2516566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DA4BA4B" w14:textId="77777777" w:rsidR="0022088C" w:rsidRDefault="0022088C">
                <w:pPr>
                  <w:spacing w:before="10"/>
                  <w:ind w:left="60"/>
                  <w:rPr>
                    <w:rFonts w:ascii="Times New Roman"/>
                    <w:sz w:val="24"/>
                  </w:rPr>
                </w:pPr>
              </w:p>
            </w:txbxContent>
          </v:textbox>
          <w10:wrap anchorx="page" anchory="page"/>
        </v:shape>
      </w:pict>
    </w:r>
    <w:r>
      <w:rPr>
        <w:noProof/>
      </w:rPr>
      <w:pict w14:anchorId="5E3A8E6C">
        <v:shape id="Zone de texte 7158" o:spid="_x0000_s3532" type="#_x0000_t202" style="position:absolute;margin-left:71.3pt;margin-top:706.9pt;width:7.9pt;height:49.5pt;z-index:-2516566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9EE6D46" w14:textId="77777777" w:rsidR="00A204AB" w:rsidRDefault="00A204AB">
                <w:pPr>
                  <w:spacing w:before="10"/>
                  <w:ind w:left="60"/>
                  <w:rPr>
                    <w:rFonts w:ascii="Times New Roman"/>
                    <w:sz w:val="24"/>
                  </w:rPr>
                </w:pPr>
              </w:p>
            </w:txbxContent>
          </v:textbox>
          <w10:wrap anchorx="page" anchory="page"/>
        </v:shape>
      </w:pict>
    </w:r>
    <w:r>
      <w:rPr>
        <w:noProof/>
      </w:rPr>
      <w:pict w14:anchorId="03999270">
        <v:shape id="Zone de texte 7157" o:spid="_x0000_s3531" type="#_x0000_t202" style="position:absolute;margin-left:512.65pt;margin-top:764.95pt;width:12pt;height:15.3pt;z-index:-2516566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BAB1758" w14:textId="77777777" w:rsidR="00A204AB" w:rsidRDefault="00A204AB">
                <w:pPr>
                  <w:spacing w:before="10"/>
                  <w:ind w:left="60"/>
                  <w:rPr>
                    <w:rFonts w:ascii="Times New Roman"/>
                    <w:sz w:val="24"/>
                  </w:rPr>
                </w:pPr>
              </w:p>
            </w:txbxContent>
          </v:textbox>
          <w10:wrap anchorx="page" anchory="page"/>
        </v:shape>
      </w:pict>
    </w:r>
    <w:r>
      <w:rPr>
        <w:noProof/>
      </w:rPr>
      <w:pict w14:anchorId="7BB9F4D6">
        <v:shape id="Zone de texte 7156" o:spid="_x0000_s3530" type="#_x0000_t202" style="position:absolute;margin-left:71.3pt;margin-top:706.9pt;width:7.9pt;height:49.5pt;z-index:-25165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DE0EF71" w14:textId="77777777" w:rsidR="00A204AB" w:rsidRDefault="00A204AB">
                <w:pPr>
                  <w:spacing w:line="316" w:lineRule="exact"/>
                  <w:ind w:left="20"/>
                  <w:rPr>
                    <w:i/>
                    <w:sz w:val="26"/>
                  </w:rPr>
                </w:pPr>
              </w:p>
            </w:txbxContent>
          </v:textbox>
          <w10:wrap anchorx="page" anchory="page"/>
        </v:shape>
      </w:pict>
    </w:r>
    <w:r>
      <w:rPr>
        <w:noProof/>
      </w:rPr>
      <w:pict w14:anchorId="749CD199">
        <v:shape id="Zone de texte 7155" o:spid="_x0000_s3529" type="#_x0000_t202" style="position:absolute;margin-left:71.3pt;margin-top:706.9pt;width:7.9pt;height:49.5pt;z-index:-251656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9A15BAA" w14:textId="77777777" w:rsidR="00A204AB" w:rsidRDefault="00A204AB">
                <w:pPr>
                  <w:spacing w:before="10"/>
                  <w:ind w:left="60"/>
                  <w:rPr>
                    <w:rFonts w:ascii="Times New Roman"/>
                    <w:sz w:val="24"/>
                  </w:rPr>
                </w:pPr>
              </w:p>
            </w:txbxContent>
          </v:textbox>
          <w10:wrap anchorx="page" anchory="page"/>
        </v:shape>
      </w:pict>
    </w:r>
    <w:r>
      <w:rPr>
        <w:noProof/>
      </w:rPr>
      <w:pict w14:anchorId="5EAC9FB2">
        <v:shape id="Zone de texte 7154" o:spid="_x0000_s3528" type="#_x0000_t202" style="position:absolute;margin-left:512.65pt;margin-top:764.95pt;width:12pt;height:15.3pt;z-index:-2516568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663C591" w14:textId="77777777" w:rsidR="00A204AB" w:rsidRDefault="00A204AB">
                <w:pPr>
                  <w:spacing w:before="10"/>
                  <w:ind w:left="60"/>
                  <w:rPr>
                    <w:rFonts w:ascii="Times New Roman"/>
                    <w:sz w:val="24"/>
                  </w:rPr>
                </w:pPr>
              </w:p>
            </w:txbxContent>
          </v:textbox>
          <w10:wrap anchorx="page" anchory="page"/>
        </v:shape>
      </w:pict>
    </w:r>
    <w:r>
      <w:rPr>
        <w:noProof/>
      </w:rPr>
      <w:pict w14:anchorId="106C6CD7">
        <v:shape id="Zone de texte 7153" o:spid="_x0000_s3527" type="#_x0000_t202" style="position:absolute;margin-left:71.3pt;margin-top:706.9pt;width:7.9pt;height:49.5pt;z-index:-2516568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cT+QEAAOIDAAAOAAAAZHJzL2Uyb0RvYy54bWysU8Fu2zAMvQ/YPwi6L3ZTLCu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m/TdDNVzI89UvhooBfR&#10;KCWypgSuDg8UIhlVzCmxloN723VpQTr3wsGJ0ZPIR74n5mGsRmFrLv4uVY5qKqiPrAeB6zE1/ihs&#10;tIA/pRh46UpJP/YKjRTdJ8eNixs6Gzgb1Wwop/lpKYMUJ/M2nDZ579HuWkY+jc/BDfetsUnTM4uJ&#10;MC9SkjotfdzU3+8p6/lrbn4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4VjcT+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0EFB8D7D" w14:textId="77777777" w:rsidR="00A204AB" w:rsidRDefault="00A204AB">
                <w:pPr>
                  <w:spacing w:before="4"/>
                  <w:ind w:left="20"/>
                  <w:rPr>
                    <w:i/>
                    <w:sz w:val="26"/>
                  </w:rPr>
                </w:pPr>
              </w:p>
            </w:txbxContent>
          </v:textbox>
          <w10:wrap anchorx="page" anchory="page"/>
        </v:shape>
      </w:pict>
    </w:r>
    <w:r>
      <w:rPr>
        <w:noProof/>
      </w:rPr>
      <w:pict w14:anchorId="2256F5E5">
        <v:shape id="Zone de texte 7152" o:spid="_x0000_s3526" type="#_x0000_t202" style="position:absolute;margin-left:71.3pt;margin-top:706.9pt;width:7.9pt;height:49.5pt;z-index:-2516568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1G+QEAAOIDAAAOAAAAZHJzL2Uyb0RvYy54bWysU8Fu2zAMvQ/YPwi6L3ZTLCu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m/TdDNVzI89UvhooBfR&#10;KCWypgSuDg8UIhlVzCmxloN723VpQTr3wsGJ0ZPIR74n5mGsRmFrLv4uaYtqKqiPrAeB6zE1/ihs&#10;tIA/pRh46UpJP/YKjRTdJ8eNixs6Gzgb1Wwop/lpKYMUJ/M2nDZ579HuWkY+jc/BDfetsUnTM4uJ&#10;MC9SkjotfdzU3+8p6/lrbn4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LpJ1G+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7406AAE0" w14:textId="77777777" w:rsidR="00A204AB" w:rsidRDefault="00A204AB">
                <w:pPr>
                  <w:spacing w:before="10"/>
                  <w:ind w:left="60"/>
                  <w:rPr>
                    <w:rFonts w:ascii="Times New Roman"/>
                    <w:sz w:val="24"/>
                  </w:rPr>
                </w:pPr>
              </w:p>
            </w:txbxContent>
          </v:textbox>
          <w10:wrap anchorx="page" anchory="page"/>
        </v:shape>
      </w:pict>
    </w:r>
    <w:r>
      <w:rPr>
        <w:noProof/>
      </w:rPr>
      <w:pict w14:anchorId="0D1D7689">
        <v:shape id="Zone de texte 7151" o:spid="_x0000_s3525" type="#_x0000_t202" style="position:absolute;margin-left:512.65pt;margin-top:764.95pt;width:12pt;height:15.3pt;z-index:-25165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3EE9B2D" w14:textId="77777777" w:rsidR="00A204AB" w:rsidRDefault="00A204AB">
                <w:pPr>
                  <w:spacing w:before="4"/>
                  <w:ind w:left="20"/>
                  <w:rPr>
                    <w:i/>
                    <w:sz w:val="26"/>
                  </w:rPr>
                </w:pPr>
              </w:p>
            </w:txbxContent>
          </v:textbox>
          <w10:wrap anchorx="page" anchory="page"/>
        </v:shape>
      </w:pict>
    </w:r>
    <w:r>
      <w:rPr>
        <w:noProof/>
      </w:rPr>
      <w:pict w14:anchorId="25AB164E">
        <v:shape id="Zone de texte 7150" o:spid="_x0000_s3524" type="#_x0000_t202" style="position:absolute;margin-left:71.3pt;margin-top:706.9pt;width:7.9pt;height:49.5pt;z-index:-2516568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F980740" w14:textId="77777777" w:rsidR="00A204AB" w:rsidRDefault="00A204AB"/>
            </w:txbxContent>
          </v:textbox>
          <w10:wrap anchorx="page" anchory="page"/>
        </v:shape>
      </w:pict>
    </w:r>
    <w:r>
      <w:rPr>
        <w:noProof/>
      </w:rPr>
      <w:pict w14:anchorId="6C376412">
        <v:shape id="_x0000_s3523" type="#_x0000_t202" alt="" style="position:absolute;margin-left:512.65pt;margin-top:764.95pt;width:12pt;height:15.3pt;z-index:-25165685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523" inset="0,0,0,0">
            <w:txbxContent>
              <w:p w14:paraId="3506BE0B" w14:textId="77777777" w:rsidR="00625A80" w:rsidRDefault="00625A80">
                <w:pPr>
                  <w:spacing w:before="10"/>
                  <w:ind w:left="60"/>
                  <w:rPr>
                    <w:rFonts w:ascii="Times New Roman"/>
                    <w:sz w:val="24"/>
                  </w:rPr>
                </w:pPr>
              </w:p>
            </w:txbxContent>
          </v:textbox>
          <w10:wrap anchorx="page" anchory="page"/>
        </v:shape>
      </w:pict>
    </w:r>
    <w:r>
      <w:rPr>
        <w:noProof/>
      </w:rPr>
      <w:pict w14:anchorId="4B4373A9">
        <v:shape id="Zone de texte 7148" o:spid="_x0000_s3522" type="#_x0000_t202" style="position:absolute;margin-left:71.3pt;margin-top:706.9pt;width:7.9pt;height:49.5pt;z-index:-2516566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77A5753" w14:textId="77777777" w:rsidR="00A204AB" w:rsidRDefault="00A204AB">
                <w:pPr>
                  <w:spacing w:before="4"/>
                  <w:ind w:left="20"/>
                  <w:rPr>
                    <w:i/>
                    <w:sz w:val="26"/>
                  </w:rPr>
                </w:pPr>
              </w:p>
            </w:txbxContent>
          </v:textbox>
          <w10:wrap anchorx="page" anchory="page"/>
        </v:shape>
      </w:pict>
    </w:r>
    <w:r>
      <w:rPr>
        <w:noProof/>
      </w:rPr>
      <w:pict w14:anchorId="03F7FC65">
        <v:shape id="Zone de texte 7147" o:spid="_x0000_s3521" type="#_x0000_t202" style="position:absolute;margin-left:512.65pt;margin-top:764.95pt;width:12pt;height:15.3pt;z-index:-2516566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3099D97" w14:textId="77777777" w:rsidR="00A204AB" w:rsidRDefault="00A204AB">
                <w:pPr>
                  <w:spacing w:before="4"/>
                  <w:ind w:left="20"/>
                  <w:rPr>
                    <w:i/>
                    <w:sz w:val="26"/>
                  </w:rPr>
                </w:pPr>
              </w:p>
            </w:txbxContent>
          </v:textbox>
          <w10:wrap anchorx="page" anchory="page"/>
        </v:shape>
      </w:pict>
    </w:r>
    <w:r>
      <w:rPr>
        <w:noProof/>
      </w:rPr>
      <w:pict w14:anchorId="1F6F7AFA">
        <v:shape id="Zone de texte 7146" o:spid="_x0000_s3520" type="#_x0000_t202" style="position:absolute;margin-left:71.3pt;margin-top:706.9pt;width:7.9pt;height:49.5pt;z-index:-2516566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74D1E36" w14:textId="77777777" w:rsidR="00A204AB" w:rsidRDefault="00A204AB"/>
            </w:txbxContent>
          </v:textbox>
          <w10:wrap anchorx="page" anchory="page"/>
        </v:shape>
      </w:pict>
    </w:r>
    <w:r>
      <w:rPr>
        <w:noProof/>
      </w:rPr>
      <w:pict w14:anchorId="55E3C113">
        <v:shape id="Zone de texte 7145" o:spid="_x0000_s3519" type="#_x0000_t202" style="position:absolute;margin-left:512.65pt;margin-top:764.95pt;width:12pt;height:15.3pt;z-index:-251656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m0H8b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116737D" w14:textId="77777777" w:rsidR="00A204AB" w:rsidRDefault="00A204AB">
                <w:pPr>
                  <w:spacing w:before="4"/>
                  <w:ind w:left="20"/>
                  <w:rPr>
                    <w:i/>
                    <w:sz w:val="26"/>
                  </w:rPr>
                </w:pPr>
              </w:p>
            </w:txbxContent>
          </v:textbox>
          <w10:wrap anchorx="page" anchory="page"/>
        </v:shape>
      </w:pict>
    </w:r>
    <w:r>
      <w:rPr>
        <w:noProof/>
      </w:rPr>
      <w:pict w14:anchorId="267B4FB3">
        <v:shape id="Zone de texte 7144" o:spid="_x0000_s3518" type="#_x0000_t202" style="position:absolute;margin-left:71.3pt;margin-top:706.9pt;width:7.9pt;height:49.5pt;z-index:-2516566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06DA86" w14:textId="77777777" w:rsidR="00625A80" w:rsidRDefault="00625A80"/>
            </w:txbxContent>
          </v:textbox>
          <w10:wrap anchorx="page" anchory="page"/>
        </v:shape>
      </w:pict>
    </w:r>
    <w:r>
      <w:rPr>
        <w:noProof/>
      </w:rPr>
      <w:pict w14:anchorId="71D69D2C">
        <v:shape id="Zone de texte 7143" o:spid="_x0000_s3517" type="#_x0000_t202" style="position:absolute;margin-left:512.65pt;margin-top:764.95pt;width:12pt;height:15.3pt;z-index:-2516566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Mm2Gf+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296AB90" w14:textId="77777777" w:rsidR="00A204AB" w:rsidRDefault="00A204AB">
                <w:pPr>
                  <w:spacing w:before="10"/>
                  <w:ind w:left="60"/>
                  <w:rPr>
                    <w:rFonts w:ascii="Times New Roman"/>
                    <w:sz w:val="24"/>
                  </w:rPr>
                </w:pPr>
              </w:p>
            </w:txbxContent>
          </v:textbox>
          <w10:wrap anchorx="page" anchory="page"/>
        </v:shape>
      </w:pict>
    </w:r>
    <w:r>
      <w:rPr>
        <w:noProof/>
      </w:rPr>
      <w:pict w14:anchorId="0C0133C8">
        <v:shape id="Zone de texte 7142" o:spid="_x0000_s3516" type="#_x0000_t202" style="position:absolute;margin-left:71.3pt;margin-top:706.9pt;width:7.9pt;height:49.5pt;z-index:-2516566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Cff+QEAAOI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Kiy+TtqhmC9WB9SBwPabGH4WN&#10;FvCPFAMvXSnp906hkaL76rhxcUNPBp6M7clQTvPTUgYpJvMmTJu882iblpGn8Tm45r7VNml6YnEk&#10;zIuUpB6XPm7q83vKevqa67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1FCff+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6C543F2" w14:textId="77777777" w:rsidR="00A204AB" w:rsidRDefault="00A204AB">
                <w:pPr>
                  <w:spacing w:before="10"/>
                  <w:ind w:left="60"/>
                  <w:rPr>
                    <w:rFonts w:ascii="Times New Roman"/>
                    <w:sz w:val="24"/>
                  </w:rPr>
                </w:pPr>
              </w:p>
            </w:txbxContent>
          </v:textbox>
          <w10:wrap anchorx="page" anchory="page"/>
        </v:shape>
      </w:pict>
    </w:r>
    <w:r>
      <w:rPr>
        <w:noProof/>
      </w:rPr>
      <w:pict w14:anchorId="10059EDD">
        <v:shape id="Zone de texte 7141" o:spid="_x0000_s3515" type="#_x0000_t202" style="position:absolute;margin-left:512.65pt;margin-top:764.95pt;width:12pt;height:15.3pt;z-index:-2516566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CDD1024" w14:textId="77777777" w:rsidR="00625A80" w:rsidRDefault="00625A80">
                <w:pPr>
                  <w:spacing w:before="10"/>
                  <w:ind w:left="60"/>
                  <w:rPr>
                    <w:rFonts w:ascii="Times New Roman"/>
                    <w:sz w:val="24"/>
                  </w:rPr>
                </w:pPr>
              </w:p>
            </w:txbxContent>
          </v:textbox>
          <w10:wrap anchorx="page" anchory="page"/>
        </v:shape>
      </w:pict>
    </w:r>
    <w:r>
      <w:rPr>
        <w:noProof/>
      </w:rPr>
      <w:pict w14:anchorId="71BFD9E3">
        <v:shape id="Zone de texte 7140" o:spid="_x0000_s3514" type="#_x0000_t202" style="position:absolute;margin-left:71.3pt;margin-top:706.9pt;width:7.9pt;height:49.5pt;z-index:-2516568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C85B5C4" w14:textId="77777777" w:rsidR="00A204AB" w:rsidRDefault="00A204AB">
                <w:pPr>
                  <w:spacing w:before="4"/>
                  <w:ind w:left="20"/>
                  <w:rPr>
                    <w:i/>
                    <w:sz w:val="26"/>
                  </w:rPr>
                </w:pPr>
              </w:p>
            </w:txbxContent>
          </v:textbox>
          <w10:wrap anchorx="page" anchory="page"/>
        </v:shape>
      </w:pict>
    </w:r>
    <w:r>
      <w:rPr>
        <w:noProof/>
      </w:rPr>
      <w:pict w14:anchorId="669696C5">
        <v:shape id="Zone de texte 7139" o:spid="_x0000_s3513" type="#_x0000_t202" style="position:absolute;margin-left:512.65pt;margin-top:764.95pt;width:12pt;height:15.3pt;z-index:-2516568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97E5D8A" w14:textId="77777777" w:rsidR="00A204AB" w:rsidRDefault="00A204AB">
                <w:pPr>
                  <w:spacing w:before="4"/>
                  <w:ind w:left="20"/>
                  <w:rPr>
                    <w:i/>
                    <w:sz w:val="26"/>
                  </w:rPr>
                </w:pPr>
              </w:p>
            </w:txbxContent>
          </v:textbox>
          <w10:wrap anchorx="page" anchory="page"/>
        </v:shape>
      </w:pict>
    </w:r>
    <w:r>
      <w:rPr>
        <w:noProof/>
      </w:rPr>
      <w:pict w14:anchorId="4DE8C32B">
        <v:shape id="Zone de texte 7138" o:spid="_x0000_s3512" type="#_x0000_t202" style="position:absolute;margin-left:71.3pt;margin-top:706.9pt;width:7.9pt;height:49.5pt;z-index:-2516568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7A1D51" w14:textId="77777777" w:rsidR="00A204AB" w:rsidRDefault="00A204AB">
                <w:pPr>
                  <w:spacing w:before="4"/>
                  <w:ind w:left="20"/>
                  <w:rPr>
                    <w:i/>
                    <w:sz w:val="26"/>
                  </w:rPr>
                </w:pPr>
              </w:p>
            </w:txbxContent>
          </v:textbox>
          <w10:wrap anchorx="page" anchory="page"/>
        </v:shape>
      </w:pict>
    </w:r>
    <w:r>
      <w:rPr>
        <w:noProof/>
      </w:rPr>
      <w:pict w14:anchorId="675D36D8">
        <v:shape id="Zone de texte 7137" o:spid="_x0000_s3511" type="#_x0000_t202" style="position:absolute;margin-left:512.65pt;margin-top:764.95pt;width:12pt;height:15.3pt;z-index:-2516568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5B8820F" w14:textId="77777777" w:rsidR="00A204AB" w:rsidRDefault="00A204AB">
                <w:pPr>
                  <w:spacing w:before="4"/>
                  <w:ind w:left="20"/>
                  <w:rPr>
                    <w:i/>
                    <w:sz w:val="26"/>
                  </w:rPr>
                </w:pPr>
              </w:p>
            </w:txbxContent>
          </v:textbox>
          <w10:wrap anchorx="page" anchory="page"/>
        </v:shape>
      </w:pict>
    </w:r>
    <w:r>
      <w:rPr>
        <w:noProof/>
      </w:rPr>
      <w:pict w14:anchorId="74AA5096">
        <v:shape id="Zone de texte 7136" o:spid="_x0000_s3510" type="#_x0000_t202" style="position:absolute;margin-left:71.3pt;margin-top:706.9pt;width:7.9pt;height:49.5pt;z-index:-2516568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F1439E3" w14:textId="77777777" w:rsidR="00625A80" w:rsidRDefault="00625A80"/>
            </w:txbxContent>
          </v:textbox>
          <w10:wrap anchorx="page" anchory="page"/>
        </v:shape>
      </w:pict>
    </w:r>
    <w:r>
      <w:rPr>
        <w:noProof/>
      </w:rPr>
      <w:pict w14:anchorId="1A8A1CF2">
        <v:shape id="Zone de texte 7135" o:spid="_x0000_s3509" type="#_x0000_t202" style="position:absolute;margin-left:512.65pt;margin-top:764.95pt;width:12pt;height:15.3pt;z-index:-2516568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061DE05" w14:textId="77777777" w:rsidR="00A204AB" w:rsidRDefault="00A204AB">
                <w:pPr>
                  <w:spacing w:before="4"/>
                  <w:ind w:left="20"/>
                  <w:rPr>
                    <w:i/>
                    <w:sz w:val="26"/>
                  </w:rPr>
                </w:pPr>
              </w:p>
            </w:txbxContent>
          </v:textbox>
          <w10:wrap anchorx="page" anchory="page"/>
        </v:shape>
      </w:pict>
    </w:r>
    <w:r>
      <w:rPr>
        <w:noProof/>
      </w:rPr>
      <w:pict w14:anchorId="61CCA07B">
        <v:shape id="Zone de texte 7134" o:spid="_x0000_s3508" type="#_x0000_t202" style="position:absolute;margin-left:71.3pt;margin-top:706.9pt;width:7.9pt;height:49.5pt;z-index:-2516568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81BBCAF" w14:textId="77777777" w:rsidR="00625A80" w:rsidRDefault="00625A80"/>
            </w:txbxContent>
          </v:textbox>
          <w10:wrap anchorx="page" anchory="page"/>
        </v:shape>
      </w:pict>
    </w:r>
    <w:r>
      <w:rPr>
        <w:noProof/>
      </w:rPr>
      <w:pict w14:anchorId="278D6065">
        <v:shape id="Zone de texte 7133" o:spid="_x0000_s3507" type="#_x0000_t202" style="position:absolute;margin-left:512.65pt;margin-top:764.95pt;width:12pt;height:15.3pt;z-index:-2516568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I01zN+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3C6C6A5" w14:textId="77777777" w:rsidR="00A204AB" w:rsidRDefault="00A204AB">
                <w:pPr>
                  <w:spacing w:before="4"/>
                  <w:ind w:left="20"/>
                  <w:rPr>
                    <w:i/>
                    <w:sz w:val="26"/>
                  </w:rPr>
                </w:pPr>
              </w:p>
            </w:txbxContent>
          </v:textbox>
          <w10:wrap anchorx="page" anchory="page"/>
        </v:shape>
      </w:pict>
    </w:r>
    <w:r>
      <w:rPr>
        <w:noProof/>
      </w:rPr>
      <w:pict w14:anchorId="5CBA3B77">
        <v:shape id="_x0000_s3506" type="#_x0000_t202" alt="" style="position:absolute;margin-left:512.65pt;margin-top:764.95pt;width:12pt;height:15.3pt;z-index:-25165686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506" inset="0,0,0,0">
            <w:txbxContent>
              <w:p w14:paraId="19D90CFF" w14:textId="77777777" w:rsidR="00A204AB" w:rsidRDefault="00A204AB">
                <w:pPr>
                  <w:spacing w:before="4"/>
                  <w:ind w:left="20"/>
                  <w:rPr>
                    <w:i/>
                    <w:sz w:val="26"/>
                  </w:rPr>
                </w:pPr>
              </w:p>
            </w:txbxContent>
          </v:textbox>
          <w10:wrap anchorx="page" anchory="page"/>
        </v:shape>
      </w:pict>
    </w:r>
    <w:r>
      <w:rPr>
        <w:noProof/>
      </w:rPr>
      <w:pict w14:anchorId="22909292">
        <v:shape id="Zone de texte 7131" o:spid="_x0000_s3505" type="#_x0000_t202" style="position:absolute;margin-left:512.65pt;margin-top:764.95pt;width:12pt;height:15.3pt;z-index:-2516566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5DD3618"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68E1B6D5">
        <v:shape id="Zone de texte 7130" o:spid="_x0000_s3504" type="#_x0000_t202" style="position:absolute;margin-left:512.65pt;margin-top:764.95pt;width:12pt;height:15.3pt;z-index:-2516566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3EozP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8004107" w14:textId="77777777" w:rsidR="00A204AB" w:rsidRDefault="00A204AB"/>
            </w:txbxContent>
          </v:textbox>
          <w10:wrap anchorx="page" anchory="page"/>
        </v:shape>
      </w:pict>
    </w:r>
    <w:r>
      <w:rPr>
        <w:noProof/>
      </w:rPr>
      <w:pict w14:anchorId="268812D6">
        <v:shape id="Zone de texte 7129" o:spid="_x0000_s3503" type="#_x0000_t202" style="position:absolute;margin-left:512.65pt;margin-top:764.95pt;width:12pt;height:15.3pt;z-index:-2516566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FF8BC1C" w14:textId="77777777" w:rsidR="00A204AB" w:rsidRDefault="00A204AB">
                <w:pPr>
                  <w:spacing w:before="4"/>
                  <w:ind w:left="20"/>
                  <w:rPr>
                    <w:i/>
                    <w:sz w:val="26"/>
                  </w:rPr>
                </w:pPr>
              </w:p>
            </w:txbxContent>
          </v:textbox>
          <w10:wrap anchorx="page" anchory="page"/>
        </v:shape>
      </w:pict>
    </w:r>
    <w:r>
      <w:rPr>
        <w:noProof/>
      </w:rPr>
      <w:pict w14:anchorId="1D6486C3">
        <v:shape id="Zone de texte 7128" o:spid="_x0000_s3502" type="#_x0000_t202" style="position:absolute;margin-left:512.65pt;margin-top:764.95pt;width:12pt;height:15.3pt;z-index:-2516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7AC38BF" w14:textId="77777777" w:rsidR="00A204AB" w:rsidRDefault="00A204AB">
                <w:pPr>
                  <w:spacing w:before="4"/>
                  <w:ind w:left="20"/>
                  <w:rPr>
                    <w:i/>
                    <w:sz w:val="26"/>
                  </w:rPr>
                </w:pPr>
              </w:p>
            </w:txbxContent>
          </v:textbox>
          <w10:wrap anchorx="page" anchory="page"/>
        </v:shape>
      </w:pict>
    </w:r>
    <w:r>
      <w:rPr>
        <w:noProof/>
      </w:rPr>
      <w:pict w14:anchorId="33A61B35">
        <v:shape id="Zone de texte 7127" o:spid="_x0000_s3501" type="#_x0000_t202" style="position:absolute;margin-left:512.65pt;margin-top:764.95pt;width:12pt;height:15.3pt;z-index:-2516568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EC3B38A" w14:textId="77777777" w:rsidR="00625A80" w:rsidRDefault="00625A80"/>
            </w:txbxContent>
          </v:textbox>
          <w10:wrap anchorx="page" anchory="page"/>
        </v:shape>
      </w:pict>
    </w:r>
    <w:r>
      <w:rPr>
        <w:noProof/>
      </w:rPr>
      <w:pict w14:anchorId="7C2B9D56">
        <v:shape id="Zone de texte 7126" o:spid="_x0000_s3500" type="#_x0000_t202" style="position:absolute;margin-left:512.65pt;margin-top:764.95pt;width:12pt;height:15.3pt;z-index:-2516568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AIeb7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C05F48D" w14:textId="77777777" w:rsidR="00625A80" w:rsidRDefault="00625A80"/>
            </w:txbxContent>
          </v:textbox>
          <w10:wrap anchorx="page" anchory="page"/>
        </v:shape>
      </w:pict>
    </w:r>
    <w:r>
      <w:rPr>
        <w:noProof/>
      </w:rPr>
      <w:pict w14:anchorId="6751D6D0">
        <v:shape id="_x0000_s3499" type="#_x0000_t202" alt="" style="position:absolute;margin-left:71.3pt;margin-top:706.9pt;width:7.9pt;height:49.5pt;z-index:-25165686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499" inset="0,0,0,0">
            <w:txbxContent>
              <w:p w14:paraId="79180299" w14:textId="77777777" w:rsidR="00A204AB" w:rsidRDefault="00A204AB"/>
            </w:txbxContent>
          </v:textbox>
          <w10:wrap anchorx="page" anchory="page"/>
        </v:shape>
      </w:pict>
    </w:r>
    <w:r>
      <w:rPr>
        <w:noProof/>
      </w:rPr>
      <w:pict w14:anchorId="08F166D4">
        <v:shape id="Zone de texte 7124" o:spid="_x0000_s3498" type="#_x0000_t202" style="position:absolute;margin-left:512.65pt;margin-top:764.95pt;width:12pt;height:15.3pt;z-index:-2516566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7DA1B02" w14:textId="77777777" w:rsidR="00A204AB" w:rsidRDefault="00A204AB"/>
            </w:txbxContent>
          </v:textbox>
          <w10:wrap anchorx="page" anchory="page"/>
        </v:shape>
      </w:pict>
    </w:r>
    <w:r>
      <w:rPr>
        <w:noProof/>
      </w:rPr>
      <w:pict w14:anchorId="0296816E">
        <v:shape id="Zone de texte 7123" o:spid="_x0000_s3497" type="#_x0000_t202" style="position:absolute;margin-left:71.3pt;margin-top:706.9pt;width:7.9pt;height:49.5pt;z-index:-2516566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33892A9" w14:textId="77777777" w:rsidR="00A204AB" w:rsidRDefault="00A204AB">
                <w:pPr>
                  <w:spacing w:before="10"/>
                  <w:ind w:left="60"/>
                  <w:rPr>
                    <w:rFonts w:ascii="Times New Roman"/>
                    <w:sz w:val="24"/>
                  </w:rPr>
                </w:pPr>
              </w:p>
            </w:txbxContent>
          </v:textbox>
          <w10:wrap anchorx="page" anchory="page"/>
        </v:shape>
      </w:pict>
    </w:r>
    <w:r>
      <w:rPr>
        <w:noProof/>
      </w:rPr>
      <w:pict w14:anchorId="29D51863">
        <v:shape id="Zone de texte 7122" o:spid="_x0000_s3496" type="#_x0000_t202" style="position:absolute;margin-left:512.65pt;margin-top:764.95pt;width:12pt;height:15.3pt;z-index:-2516566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9Humq+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6CED36C" w14:textId="77777777" w:rsidR="00625A80" w:rsidRDefault="00625A80"/>
            </w:txbxContent>
          </v:textbox>
          <w10:wrap anchorx="page" anchory="page"/>
        </v:shape>
      </w:pict>
    </w:r>
    <w:r>
      <w:rPr>
        <w:noProof/>
      </w:rPr>
      <w:pict w14:anchorId="5215457D">
        <v:shape id="Zone de texte 7121" o:spid="_x0000_s3495" type="#_x0000_t202" style="position:absolute;margin-left:71.3pt;margin-top:706.9pt;width:7.9pt;height:49.5pt;z-index:-2516566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02CC59C" w14:textId="77777777" w:rsidR="00A204AB" w:rsidRDefault="00A204AB">
                <w:pPr>
                  <w:spacing w:before="4"/>
                  <w:ind w:left="20"/>
                  <w:rPr>
                    <w:i/>
                    <w:sz w:val="26"/>
                  </w:rPr>
                </w:pPr>
              </w:p>
            </w:txbxContent>
          </v:textbox>
          <w10:wrap anchorx="page" anchory="page"/>
        </v:shape>
      </w:pict>
    </w:r>
    <w:r>
      <w:rPr>
        <w:noProof/>
      </w:rPr>
      <w:pict w14:anchorId="65820E90">
        <v:shape id="Zone de texte 7120" o:spid="_x0000_s3494" type="#_x0000_t202" style="position:absolute;margin-left:512.65pt;margin-top:764.95pt;width:12pt;height:15.3pt;z-index:-2516568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v7vAH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50D4046" w14:textId="77777777" w:rsidR="00A204AB" w:rsidRDefault="00A204AB">
                <w:pPr>
                  <w:spacing w:before="4"/>
                  <w:ind w:left="20"/>
                  <w:rPr>
                    <w:i/>
                    <w:sz w:val="26"/>
                  </w:rPr>
                </w:pPr>
              </w:p>
            </w:txbxContent>
          </v:textbox>
          <w10:wrap anchorx="page" anchory="page"/>
        </v:shape>
      </w:pict>
    </w:r>
    <w:r>
      <w:rPr>
        <w:noProof/>
      </w:rPr>
      <w:pict w14:anchorId="19AA4C56">
        <v:shape id="Zone de texte 7119" o:spid="_x0000_s3493" type="#_x0000_t202" style="position:absolute;margin-left:71.3pt;margin-top:706.9pt;width:7.9pt;height:49.5pt;z-index:-2516568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Vn+wEAAOI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HrUn7M30dtUU0F9Z71IHA9psYf&#10;hY0W8JcUAy9dKennVqGRovvquHFxQ48GHo3qaCin+WkpgxSTeR2mTd56tJuWkafxObjivjU2aXpm&#10;cSDMi5SkHpY+buqf95T1/DVXv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lddWf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7A8B57B" w14:textId="77777777" w:rsidR="00A204AB" w:rsidRDefault="00A204AB"/>
            </w:txbxContent>
          </v:textbox>
          <w10:wrap anchorx="page" anchory="page"/>
        </v:shape>
      </w:pict>
    </w:r>
    <w:r>
      <w:rPr>
        <w:noProof/>
      </w:rPr>
      <w:pict w14:anchorId="07C11C23">
        <v:shape id="Zone de texte 7118" o:spid="_x0000_s3492" type="#_x0000_t202" style="position:absolute;margin-left:512.65pt;margin-top:764.95pt;width:12pt;height:15.3pt;z-index:-251656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48E2A9C" w14:textId="77777777" w:rsidR="00A204AB" w:rsidRDefault="00A204AB">
                <w:pPr>
                  <w:spacing w:before="4"/>
                  <w:ind w:left="20"/>
                  <w:rPr>
                    <w:i/>
                    <w:sz w:val="26"/>
                  </w:rPr>
                </w:pPr>
              </w:p>
            </w:txbxContent>
          </v:textbox>
          <w10:wrap anchorx="page" anchory="page"/>
        </v:shape>
      </w:pict>
    </w:r>
    <w:r>
      <w:rPr>
        <w:noProof/>
      </w:rPr>
      <w:pict w14:anchorId="5E0D117C">
        <v:shape id="Zone de texte 7117" o:spid="_x0000_s3491" type="#_x0000_t202" style="position:absolute;margin-left:71.3pt;margin-top:706.9pt;width:7.9pt;height:49.5pt;z-index:-2516568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CD198D5" w14:textId="77777777" w:rsidR="00A204AB" w:rsidRDefault="00A204AB"/>
            </w:txbxContent>
          </v:textbox>
          <w10:wrap anchorx="page" anchory="page"/>
        </v:shape>
      </w:pict>
    </w:r>
    <w:r>
      <w:rPr>
        <w:noProof/>
      </w:rPr>
      <w:pict w14:anchorId="438A9B63">
        <v:shape id="_x0000_s3490" type="#_x0000_t202" alt="" style="position:absolute;margin-left:512.65pt;margin-top:764.95pt;width:12pt;height:15.3pt;z-index:-25165686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490" inset="0,0,0,0">
            <w:txbxContent>
              <w:p w14:paraId="514E29B2" w14:textId="77777777" w:rsidR="00A204AB" w:rsidRDefault="00A204AB">
                <w:pPr>
                  <w:spacing w:before="4"/>
                  <w:ind w:left="20"/>
                  <w:rPr>
                    <w:i/>
                    <w:sz w:val="26"/>
                  </w:rPr>
                </w:pPr>
              </w:p>
            </w:txbxContent>
          </v:textbox>
          <w10:wrap anchorx="page" anchory="page"/>
        </v:shape>
      </w:pict>
    </w:r>
    <w:r>
      <w:rPr>
        <w:noProof/>
      </w:rPr>
      <w:pict w14:anchorId="687F5FC8">
        <v:shape id="Zone de texte 7115" o:spid="_x0000_s3489" type="#_x0000_t202" style="position:absolute;margin-left:71.3pt;margin-top:706.9pt;width:7.9pt;height:49.5pt;z-index:-2516566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msq+wEAAOIDAAAOAAAAZHJzL2Uyb0RvYy54bWysU8Fu2zAMvQ/YPwi6L3ZTLAu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B/yZdQW1WyhOrAeBK7H1Pij&#10;sNEC/pZi4KUrJf3aKTRSdF8cNy5u6MnAk7E9GcppflrKIMVk3oRpk3cebdMy8jQ+B9fct9omTU8s&#10;joR5kZLU49LHTf37nrKevub6D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8Oayr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6915C6C" w14:textId="77777777" w:rsidR="00625A80" w:rsidRDefault="00625A80"/>
            </w:txbxContent>
          </v:textbox>
          <w10:wrap anchorx="page" anchory="page"/>
        </v:shape>
      </w:pict>
    </w:r>
    <w:r>
      <w:rPr>
        <w:noProof/>
      </w:rPr>
      <w:pict w14:anchorId="7D81D01D">
        <v:shape id="Zone de texte 7114" o:spid="_x0000_s3488" type="#_x0000_t202" style="position:absolute;margin-left:512.65pt;margin-top:764.95pt;width:12pt;height:15.3pt;z-index:-2516566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74AFBCB" w14:textId="77777777" w:rsidR="00A204AB" w:rsidRDefault="00A204AB"/>
            </w:txbxContent>
          </v:textbox>
          <w10:wrap anchorx="page" anchory="page"/>
        </v:shape>
      </w:pict>
    </w:r>
    <w:r>
      <w:rPr>
        <w:noProof/>
      </w:rPr>
      <w:pict w14:anchorId="60FC9E66">
        <v:shape id="Zone de texte 7113" o:spid="_x0000_s3487" type="#_x0000_t202" style="position:absolute;margin-left:71.3pt;margin-top:706.9pt;width:7.9pt;height:49.5pt;z-index:-2516566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3FB518" w14:textId="77777777" w:rsidR="00A204AB" w:rsidRDefault="00A204AB">
                <w:pPr>
                  <w:spacing w:before="10"/>
                  <w:ind w:left="60"/>
                  <w:rPr>
                    <w:rFonts w:ascii="Times New Roman"/>
                    <w:sz w:val="24"/>
                  </w:rPr>
                </w:pPr>
              </w:p>
            </w:txbxContent>
          </v:textbox>
          <w10:wrap anchorx="page" anchory="page"/>
        </v:shape>
      </w:pict>
    </w:r>
    <w:r>
      <w:rPr>
        <w:noProof/>
      </w:rPr>
      <w:pict w14:anchorId="226BC807">
        <v:shape id="Zone de texte 7112" o:spid="_x0000_s3486" type="#_x0000_t202" style="position:absolute;margin-left:512.65pt;margin-top:764.95pt;width:12pt;height:15.3pt;z-index:-25165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5VtT4+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50D7499" w14:textId="77777777" w:rsidR="00B20028" w:rsidRDefault="00B20028">
                <w:pPr>
                  <w:spacing w:before="10"/>
                  <w:ind w:left="60"/>
                  <w:rPr>
                    <w:rFonts w:ascii="Times New Roman"/>
                    <w:sz w:val="24"/>
                  </w:rPr>
                </w:pPr>
              </w:p>
            </w:txbxContent>
          </v:textbox>
          <w10:wrap anchorx="page" anchory="page"/>
        </v:shape>
      </w:pict>
    </w:r>
    <w:r>
      <w:rPr>
        <w:noProof/>
      </w:rPr>
      <w:pict w14:anchorId="3821A13F">
        <v:shape id="Zone de texte 7111" o:spid="_x0000_s3485" type="#_x0000_t202" style="position:absolute;margin-left:71.3pt;margin-top:706.9pt;width:7.9pt;height:49.5pt;z-index:-2516566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cT+wEAAOIDAAAOAAAAZHJzL2Uyb0RvYy54bWysU8Fu2zAMvQ/YPwi6L3ZSLCu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T5NN1PF6bFHCp8N9CIa&#10;pUTWlMDV/p5CJKOKU0qs5eDOdl1akM49c3Bi9CTyke/EPIzbUdiqlB/mi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Y8xxP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5110628" w14:textId="77777777" w:rsidR="00B20028" w:rsidRDefault="00B20028">
                <w:pPr>
                  <w:spacing w:before="10"/>
                  <w:ind w:left="60"/>
                  <w:rPr>
                    <w:rFonts w:ascii="Times New Roman"/>
                    <w:sz w:val="24"/>
                  </w:rPr>
                </w:pPr>
              </w:p>
            </w:txbxContent>
          </v:textbox>
          <w10:wrap anchorx="page" anchory="page"/>
        </v:shape>
      </w:pict>
    </w:r>
    <w:r>
      <w:rPr>
        <w:noProof/>
      </w:rPr>
      <w:pict w14:anchorId="7AD7D885">
        <v:shape id="Zone de texte 7110" o:spid="_x0000_s3484" type="#_x0000_t202" style="position:absolute;margin-left:512.65pt;margin-top:764.95pt;width:12pt;height:15.3pt;z-index:-251656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zgVP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E5FE6FF" w14:textId="77777777" w:rsidR="00A204AB" w:rsidRDefault="00A204AB">
                <w:pPr>
                  <w:spacing w:before="4"/>
                  <w:ind w:left="20"/>
                  <w:rPr>
                    <w:i/>
                    <w:sz w:val="26"/>
                  </w:rPr>
                </w:pPr>
              </w:p>
            </w:txbxContent>
          </v:textbox>
          <w10:wrap anchorx="page" anchory="page"/>
        </v:shape>
      </w:pict>
    </w:r>
    <w:r>
      <w:rPr>
        <w:noProof/>
      </w:rPr>
      <w:pict w14:anchorId="179A0231">
        <v:shape id="Zone de texte 7109" o:spid="_x0000_s3483" type="#_x0000_t202" style="position:absolute;margin-left:71.3pt;margin-top:706.9pt;width:7.9pt;height:49.5pt;z-index:-2516566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0VSDX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4B67B65" w14:textId="77777777" w:rsidR="00625A80" w:rsidRDefault="00625A80"/>
            </w:txbxContent>
          </v:textbox>
          <w10:wrap anchorx="page" anchory="page"/>
        </v:shape>
      </w:pict>
    </w:r>
    <w:r>
      <w:rPr>
        <w:noProof/>
      </w:rPr>
      <w:pict w14:anchorId="112127E9">
        <v:shape id="Zone de texte 7108" o:spid="_x0000_s3482" type="#_x0000_t202" style="position:absolute;margin-left:512.65pt;margin-top:764.95pt;width:12pt;height:15.3pt;z-index:-2516566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0AA00F2" w14:textId="77777777" w:rsidR="00625A80" w:rsidRDefault="00625A80"/>
            </w:txbxContent>
          </v:textbox>
          <w10:wrap anchorx="page" anchory="page"/>
        </v:shape>
      </w:pict>
    </w:r>
    <w:r>
      <w:rPr>
        <w:noProof/>
      </w:rPr>
      <w:pict w14:anchorId="4E06AC24">
        <v:shape id="Zone de texte 7107" o:spid="_x0000_s3481" type="#_x0000_t202" style="position:absolute;margin-left:512.65pt;margin-top:764.95pt;width:12pt;height:15.3pt;z-index:-2516566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DE8F179" w14:textId="77777777" w:rsidR="00A204AB" w:rsidRDefault="00A204AB">
                <w:pPr>
                  <w:spacing w:before="10"/>
                  <w:ind w:left="60"/>
                  <w:rPr>
                    <w:rFonts w:ascii="Times New Roman"/>
                    <w:sz w:val="24"/>
                  </w:rPr>
                </w:pPr>
              </w:p>
            </w:txbxContent>
          </v:textbox>
          <w10:wrap anchorx="page" anchory="page"/>
        </v:shape>
      </w:pict>
    </w:r>
    <w:r>
      <w:rPr>
        <w:noProof/>
      </w:rPr>
      <w:pict w14:anchorId="7A592497">
        <v:shape id="Zone de texte 7106" o:spid="_x0000_s3480" type="#_x0000_t202" style="position:absolute;margin-left:71.3pt;margin-top:706.9pt;width:7.9pt;height:49.5pt;z-index:-2516568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gCt8v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54F6D4D" w14:textId="77777777" w:rsidR="00625A80" w:rsidRDefault="00625A80">
                <w:pPr>
                  <w:spacing w:before="10"/>
                  <w:ind w:left="60"/>
                  <w:rPr>
                    <w:rFonts w:ascii="Times New Roman"/>
                    <w:sz w:val="24"/>
                  </w:rPr>
                </w:pPr>
              </w:p>
            </w:txbxContent>
          </v:textbox>
          <w10:wrap anchorx="page" anchory="page"/>
        </v:shape>
      </w:pict>
    </w:r>
    <w:r>
      <w:rPr>
        <w:noProof/>
      </w:rPr>
      <w:pict w14:anchorId="2F24295E">
        <v:shape id="Zone de texte 7105" o:spid="_x0000_s3479" type="#_x0000_t202" style="position:absolute;margin-left:512.65pt;margin-top:764.95pt;width:12pt;height:15.3pt;z-index:-2516568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E7um3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DC31C4F" w14:textId="77777777" w:rsidR="00A204AB" w:rsidRDefault="00A204AB"/>
            </w:txbxContent>
          </v:textbox>
          <w10:wrap anchorx="page" anchory="page"/>
        </v:shape>
      </w:pict>
    </w:r>
    <w:r>
      <w:rPr>
        <w:noProof/>
      </w:rPr>
      <w:pict w14:anchorId="44E6A4C4">
        <v:shape id="Zone de texte 7104" o:spid="_x0000_s3478" type="#_x0000_t202" style="position:absolute;margin-left:71.3pt;margin-top:706.9pt;width:7.9pt;height:49.5pt;z-index:-2516568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i0/C3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684E698" w14:textId="77777777" w:rsidR="00A204AB" w:rsidRDefault="00A204AB"/>
            </w:txbxContent>
          </v:textbox>
          <w10:wrap anchorx="page" anchory="page"/>
        </v:shape>
      </w:pict>
    </w:r>
    <w:r>
      <w:rPr>
        <w:noProof/>
      </w:rPr>
      <w:pict w14:anchorId="2AD2CE67">
        <v:shape id="Zone de texte 7103" o:spid="_x0000_s3477" type="#_x0000_t202" style="position:absolute;margin-left:512.65pt;margin-top:764.95pt;width:12pt;height:15.3pt;z-index:-251656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GfTlb+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F9F54A2" w14:textId="77777777" w:rsidR="00A204AB" w:rsidRDefault="00A204AB"/>
            </w:txbxContent>
          </v:textbox>
          <w10:wrap anchorx="page" anchory="page"/>
        </v:shape>
      </w:pict>
    </w:r>
    <w:r>
      <w:rPr>
        <w:noProof/>
      </w:rPr>
      <w:pict w14:anchorId="77AA1004">
        <v:shape id="Zone de texte 7102" o:spid="_x0000_s3476" type="#_x0000_t202" style="position:absolute;margin-left:71.3pt;margin-top:706.9pt;width:7.9pt;height:49.5pt;z-index:-2516568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1014FF5" w14:textId="77777777" w:rsidR="00A204AB" w:rsidRDefault="00A204AB">
                <w:pPr>
                  <w:spacing w:before="10"/>
                  <w:ind w:left="60"/>
                  <w:rPr>
                    <w:rFonts w:ascii="Times New Roman"/>
                    <w:sz w:val="24"/>
                  </w:rPr>
                </w:pPr>
              </w:p>
            </w:txbxContent>
          </v:textbox>
          <w10:wrap anchorx="page" anchory="page"/>
        </v:shape>
      </w:pict>
    </w:r>
    <w:r>
      <w:rPr>
        <w:noProof/>
      </w:rPr>
      <w:pict w14:anchorId="1B87D3C5">
        <v:shape id="Zone de texte 7101" o:spid="_x0000_s3475" type="#_x0000_t202" style="position:absolute;margin-left:512.65pt;margin-top:764.95pt;width:12pt;height:15.3pt;z-index:-2516568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5CA7E95" w14:textId="77777777" w:rsidR="00A204AB" w:rsidRDefault="00A204AB">
                <w:pPr>
                  <w:spacing w:before="10"/>
                  <w:ind w:left="60"/>
                  <w:rPr>
                    <w:rFonts w:ascii="Times New Roman"/>
                    <w:sz w:val="24"/>
                  </w:rPr>
                </w:pPr>
              </w:p>
            </w:txbxContent>
          </v:textbox>
          <w10:wrap anchorx="page" anchory="page"/>
        </v:shape>
      </w:pict>
    </w:r>
    <w:r>
      <w:rPr>
        <w:noProof/>
      </w:rPr>
      <w:pict w14:anchorId="6382524A">
        <v:shape id="Zone de texte 7100" o:spid="_x0000_s3474" type="#_x0000_t202" style="position:absolute;margin-left:71.3pt;margin-top:706.9pt;width:7.9pt;height:49.5pt;z-index:-2516568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yqw+wEAAOIDAAAOAAAAZHJzL2Uyb0RvYy54bWysU8Fu2zAMvQ/YPwi6L3YTLCu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T5NN1PF6bFHCp8N9CIa&#10;pUTWlMDV/p5CJKOKU0qs5eDOdl1akM49c3Bi9CTyke/EPIzbUdiqlB/mi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kXKrD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971FF5A" w14:textId="77777777" w:rsidR="00A204AB" w:rsidRDefault="00A204AB"/>
            </w:txbxContent>
          </v:textbox>
          <w10:wrap anchorx="page" anchory="page"/>
        </v:shape>
      </w:pict>
    </w:r>
    <w:r>
      <w:rPr>
        <w:noProof/>
      </w:rPr>
      <w:pict w14:anchorId="6293D7FB">
        <v:shape id="Zone de texte 7099" o:spid="_x0000_s3473" type="#_x0000_t202" style="position:absolute;margin-left:512.65pt;margin-top:764.95pt;width:12pt;height:15.3pt;z-index:-2516568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E7BE846" w14:textId="77777777" w:rsidR="00A204AB" w:rsidRDefault="00A204AB">
                <w:pPr>
                  <w:spacing w:before="4"/>
                  <w:ind w:left="20"/>
                  <w:rPr>
                    <w:i/>
                    <w:sz w:val="26"/>
                  </w:rPr>
                </w:pPr>
              </w:p>
            </w:txbxContent>
          </v:textbox>
          <w10:wrap anchorx="page" anchory="page"/>
        </v:shape>
      </w:pict>
    </w:r>
    <w:r>
      <w:rPr>
        <w:noProof/>
      </w:rPr>
      <w:pict w14:anchorId="2B5737C2">
        <v:shape id="Zone de texte 7098" o:spid="_x0000_s3472" type="#_x0000_t202" style="position:absolute;margin-left:512.65pt;margin-top:764.95pt;width:12pt;height:15.3pt;z-index:-2516568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D0A749C" w14:textId="77777777" w:rsidR="00A204AB" w:rsidRDefault="00A204AB">
                <w:pPr>
                  <w:spacing w:before="10"/>
                  <w:ind w:left="60"/>
                  <w:rPr>
                    <w:rFonts w:ascii="Times New Roman"/>
                    <w:sz w:val="24"/>
                  </w:rPr>
                </w:pPr>
              </w:p>
            </w:txbxContent>
          </v:textbox>
          <w10:wrap anchorx="page" anchory="page"/>
        </v:shape>
      </w:pict>
    </w:r>
    <w:r>
      <w:rPr>
        <w:noProof/>
      </w:rPr>
      <w:pict w14:anchorId="644FEE06">
        <v:shape id="_x0000_s3471" type="#_x0000_t202" alt="" style="position:absolute;margin-left:71.3pt;margin-top:706.9pt;width:7.9pt;height:49.5pt;z-index:-25165687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471" inset="0,0,0,0">
            <w:txbxContent>
              <w:p w14:paraId="2460F22C" w14:textId="77777777" w:rsidR="00A204AB" w:rsidRDefault="00A204AB">
                <w:pPr>
                  <w:spacing w:before="10"/>
                  <w:ind w:left="60"/>
                  <w:rPr>
                    <w:rFonts w:ascii="Times New Roman"/>
                    <w:sz w:val="24"/>
                  </w:rPr>
                </w:pPr>
              </w:p>
            </w:txbxContent>
          </v:textbox>
          <w10:wrap anchorx="page" anchory="page"/>
        </v:shape>
      </w:pict>
    </w:r>
    <w:r>
      <w:rPr>
        <w:noProof/>
      </w:rPr>
      <w:pict w14:anchorId="0305A9E2">
        <v:shape id="Zone de texte 7096" o:spid="_x0000_s3470" type="#_x0000_t202" style="position:absolute;margin-left:512.65pt;margin-top:764.95pt;width:12pt;height:15.3pt;z-index:-2516566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9A9F89A" w14:textId="77777777" w:rsidR="00625A80" w:rsidRDefault="00625A80">
                <w:pPr>
                  <w:spacing w:before="10"/>
                  <w:ind w:left="60"/>
                  <w:rPr>
                    <w:rFonts w:ascii="Times New Roman"/>
                    <w:sz w:val="24"/>
                  </w:rPr>
                </w:pPr>
              </w:p>
            </w:txbxContent>
          </v:textbox>
          <w10:wrap anchorx="page" anchory="page"/>
        </v:shape>
      </w:pict>
    </w:r>
    <w:r>
      <w:rPr>
        <w:noProof/>
      </w:rPr>
      <w:pict w14:anchorId="4F227C6E">
        <v:shape id="Zone de texte 7095" o:spid="_x0000_s3469" type="#_x0000_t202" style="position:absolute;margin-left:512.65pt;margin-top:764.95pt;width:12pt;height:15.3pt;z-index:-2516566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3i/Zv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61538D7" w14:textId="77777777" w:rsidR="00A204AB" w:rsidRDefault="00A204AB"/>
            </w:txbxContent>
          </v:textbox>
          <w10:wrap anchorx="page" anchory="page"/>
        </v:shape>
      </w:pict>
    </w:r>
    <w:r>
      <w:rPr>
        <w:noProof/>
      </w:rPr>
      <w:pict w14:anchorId="4026EDF0">
        <v:shape id="Zone de texte 7094" o:spid="_x0000_s3468" type="#_x0000_t202" style="position:absolute;margin-left:512.65pt;margin-top:764.95pt;width:12pt;height:15.3pt;z-index:-2516568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DB7AFF2" w14:textId="77777777" w:rsidR="00A204AB" w:rsidRDefault="00A204AB"/>
            </w:txbxContent>
          </v:textbox>
          <w10:wrap anchorx="page" anchory="page"/>
        </v:shape>
      </w:pict>
    </w:r>
    <w:r>
      <w:rPr>
        <w:noProof/>
      </w:rPr>
      <w:pict w14:anchorId="570277F1">
        <v:shape id="Zone de texte 7093" o:spid="_x0000_s3467" type="#_x0000_t202" style="position:absolute;margin-left:512.65pt;margin-top:764.95pt;width:12pt;height:15.3pt;z-index:-2516568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0B9F755" w14:textId="77777777" w:rsidR="00A204AB" w:rsidRDefault="00A204AB"/>
            </w:txbxContent>
          </v:textbox>
          <w10:wrap anchorx="page" anchory="page"/>
        </v:shape>
      </w:pict>
    </w:r>
    <w:r>
      <w:rPr>
        <w:noProof/>
      </w:rPr>
      <w:pict w14:anchorId="5A99986C">
        <v:shape id="_x0000_s3466" type="#_x0000_t202" alt="" style="position:absolute;margin-left:71.3pt;margin-top:706.9pt;width:7.9pt;height:49.5pt;z-index:-25165687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466" inset="0,0,0,0">
            <w:txbxContent>
              <w:p w14:paraId="4CBF22CB" w14:textId="77777777" w:rsidR="00625A80" w:rsidRDefault="00625A80"/>
            </w:txbxContent>
          </v:textbox>
          <w10:wrap anchorx="page" anchory="page"/>
        </v:shape>
      </w:pict>
    </w:r>
    <w:r>
      <w:rPr>
        <w:noProof/>
      </w:rPr>
      <w:pict w14:anchorId="7E961C09">
        <v:shape id="Zone de texte 7091" o:spid="_x0000_s3465" type="#_x0000_t202" style="position:absolute;margin-left:512.65pt;margin-top:764.95pt;width:12pt;height:15.3pt;z-index:-2516566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TQUaL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5514BF8" w14:textId="77777777" w:rsidR="00625A80" w:rsidRDefault="00625A80"/>
            </w:txbxContent>
          </v:textbox>
          <w10:wrap anchorx="page" anchory="page"/>
        </v:shape>
      </w:pict>
    </w:r>
    <w:r>
      <w:rPr>
        <w:noProof/>
      </w:rPr>
      <w:pict w14:anchorId="6575799C">
        <v:shape id="Zone de texte 7090" o:spid="_x0000_s3464" type="#_x0000_t202" style="position:absolute;margin-left:512.65pt;margin-top:764.95pt;width:12pt;height:15.3pt;z-index:-2516566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F96A9CA" w14:textId="77777777" w:rsidR="00A204AB" w:rsidRDefault="00A204AB">
                <w:pPr>
                  <w:spacing w:before="10"/>
                  <w:ind w:left="60"/>
                  <w:rPr>
                    <w:rFonts w:ascii="Times New Roman"/>
                    <w:sz w:val="24"/>
                  </w:rPr>
                </w:pPr>
              </w:p>
            </w:txbxContent>
          </v:textbox>
          <w10:wrap anchorx="page" anchory="page"/>
        </v:shape>
      </w:pict>
    </w:r>
    <w:r>
      <w:rPr>
        <w:noProof/>
      </w:rPr>
      <w:pict w14:anchorId="7F6640B5">
        <v:shape id="Zone de texte 7089" o:spid="_x0000_s3463" type="#_x0000_t202" style="position:absolute;margin-left:512.65pt;margin-top:764.95pt;width:12pt;height:15.3pt;z-index:-2516566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72335A7" w14:textId="77777777" w:rsidR="00A204AB" w:rsidRDefault="00A204AB">
                <w:pPr>
                  <w:spacing w:before="38"/>
                  <w:ind w:left="20"/>
                  <w:rPr>
                    <w:i/>
                    <w:sz w:val="26"/>
                  </w:rPr>
                </w:pPr>
              </w:p>
            </w:txbxContent>
          </v:textbox>
          <w10:wrap anchorx="page" anchory="page"/>
        </v:shape>
      </w:pict>
    </w:r>
    <w:r>
      <w:rPr>
        <w:noProof/>
      </w:rPr>
      <w:pict w14:anchorId="3D8DE6D0">
        <v:shape id="Zone de texte 7088" o:spid="_x0000_s3462" type="#_x0000_t202" style="position:absolute;margin-left:512.65pt;margin-top:764.95pt;width:12pt;height:15.3pt;z-index:-2516566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wLdNH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A261BC5" w14:textId="77777777" w:rsidR="00A204AB" w:rsidRDefault="00A204AB">
                <w:pPr>
                  <w:spacing w:before="10"/>
                  <w:ind w:left="60"/>
                  <w:rPr>
                    <w:rFonts w:ascii="Times New Roman"/>
                    <w:sz w:val="24"/>
                  </w:rPr>
                </w:pPr>
              </w:p>
            </w:txbxContent>
          </v:textbox>
          <w10:wrap anchorx="page" anchory="page"/>
        </v:shape>
      </w:pict>
    </w:r>
    <w:r>
      <w:rPr>
        <w:noProof/>
      </w:rPr>
      <w:pict w14:anchorId="64BD60D5">
        <v:shape id="Zone de texte 7087" o:spid="_x0000_s3461" type="#_x0000_t202" style="position:absolute;margin-left:71.3pt;margin-top:706.9pt;width:7.9pt;height:49.5pt;z-index:-251656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c6+wEAAOIDAAAOAAAAZHJzL2Uyb0RvYy54bWysU8Fu2zAMvQ/YPwi6L3YTLCu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T5NN1PF6bFHCp8N9CIa&#10;pUTWlMDV/p5CJKOKU0qs5eDOdl1akM49c3Bi9CTyke/EPIzbUdiqlB8Wy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NhZzr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112DB01" w14:textId="77777777" w:rsidR="00A204AB" w:rsidRDefault="00A204AB"/>
            </w:txbxContent>
          </v:textbox>
          <w10:wrap anchorx="page" anchory="page"/>
        </v:shape>
      </w:pict>
    </w:r>
    <w:r>
      <w:rPr>
        <w:noProof/>
      </w:rPr>
      <w:pict w14:anchorId="266E7B58">
        <v:shape id="Zone de texte 7086" o:spid="_x0000_s3460" type="#_x0000_t202" style="position:absolute;margin-left:512.65pt;margin-top:764.95pt;width:12pt;height:15.3pt;z-index:-2516566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ruIXr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08BB8AA" w14:textId="77777777" w:rsidR="00A204AB" w:rsidRDefault="00A204AB"/>
            </w:txbxContent>
          </v:textbox>
          <w10:wrap anchorx="page" anchory="page"/>
        </v:shape>
      </w:pict>
    </w:r>
    <w:r>
      <w:rPr>
        <w:noProof/>
      </w:rPr>
      <w:pict w14:anchorId="6769C78C">
        <v:shape id="Zone de texte 7085" o:spid="_x0000_s3459" type="#_x0000_t202" style="position:absolute;margin-left:71.3pt;margin-top:706.9pt;width:7.9pt;height:49.5pt;z-index:-2516566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yzc+wEAAOIDAAAOAAAAZHJzL2Uyb0RvYy54bWysU1GP0zAMfkfiP0R5Z+1tYkz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umm6ni/NgjhY8GehGN&#10;UiJrSuDq8EAhklHFOSXWcnBvuy4tSOdeODgxehL5yHdiHsbdKGxVyneLVdQW1eygOrIeBK7H1Pij&#10;sNEC/pRi4KUrJf3YKzRSdJ8cNy5u6NnAs7E7G8ppflrKIMVk3oZpk/cebdMy8jQ+Bzfct9omTc8s&#10;ToR5kZLU0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PXLNz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33CE712" w14:textId="77777777" w:rsidR="00A204AB" w:rsidRDefault="00A204AB"/>
            </w:txbxContent>
          </v:textbox>
          <w10:wrap anchorx="page" anchory="page"/>
        </v:shape>
      </w:pict>
    </w:r>
    <w:r>
      <w:rPr>
        <w:noProof/>
      </w:rPr>
      <w:pict w14:anchorId="13085278">
        <v:shape id="Zone de texte 7084" o:spid="_x0000_s3458" type="#_x0000_t202" style="position:absolute;margin-left:71.3pt;margin-top:706.9pt;width:7.9pt;height:49.5pt;z-index:-2516566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Alhon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DEBD7A0" w14:textId="77777777" w:rsidR="00A204AB" w:rsidRDefault="00A204AB">
                <w:pPr>
                  <w:spacing w:before="10"/>
                  <w:ind w:left="60"/>
                  <w:rPr>
                    <w:rFonts w:ascii="Times New Roman"/>
                    <w:sz w:val="24"/>
                  </w:rPr>
                </w:pPr>
              </w:p>
            </w:txbxContent>
          </v:textbox>
          <w10:wrap anchorx="page" anchory="page"/>
        </v:shape>
      </w:pict>
    </w:r>
    <w:r>
      <w:rPr>
        <w:noProof/>
      </w:rPr>
      <w:pict w14:anchorId="38EE7950">
        <v:shape id="Zone de texte 7083" o:spid="_x0000_s3457" type="#_x0000_t202" style="position:absolute;margin-left:71.3pt;margin-top:706.9pt;width:7.9pt;height:49.5pt;z-index:-2516566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608F0AD" w14:textId="77777777" w:rsidR="00A204AB" w:rsidRDefault="00A204AB">
                <w:pPr>
                  <w:spacing w:before="4"/>
                  <w:ind w:left="20"/>
                  <w:rPr>
                    <w:i/>
                    <w:sz w:val="26"/>
                  </w:rPr>
                </w:pPr>
              </w:p>
            </w:txbxContent>
          </v:textbox>
          <w10:wrap anchorx="page" anchory="page"/>
        </v:shape>
      </w:pict>
    </w:r>
    <w:r>
      <w:rPr>
        <w:noProof/>
      </w:rPr>
      <w:pict w14:anchorId="5B429FCF">
        <v:shape id="Zone de texte 7082" o:spid="_x0000_s3456" type="#_x0000_t202" style="position:absolute;margin-left:512.65pt;margin-top:764.95pt;width:12pt;height:15.3pt;z-index:-2516566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sO205+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874EA38" w14:textId="77777777" w:rsidR="00A204AB" w:rsidRDefault="00A204AB">
                <w:pPr>
                  <w:spacing w:before="4"/>
                  <w:ind w:left="20"/>
                  <w:rPr>
                    <w:i/>
                    <w:sz w:val="26"/>
                  </w:rPr>
                </w:pPr>
              </w:p>
            </w:txbxContent>
          </v:textbox>
          <w10:wrap anchorx="page" anchory="page"/>
        </v:shape>
      </w:pict>
    </w:r>
    <w:r>
      <w:rPr>
        <w:noProof/>
      </w:rPr>
      <w:pict w14:anchorId="5FBB379B">
        <v:shape id="Zone de texte 7081" o:spid="_x0000_s3455" type="#_x0000_t202" style="position:absolute;margin-left:71.3pt;margin-top:706.9pt;width:7.9pt;height:49.5pt;z-index:-2516566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7S+wEAAOI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HrUn58P4/aopoK6j3rQeB6TI0/&#10;Chst4C8pBl66UtLPrUIjRffVcePihh4NPBrV0VBO89NSBikm8zpMm7z1aDctI0/jc3DFfWts0vTM&#10;4kCYFylJPSx93NQ/7ynr+WuufgM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NRftL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888A1D9" w14:textId="77777777" w:rsidR="00A204AB" w:rsidRDefault="00A204AB"/>
            </w:txbxContent>
          </v:textbox>
          <w10:wrap anchorx="page" anchory="page"/>
        </v:shape>
      </w:pict>
    </w:r>
    <w:r>
      <w:rPr>
        <w:noProof/>
      </w:rPr>
      <w:pict w14:anchorId="2A5B3514">
        <v:shape id="Zone de texte 7080" o:spid="_x0000_s3454" type="#_x0000_t202" style="position:absolute;margin-left:71.3pt;margin-top:706.9pt;width:7.9pt;height:49.5pt;z-index:-2516566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Cj1If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CDD706A" w14:textId="77777777" w:rsidR="00A204AB" w:rsidRDefault="00A204AB"/>
            </w:txbxContent>
          </v:textbox>
          <w10:wrap anchorx="page" anchory="page"/>
        </v:shape>
      </w:pict>
    </w:r>
    <w:r>
      <w:rPr>
        <w:noProof/>
      </w:rPr>
      <w:pict w14:anchorId="58D3D4AB">
        <v:shape id="Zone de texte 7079" o:spid="_x0000_s3453" type="#_x0000_t202" style="position:absolute;margin-left:512.65pt;margin-top:764.95pt;width:12pt;height:15.3pt;z-index:-2516566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3A4960B" w14:textId="77777777" w:rsidR="00A204AB" w:rsidRDefault="00A204AB">
                <w:pPr>
                  <w:spacing w:before="10"/>
                  <w:ind w:left="60"/>
                  <w:rPr>
                    <w:rFonts w:ascii="Times New Roman"/>
                    <w:sz w:val="24"/>
                  </w:rPr>
                </w:pPr>
              </w:p>
            </w:txbxContent>
          </v:textbox>
          <w10:wrap anchorx="page" anchory="page"/>
        </v:shape>
      </w:pict>
    </w:r>
    <w:r>
      <w:rPr>
        <w:noProof/>
      </w:rPr>
      <w:pict w14:anchorId="0BB3EAB8">
        <v:shape id="Zone de texte 7078" o:spid="_x0000_s3452" type="#_x0000_t202" style="position:absolute;margin-left:71.3pt;margin-top:706.9pt;width:7.9pt;height:49.5pt;z-index:-25165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luh+wEAAOIDAAAOAAAAZHJzL2Uyb0RvYy54bWysU8Fu2zAMvQ/YPwi6L3bTNSuMOEXXrsOA&#10;bivQ9AMUWbaF2aJGKrGzrx+lxOm63YpdBIqkHt8jqeXV2HdiZ5AsuFKezXIpjNNQWdeU8ml99+5S&#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aXi4s03UwV02OPFD4b6EU0&#10;SomsKYGr3T2FSEYVU0qs5eDOdl1akM69cHBi9CTyke+BeRg3o7BVKT+8v4jaopoNVHvWg8D1mBp/&#10;FDZawF9SDLx0paSfW4VGiu6L48bFDZ0MnIzNZCin+WkpgxQH8yYcNnnr0TYtIx/G5+Ca+1bbpOmZ&#10;xZEwL1KSelz6uKl/3lPW89dc/Q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uKW6H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D557212"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7E66D5D0">
        <v:shape id="Zone de texte 7077" o:spid="_x0000_s3451" type="#_x0000_t202" style="position:absolute;margin-left:512.65pt;margin-top:764.95pt;width:12pt;height:15.3pt;z-index:-2516566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0C16B25" w14:textId="77777777" w:rsidR="00A204AB" w:rsidRDefault="00A204AB"/>
            </w:txbxContent>
          </v:textbox>
          <w10:wrap anchorx="page" anchory="page"/>
        </v:shape>
      </w:pict>
    </w:r>
    <w:r>
      <w:rPr>
        <w:noProof/>
      </w:rPr>
      <w:pict w14:anchorId="31E3BE14">
        <v:shape id="Zone de texte 7076" o:spid="_x0000_s3450" type="#_x0000_t202" style="position:absolute;margin-left:512.65pt;margin-top:764.95pt;width:12pt;height:15.3pt;z-index:-2516566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B7DDF21" w14:textId="77777777" w:rsidR="00A204AB" w:rsidRDefault="00A204AB">
                <w:pPr>
                  <w:spacing w:before="4"/>
                  <w:ind w:left="20"/>
                  <w:rPr>
                    <w:i/>
                    <w:sz w:val="26"/>
                  </w:rPr>
                </w:pPr>
              </w:p>
            </w:txbxContent>
          </v:textbox>
          <w10:wrap anchorx="page" anchory="page"/>
        </v:shape>
      </w:pict>
    </w:r>
    <w:r>
      <w:rPr>
        <w:noProof/>
      </w:rPr>
      <w:pict w14:anchorId="1369903D">
        <v:shape id="Zone de texte 7075" o:spid="_x0000_s3449" type="#_x0000_t202" style="position:absolute;margin-left:512.65pt;margin-top:764.95pt;width:12pt;height:15.3pt;z-index:-2516566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6D2A19C"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15A1C55A">
        <v:shape id="Zone de texte 7074" o:spid="_x0000_s3448" type="#_x0000_t202" style="position:absolute;margin-left:71.3pt;margin-top:706.9pt;width:7.9pt;height:49.5pt;z-index:-2516566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3ZRez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D7B9711"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73B4158B">
        <v:shape id="Zone de texte 7073" o:spid="_x0000_s3447" type="#_x0000_t202" style="position:absolute;margin-left:71.3pt;margin-top:706.9pt;width:7.9pt;height:49.5pt;z-index:-2516566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R/BYr+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0E99E8D0" w14:textId="77777777" w:rsidR="00A204AB" w:rsidRDefault="00A204AB">
                <w:pPr>
                  <w:spacing w:before="10"/>
                  <w:ind w:left="60"/>
                  <w:rPr>
                    <w:rFonts w:ascii="Times New Roman"/>
                    <w:sz w:val="24"/>
                  </w:rPr>
                </w:pPr>
              </w:p>
            </w:txbxContent>
          </v:textbox>
          <w10:wrap anchorx="page" anchory="page"/>
        </v:shape>
      </w:pict>
    </w:r>
    <w:r>
      <w:rPr>
        <w:noProof/>
      </w:rPr>
      <w:pict w14:anchorId="0F812E74">
        <v:shape id="Zone de texte 7072" o:spid="_x0000_s3446" type="#_x0000_t202" style="position:absolute;margin-left:512.65pt;margin-top:764.95pt;width:12pt;height:15.3pt;z-index:-2516566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6670C9" w14:textId="77777777" w:rsidR="00B20028" w:rsidRDefault="00B20028">
                <w:pPr>
                  <w:spacing w:before="10"/>
                  <w:ind w:left="60"/>
                  <w:rPr>
                    <w:rFonts w:ascii="Times New Roman"/>
                    <w:sz w:val="24"/>
                  </w:rPr>
                </w:pPr>
              </w:p>
            </w:txbxContent>
          </v:textbox>
          <w10:wrap anchorx="page" anchory="page"/>
        </v:shape>
      </w:pict>
    </w:r>
    <w:r>
      <w:rPr>
        <w:noProof/>
      </w:rPr>
      <w:pict w14:anchorId="1A9144E6">
        <v:shape id="Zone de texte 7071" o:spid="_x0000_s3445" type="#_x0000_t202" style="position:absolute;margin-left:71.3pt;margin-top:706.9pt;width:7.9pt;height:49.5pt;z-index:-2516566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OA+wEAAOIDAAAOAAAAZHJzL2Uyb0RvYy54bWysU8Fu2zAMvQ/YPwi6L3ZTNCu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xVyo8X8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cZQ4D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AD87E9C" w14:textId="77777777" w:rsidR="00A204AB" w:rsidRDefault="00A204AB">
                <w:pPr>
                  <w:spacing w:before="4"/>
                  <w:ind w:left="20"/>
                  <w:rPr>
                    <w:i/>
                    <w:sz w:val="26"/>
                  </w:rPr>
                </w:pPr>
              </w:p>
            </w:txbxContent>
          </v:textbox>
          <w10:wrap anchorx="page" anchory="page"/>
        </v:shape>
      </w:pict>
    </w:r>
    <w:r>
      <w:rPr>
        <w:noProof/>
      </w:rPr>
      <w:pict w14:anchorId="78D6B964">
        <v:shape id="Zone de texte 7070" o:spid="_x0000_s3444" type="#_x0000_t202" style="position:absolute;margin-left:512.65pt;margin-top:764.95pt;width:12pt;height:15.3pt;z-index:-2516566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6WBcD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80A92D6" w14:textId="77777777" w:rsidR="00A204AB" w:rsidRDefault="00A204AB">
                <w:pPr>
                  <w:spacing w:line="316" w:lineRule="exact"/>
                  <w:ind w:left="20"/>
                  <w:rPr>
                    <w:i/>
                    <w:sz w:val="26"/>
                  </w:rPr>
                </w:pPr>
              </w:p>
            </w:txbxContent>
          </v:textbox>
          <w10:wrap anchorx="page" anchory="page"/>
        </v:shape>
      </w:pict>
    </w:r>
    <w:r>
      <w:rPr>
        <w:noProof/>
      </w:rPr>
      <w:pict w14:anchorId="29C1F231">
        <v:shape id="Zone de texte 7069" o:spid="_x0000_s3443" type="#_x0000_t202" style="position:absolute;margin-left:512.65pt;margin-top:764.95pt;width:12pt;height:15.3pt;z-index:-2516566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ZNILP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EE0CC92" w14:textId="77777777" w:rsidR="00625A80" w:rsidRDefault="00625A80">
                <w:pPr>
                  <w:spacing w:before="10"/>
                  <w:ind w:left="60"/>
                  <w:rPr>
                    <w:rFonts w:ascii="Times New Roman"/>
                    <w:sz w:val="24"/>
                  </w:rPr>
                </w:pPr>
              </w:p>
            </w:txbxContent>
          </v:textbox>
          <w10:wrap anchorx="page" anchory="page"/>
        </v:shape>
      </w:pict>
    </w:r>
    <w:r>
      <w:rPr>
        <w:noProof/>
      </w:rPr>
      <w:pict w14:anchorId="167BFEBE">
        <v:shape id="Zone de texte 7068" o:spid="_x0000_s3442" type="#_x0000_t202" style="position:absolute;margin-left:512.65pt;margin-top:764.95pt;width:12pt;height:15.3pt;z-index:-2516566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W/iub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A8799FA" w14:textId="77777777" w:rsidR="00625A80" w:rsidRDefault="00625A80">
                <w:pPr>
                  <w:spacing w:before="10"/>
                  <w:ind w:left="60"/>
                  <w:rPr>
                    <w:rFonts w:ascii="Times New Roman"/>
                    <w:sz w:val="24"/>
                  </w:rPr>
                </w:pPr>
              </w:p>
            </w:txbxContent>
          </v:textbox>
          <w10:wrap anchorx="page" anchory="page"/>
        </v:shape>
      </w:pict>
    </w:r>
    <w:r>
      <w:rPr>
        <w:noProof/>
      </w:rPr>
      <w:pict w14:anchorId="38D05F80">
        <v:shape id="Zone de texte 7067" o:spid="_x0000_s3441" type="#_x0000_t202" style="position:absolute;margin-left:512.65pt;margin-top:764.95pt;width:12pt;height:15.3pt;z-index:-251656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CodRj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230B96A" w14:textId="77777777" w:rsidR="00625A80" w:rsidRDefault="00625A80">
                <w:pPr>
                  <w:spacing w:before="10"/>
                  <w:ind w:left="60"/>
                  <w:rPr>
                    <w:rFonts w:ascii="Times New Roman"/>
                    <w:sz w:val="24"/>
                  </w:rPr>
                </w:pPr>
              </w:p>
            </w:txbxContent>
          </v:textbox>
          <w10:wrap anchorx="page" anchory="page"/>
        </v:shape>
      </w:pict>
    </w:r>
    <w:r>
      <w:rPr>
        <w:noProof/>
      </w:rPr>
      <w:pict w14:anchorId="6D23C63F">
        <v:shape id="Zone de texte 7066" o:spid="_x0000_s3440" type="#_x0000_t202" style="position:absolute;margin-left:512.65pt;margin-top:764.95pt;width:12pt;height:15.3pt;z-index:-2516566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MNa303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8DE8DBC" w14:textId="77777777" w:rsidR="00A204AB" w:rsidRDefault="00A204AB">
                <w:pPr>
                  <w:spacing w:before="10"/>
                  <w:ind w:left="60"/>
                  <w:rPr>
                    <w:rFonts w:ascii="Times New Roman"/>
                    <w:sz w:val="24"/>
                  </w:rPr>
                </w:pPr>
              </w:p>
            </w:txbxContent>
          </v:textbox>
          <w10:wrap anchorx="page" anchory="page"/>
        </v:shape>
      </w:pict>
    </w:r>
    <w:r>
      <w:rPr>
        <w:noProof/>
      </w:rPr>
      <w:pict w14:anchorId="55768202">
        <v:shape id="Zone de texte 7065" o:spid="_x0000_s3439" type="#_x0000_t202" style="position:absolute;margin-left:512.65pt;margin-top:764.95pt;width:12pt;height:15.3pt;z-index:-2516566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7+/AEAAOIDAAAOAAAAZHJzL2Uyb0RvYy54bWysU21v1DAM/o7Ef4jynWvv2G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fL85yjmgOzT+cvZ2n6WaqOD72SOGzgUFE&#10;o5TImhK42t5RiGRUcUyJtRzc2r5PC9K7Jw5OjJ5EPvLdMw9TNQlbl/L9+UX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MAePv7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B2ED59F" w14:textId="77777777" w:rsidR="00A204AB" w:rsidRDefault="00A204AB">
                <w:pPr>
                  <w:spacing w:line="316" w:lineRule="exact"/>
                  <w:ind w:left="20"/>
                  <w:rPr>
                    <w:i/>
                    <w:sz w:val="26"/>
                  </w:rPr>
                </w:pPr>
              </w:p>
            </w:txbxContent>
          </v:textbox>
          <w10:wrap anchorx="page" anchory="page"/>
        </v:shape>
      </w:pict>
    </w:r>
    <w:r>
      <w:rPr>
        <w:noProof/>
      </w:rPr>
      <w:pict w14:anchorId="1B7AD27C">
        <v:shape id="Zone de texte 7064" o:spid="_x0000_s3438" type="#_x0000_t202" style="position:absolute;margin-left:512.65pt;margin-top:764.95pt;width:12pt;height:15.3pt;z-index:-2516568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PslKv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CE3DE6A" w14:textId="77777777" w:rsidR="00625A80" w:rsidRDefault="00625A80">
                <w:pPr>
                  <w:spacing w:before="10"/>
                  <w:ind w:left="60"/>
                  <w:rPr>
                    <w:rFonts w:ascii="Times New Roman"/>
                    <w:sz w:val="24"/>
                  </w:rPr>
                </w:pPr>
              </w:p>
            </w:txbxContent>
          </v:textbox>
          <w10:wrap anchorx="page" anchory="page"/>
        </v:shape>
      </w:pict>
    </w:r>
    <w:r>
      <w:rPr>
        <w:noProof/>
      </w:rPr>
      <w:pict w14:anchorId="202A6974">
        <v:shape id="Zone de texte 7063" o:spid="_x0000_s3437" type="#_x0000_t202" style="position:absolute;margin-left:512.65pt;margin-top:764.95pt;width:12pt;height:15.3pt;z-index:-2516568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6148E42" w14:textId="77777777" w:rsidR="00A204AB" w:rsidRDefault="00A204AB">
                <w:pPr>
                  <w:spacing w:before="4"/>
                  <w:ind w:left="20"/>
                  <w:rPr>
                    <w:i/>
                    <w:sz w:val="26"/>
                  </w:rPr>
                </w:pPr>
              </w:p>
            </w:txbxContent>
          </v:textbox>
          <w10:wrap anchorx="page" anchory="page"/>
        </v:shape>
      </w:pict>
    </w:r>
    <w:r>
      <w:rPr>
        <w:noProof/>
      </w:rPr>
      <w:pict w14:anchorId="147B0BB9">
        <v:shape id="Zone de texte 7062" o:spid="_x0000_s3436" type="#_x0000_t202" style="position:absolute;margin-left:512.65pt;margin-top:764.95pt;width:12pt;height:15.3pt;z-index:-2516568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4BC6C79" w14:textId="77777777" w:rsidR="00A204AB" w:rsidRDefault="00A204AB">
                <w:pPr>
                  <w:spacing w:before="4"/>
                  <w:ind w:left="20"/>
                  <w:rPr>
                    <w:i/>
                    <w:sz w:val="26"/>
                  </w:rPr>
                </w:pPr>
              </w:p>
            </w:txbxContent>
          </v:textbox>
          <w10:wrap anchorx="page" anchory="page"/>
        </v:shape>
      </w:pict>
    </w:r>
    <w:r>
      <w:rPr>
        <w:noProof/>
      </w:rPr>
      <w:pict w14:anchorId="39EDF499">
        <v:shape id="Zone de texte 7061" o:spid="_x0000_s3435" type="#_x0000_t202" style="position:absolute;margin-left:512.65pt;margin-top:764.95pt;width:12pt;height:15.3pt;z-index:-25165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8F4445B" w14:textId="77777777" w:rsidR="00625A80" w:rsidRDefault="00625A80"/>
            </w:txbxContent>
          </v:textbox>
          <w10:wrap anchorx="page" anchory="page"/>
        </v:shape>
      </w:pict>
    </w:r>
    <w:r>
      <w:rPr>
        <w:noProof/>
      </w:rPr>
      <w:pict w14:anchorId="1DD2F3B0">
        <v:shape id="Zone de texte 7060" o:spid="_x0000_s3434" type="#_x0000_t202" style="position:absolute;margin-left:71.3pt;margin-top:706.9pt;width:7.9pt;height:49.5pt;z-index:-2516568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q4j+wEAAOIDAAAOAAAAZHJzL2Uyb0RvYy54bWysU8Fu2zAMvQ/YPwi6L3YTLCu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T5NN1PF6bFHCp8N9CIa&#10;pUTWlMDV/p5CJKOKU0qs5eDOdl1akM49c3Bi9CTyke/EPIzbUdiqlB+Wi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gyriP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CDE726B" w14:textId="77777777" w:rsidR="00A204AB" w:rsidRDefault="00A204AB">
                <w:pPr>
                  <w:spacing w:before="4"/>
                  <w:ind w:left="20"/>
                  <w:rPr>
                    <w:i/>
                    <w:sz w:val="26"/>
                  </w:rPr>
                </w:pPr>
              </w:p>
            </w:txbxContent>
          </v:textbox>
          <w10:wrap anchorx="page" anchory="page"/>
        </v:shape>
      </w:pict>
    </w:r>
    <w:r>
      <w:rPr>
        <w:noProof/>
      </w:rPr>
      <w:pict w14:anchorId="61EC9C76">
        <v:shape id="Zone de texte 7059" o:spid="_x0000_s3433" type="#_x0000_t202" style="position:absolute;margin-left:512.65pt;margin-top:764.95pt;width:12pt;height:15.3pt;z-index:-2516568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ABB614F" w14:textId="77777777" w:rsidR="00A204AB" w:rsidRDefault="00A204AB">
                <w:pPr>
                  <w:spacing w:before="4"/>
                  <w:ind w:left="20"/>
                  <w:rPr>
                    <w:i/>
                    <w:sz w:val="26"/>
                  </w:rPr>
                </w:pPr>
              </w:p>
            </w:txbxContent>
          </v:textbox>
          <w10:wrap anchorx="page" anchory="page"/>
        </v:shape>
      </w:pict>
    </w:r>
    <w:r>
      <w:rPr>
        <w:noProof/>
      </w:rPr>
      <w:pict w14:anchorId="1D96A2C6">
        <v:shape id="Zone de texte 7058" o:spid="_x0000_s3432" type="#_x0000_t202" style="position:absolute;margin-left:71.3pt;margin-top:706.9pt;width:7.9pt;height:49.5pt;z-index:-2516568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EF+wEAAOIDAAAOAAAAZHJzL2Uyb0RvYy54bWysU8Fu2zAMvQ/YPwi6L3ZTNCu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xVyo+Li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MbIQX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A640879" w14:textId="77777777" w:rsidR="00625A80" w:rsidRDefault="00625A80"/>
            </w:txbxContent>
          </v:textbox>
          <w10:wrap anchorx="page" anchory="page"/>
        </v:shape>
      </w:pict>
    </w:r>
    <w:r>
      <w:rPr>
        <w:noProof/>
      </w:rPr>
      <w:pict w14:anchorId="1713AC74">
        <v:shape id="Zone de texte 7057" o:spid="_x0000_s3431" type="#_x0000_t202" style="position:absolute;margin-left:71.3pt;margin-top:706.9pt;width:7.9pt;height:49.5pt;z-index:-2516569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N77+wEAAOIDAAAOAAAAZHJzL2Uyb0RvYy54bWysU8Fu2zAMvQ/YPwi6L3ZTLCu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m2abqaK02OPFD4a6EU0&#10;SomsKYGrwwOFSEYVp5RYy8G97bq0IJ174eDE6EnkI9+JeRh3o7BVKd+tVlFbVLOD6sh6ELgeU+OP&#10;wkYL+FOKgZeulPRjr9BI0X1y3Li4oScDT8buZCin+WkpgxSTeRumTd57tE3LyNP4HNxw32qbND2z&#10;mAnzIiWp8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YM3vv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265BC0B" w14:textId="77777777" w:rsidR="00625A80" w:rsidRDefault="00625A80"/>
            </w:txbxContent>
          </v:textbox>
          <w10:wrap anchorx="page" anchory="page"/>
        </v:shape>
      </w:pict>
    </w:r>
    <w:r>
      <w:rPr>
        <w:noProof/>
      </w:rPr>
      <w:pict w14:anchorId="7C6BF633">
        <v:shape id="Zone de texte 7056" o:spid="_x0000_s3430" type="#_x0000_t202" style="position:absolute;margin-left:71.3pt;margin-top:706.9pt;width:7.9pt;height:49.5pt;z-index:-2516568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Su+wEAAOIDAAAOAAAAZHJzL2Uyb0RvYy54bWysU8Fu2zAMvQ/YPwi6L3ZTLC2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Jimm6ni+NgjhS8GehGN&#10;UiJrSuBqd08hklHFMSXWcnBnuy4tSOdeODgxehL5yPfAPIybUdiqlBeLi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X+dK7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E3BD9D7" w14:textId="77777777" w:rsidR="00A204AB" w:rsidRDefault="00A204AB"/>
            </w:txbxContent>
          </v:textbox>
          <w10:wrap anchorx="page" anchory="page"/>
        </v:shape>
      </w:pict>
    </w:r>
    <w:r>
      <w:rPr>
        <w:noProof/>
      </w:rPr>
      <w:pict w14:anchorId="763972EC">
        <v:shape id="Zone de texte 7055" o:spid="_x0000_s3429" type="#_x0000_t202" style="position:absolute;margin-left:512.65pt;margin-top:764.95pt;width:12pt;height:15.3pt;z-index:-2516568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zHeQj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037D268" w14:textId="77777777" w:rsidR="00A204AB" w:rsidRDefault="00A204AB"/>
            </w:txbxContent>
          </v:textbox>
          <w10:wrap anchorx="page" anchory="page"/>
        </v:shape>
      </w:pict>
    </w:r>
    <w:r>
      <w:rPr>
        <w:noProof/>
      </w:rPr>
      <w:pict w14:anchorId="446D3617">
        <v:shape id="Zone de texte 7054" o:spid="_x0000_s3428" type="#_x0000_t202" style="position:absolute;margin-left:71.3pt;margin-top:706.9pt;width:7.9pt;height:49.5pt;z-index:-2516568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D9I+wEAAOI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HrUn5YfIzaopoK6j3rQeB6TI0/&#10;Chst4C8pBl66UtLPrUIjRffVcePihk4GTkY1GcppflrKIMXBvA6HTd56tJuWkQ/jc3DFfWts0vTM&#10;4kiYFylJPS593NQ/7ynr+WuufgM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VIP0j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52273AF" w14:textId="77777777" w:rsidR="00625A80" w:rsidRDefault="00625A80"/>
            </w:txbxContent>
          </v:textbox>
          <w10:wrap anchorx="page" anchory="page"/>
        </v:shape>
      </w:pict>
    </w:r>
    <w:r>
      <w:rPr>
        <w:noProof/>
      </w:rPr>
      <w:pict w14:anchorId="11A98C6C">
        <v:shape id="Zone de texte 7053" o:spid="_x0000_s3427" type="#_x0000_t202" style="position:absolute;margin-left:71.3pt;margin-top:706.9pt;width:7.9pt;height:49.5pt;z-index:-251656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2FCADAF" w14:textId="77777777" w:rsidR="00625A80" w:rsidRDefault="00625A80"/>
            </w:txbxContent>
          </v:textbox>
          <w10:wrap anchorx="page" anchory="page"/>
        </v:shape>
      </w:pict>
    </w:r>
    <w:r>
      <w:rPr>
        <w:noProof/>
      </w:rPr>
      <w:pict w14:anchorId="3E78AB28">
        <v:shape id="Zone de texte 7052" o:spid="_x0000_s3426" type="#_x0000_t202" style="position:absolute;margin-left:512.65pt;margin-top:764.95pt;width:12pt;height:15.3pt;z-index:-2516568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1573F04" w14:textId="77777777" w:rsidR="00A204AB" w:rsidRDefault="00A204AB"/>
            </w:txbxContent>
          </v:textbox>
          <w10:wrap anchorx="page" anchory="page"/>
        </v:shape>
      </w:pict>
    </w:r>
    <w:r>
      <w:rPr>
        <w:noProof/>
      </w:rPr>
      <w:pict w14:anchorId="5D5E80A2">
        <v:shape id="Zone de texte 7051" o:spid="_x0000_s3425" type="#_x0000_t202" style="position:absolute;margin-left:71.3pt;margin-top:706.9pt;width:7.9pt;height:49.5pt;z-index:-2516568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kk+wEAAOIDAAAOAAAAZHJzL2Uyb0RvYy54bWysU8Fu2zAMvQ/YPwi6L3ZTLC2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Jimm6ni+NgjhS8GehGN&#10;UiJrSuBqd08hklHFMSXWcnBnuy4tSOdeODgxehL5yPfAPIybUdiqlBcX8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IOST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6C3E1E7" w14:textId="77777777" w:rsidR="00625A80" w:rsidRDefault="00625A80"/>
            </w:txbxContent>
          </v:textbox>
          <w10:wrap anchorx="page" anchory="page"/>
        </v:shape>
      </w:pict>
    </w:r>
    <w:r>
      <w:rPr>
        <w:noProof/>
      </w:rPr>
      <w:pict w14:anchorId="17E4BB18">
        <v:shape id="Zone de texte 7050" o:spid="_x0000_s3424" type="#_x0000_t202" style="position:absolute;margin-left:512.65pt;margin-top:764.95pt;width:12pt;height:15.3pt;z-index:-2516568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MYHf2T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84A6FCB" w14:textId="77777777" w:rsidR="00A204AB" w:rsidRDefault="00A204AB">
                <w:pPr>
                  <w:spacing w:before="10"/>
                  <w:ind w:left="60"/>
                  <w:rPr>
                    <w:rFonts w:ascii="Times New Roman"/>
                    <w:sz w:val="24"/>
                  </w:rPr>
                </w:pPr>
              </w:p>
            </w:txbxContent>
          </v:textbox>
          <w10:wrap anchorx="page" anchory="page"/>
        </v:shape>
      </w:pict>
    </w:r>
    <w:r>
      <w:rPr>
        <w:noProof/>
      </w:rPr>
      <w:pict w14:anchorId="30710895">
        <v:shape id="Zone de texte 7049" o:spid="_x0000_s3423" type="#_x0000_t202" style="position:absolute;margin-left:512.65pt;margin-top:764.95pt;width:12pt;height:15.3pt;z-index:-2516568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43B4D7A" w14:textId="77777777" w:rsidR="00A204AB" w:rsidRDefault="00A204AB"/>
            </w:txbxContent>
          </v:textbox>
          <w10:wrap anchorx="page" anchory="page"/>
        </v:shape>
      </w:pict>
    </w:r>
    <w:r>
      <w:rPr>
        <w:noProof/>
      </w:rPr>
      <w:pict w14:anchorId="5F8D775D">
        <v:shape id="Zone de texte 7048" o:spid="_x0000_s3422" type="#_x0000_t202" style="position:absolute;margin-left:512.65pt;margin-top:764.95pt;width:12pt;height:15.3pt;z-index:-2516568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0u8EL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10609E0" w14:textId="77777777" w:rsidR="00A204AB" w:rsidRDefault="00A204AB"/>
            </w:txbxContent>
          </v:textbox>
          <w10:wrap anchorx="page" anchory="page"/>
        </v:shape>
      </w:pict>
    </w:r>
    <w:r>
      <w:rPr>
        <w:noProof/>
      </w:rPr>
      <w:pict w14:anchorId="166DB222">
        <v:shape id="Zone de texte 7047" o:spid="_x0000_s3421" type="#_x0000_t202" style="position:absolute;margin-left:71.3pt;margin-top:706.9pt;width:7.9pt;height:49.5pt;z-index:-2516568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OOp+wEAAOIDAAAOAAAAZHJzL2Uyb0RvYy54bWysU8Fu2zAMvQ/YPwi6L3ZTLC2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Jimm6ni+NgjhS8GehGN&#10;UiJrSuBqd08hklHFMSXWcnBnuy4tSOdeODgxehL5yPfAPIybUdiqlBcXi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JE46n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47E7803" w14:textId="77777777" w:rsidR="00A204AB" w:rsidRDefault="00A204AB">
                <w:pPr>
                  <w:spacing w:before="10"/>
                  <w:ind w:left="60"/>
                  <w:rPr>
                    <w:rFonts w:ascii="Times New Roman"/>
                    <w:sz w:val="24"/>
                  </w:rPr>
                </w:pPr>
              </w:p>
            </w:txbxContent>
          </v:textbox>
          <w10:wrap anchorx="page" anchory="page"/>
        </v:shape>
      </w:pict>
    </w:r>
    <w:r>
      <w:rPr>
        <w:noProof/>
      </w:rPr>
      <w:pict w14:anchorId="796504A6">
        <v:shape id="Zone de texte 7046" o:spid="_x0000_s3420" type="#_x0000_t202" style="position:absolute;margin-left:71.3pt;margin-top:706.9pt;width:7.9pt;height:49.5pt;z-index:-2516568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G2Sfz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0BCE90F" w14:textId="77777777" w:rsidR="00A204AB" w:rsidRDefault="00A204AB">
                <w:pPr>
                  <w:spacing w:before="10"/>
                  <w:ind w:left="60"/>
                  <w:rPr>
                    <w:rFonts w:ascii="Times New Roman"/>
                    <w:sz w:val="24"/>
                  </w:rPr>
                </w:pPr>
              </w:p>
            </w:txbxContent>
          </v:textbox>
          <w10:wrap anchorx="page" anchory="page"/>
        </v:shape>
      </w:pict>
    </w:r>
    <w:r>
      <w:rPr>
        <w:noProof/>
      </w:rPr>
      <w:pict w14:anchorId="55B076AC">
        <v:shape id="Zone de texte 7045" o:spid="_x0000_s3419" type="#_x0000_t202" style="position:absolute;margin-left:512.65pt;margin-top:764.95pt;width:12pt;height:15.3pt;z-index:-2516568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iPRFr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E83864F" w14:textId="77777777" w:rsidR="00A204AB" w:rsidRDefault="00A204AB"/>
            </w:txbxContent>
          </v:textbox>
          <w10:wrap anchorx="page" anchory="page"/>
        </v:shape>
      </w:pict>
    </w:r>
    <w:r>
      <w:rPr>
        <w:noProof/>
      </w:rPr>
      <w:pict w14:anchorId="68D0D55C">
        <v:shape id="Zone de texte 7044" o:spid="_x0000_s3418" type="#_x0000_t202" style="position:absolute;margin-left:71.3pt;margin-top:706.9pt;width:7.9pt;height:49.5pt;z-index:-2516568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EAAhr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132CB2C" w14:textId="77777777" w:rsidR="00A204AB" w:rsidRDefault="00A204AB"/>
            </w:txbxContent>
          </v:textbox>
          <w10:wrap anchorx="page" anchory="page"/>
        </v:shape>
      </w:pict>
    </w:r>
    <w:r>
      <w:rPr>
        <w:noProof/>
      </w:rPr>
      <w:pict w14:anchorId="662B9239">
        <v:shape id="Zone de texte 7043" o:spid="_x0000_s3417" type="#_x0000_t202" style="position:absolute;margin-left:512.65pt;margin-top:764.95pt;width:12pt;height:15.3pt;z-index:-25165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1C36F64" w14:textId="77777777" w:rsidR="00A204AB" w:rsidRDefault="00A204AB">
                <w:pPr>
                  <w:spacing w:before="10"/>
                  <w:ind w:left="60"/>
                  <w:rPr>
                    <w:rFonts w:ascii="Times New Roman"/>
                    <w:sz w:val="24"/>
                  </w:rPr>
                </w:pPr>
              </w:p>
            </w:txbxContent>
          </v:textbox>
          <w10:wrap anchorx="page" anchory="page"/>
        </v:shape>
      </w:pict>
    </w:r>
    <w:r>
      <w:rPr>
        <w:noProof/>
      </w:rPr>
      <w:pict w14:anchorId="48384F2A">
        <v:shape id="Zone de texte 7042" o:spid="_x0000_s3416" type="#_x0000_t202" style="position:absolute;margin-left:512.65pt;margin-top:764.95pt;width:12pt;height:15.3pt;z-index:-2516569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7093CF0" w14:textId="77777777" w:rsidR="00A204AB" w:rsidRDefault="00A204AB">
                <w:pPr>
                  <w:spacing w:before="10"/>
                  <w:ind w:left="60"/>
                  <w:rPr>
                    <w:rFonts w:ascii="Times New Roman"/>
                    <w:sz w:val="24"/>
                  </w:rPr>
                </w:pPr>
              </w:p>
            </w:txbxContent>
          </v:textbox>
          <w10:wrap anchorx="page" anchory="page"/>
        </v:shape>
      </w:pict>
    </w:r>
    <w:r>
      <w:rPr>
        <w:noProof/>
      </w:rPr>
      <w:pict w14:anchorId="65A97868">
        <v:shape id="Zone de texte 7041" o:spid="_x0000_s3415" type="#_x0000_t202" style="position:absolute;margin-left:512.65pt;margin-top:764.95pt;width:12pt;height:15.3pt;z-index:-2516569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tFb6j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2A1A6AB" w14:textId="77777777" w:rsidR="00A204AB" w:rsidRDefault="00A204AB"/>
            </w:txbxContent>
          </v:textbox>
          <w10:wrap anchorx="page" anchory="page"/>
        </v:shape>
      </w:pict>
    </w:r>
    <w:r>
      <w:rPr>
        <w:noProof/>
      </w:rPr>
      <w:pict w14:anchorId="48C5151E">
        <v:shape id="Zone de texte 7040" o:spid="_x0000_s3414" type="#_x0000_t202" style="position:absolute;margin-left:512.65pt;margin-top:764.95pt;width:12pt;height:15.3pt;z-index:-2516568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8X9/AEAAOIDAAAOAAAAZHJzL2Uyb0RvYy54bWysU21v1DAM/o7Ef4jynWvvNm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XZznHNEcmn84P5un6WaqOD72SOGzgUFE&#10;o5TImhK42t5RiGRUcUyJtRzc2r5PC9K7Jw5OjJ5EPvLdMw9TNQlbl/L9xVn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i3xf3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AB5DAC3" w14:textId="77777777" w:rsidR="00A204AB" w:rsidRDefault="00A204AB"/>
            </w:txbxContent>
          </v:textbox>
          <w10:wrap anchorx="page" anchory="page"/>
        </v:shape>
      </w:pict>
    </w:r>
    <w:r>
      <w:rPr>
        <w:noProof/>
      </w:rPr>
      <w:pict w14:anchorId="75F04538">
        <v:shape id="Zone de texte 7039" o:spid="_x0000_s3413" type="#_x0000_t202" style="position:absolute;margin-left:512.65pt;margin-top:764.95pt;width:12pt;height:15.3pt;z-index:-2516569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0BAADED" w14:textId="77777777" w:rsidR="00A204AB" w:rsidRDefault="00A204AB">
                <w:pPr>
                  <w:spacing w:before="10"/>
                  <w:ind w:left="60"/>
                  <w:rPr>
                    <w:rFonts w:ascii="Times New Roman"/>
                    <w:sz w:val="24"/>
                  </w:rPr>
                </w:pPr>
              </w:p>
            </w:txbxContent>
          </v:textbox>
          <w10:wrap anchorx="page" anchory="page"/>
        </v:shape>
      </w:pict>
    </w:r>
    <w:r>
      <w:rPr>
        <w:noProof/>
      </w:rPr>
      <w:pict w14:anchorId="6DDF0C1B">
        <v:shape id="Zone de texte 7038" o:spid="_x0000_s3412" type="#_x0000_t202" style="position:absolute;margin-left:512.65pt;margin-top:764.95pt;width:12pt;height:15.3pt;z-index:-251656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krb/AEAAOIDAAAOAAAAZHJzL2Uyb0RvYy54bWysU21v1DAM/o7Ef4jynWvv2G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fL85yjmgOzT+cvZ2n6WaqOD72SOGzgUFE&#10;o5TImhK42t5RiGRUcUyJtRzc2r5PC9K7Jw5OjJ5EPvLdMw9TNQlbl/L9xXn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OeStv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37A7263" w14:textId="77777777" w:rsidR="00A204AB" w:rsidRDefault="00A204AB"/>
            </w:txbxContent>
          </v:textbox>
          <w10:wrap anchorx="page" anchory="page"/>
        </v:shape>
      </w:pict>
    </w:r>
    <w:r>
      <w:rPr>
        <w:noProof/>
      </w:rPr>
      <w:pict w14:anchorId="525EB65A">
        <v:shape id="_x0000_s3411" type="#_x0000_t202" alt="" style="position:absolute;margin-left:71.3pt;margin-top:706.9pt;width:7.9pt;height:49.5pt;z-index:-25165690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411" inset="0,0,0,0">
            <w:txbxContent>
              <w:p w14:paraId="328319E1" w14:textId="77777777" w:rsidR="00A204AB" w:rsidRDefault="00A204AB">
                <w:pPr>
                  <w:spacing w:before="4"/>
                  <w:ind w:left="20"/>
                  <w:rPr>
                    <w:i/>
                    <w:sz w:val="26"/>
                  </w:rPr>
                </w:pPr>
              </w:p>
            </w:txbxContent>
          </v:textbox>
          <w10:wrap anchorx="page" anchory="page"/>
        </v:shape>
      </w:pict>
    </w:r>
    <w:r>
      <w:rPr>
        <w:noProof/>
      </w:rPr>
      <w:pict w14:anchorId="6BB0A14A">
        <v:shape id="Zone de texte 7036" o:spid="_x0000_s3410" type="#_x0000_t202" style="position:absolute;margin-left:512.65pt;margin-top:764.95pt;width:12pt;height:15.3pt;z-index:-2516566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V7H3D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E223807" w14:textId="77777777" w:rsidR="00A204AB" w:rsidRDefault="00A204AB"/>
            </w:txbxContent>
          </v:textbox>
          <w10:wrap anchorx="page" anchory="page"/>
        </v:shape>
      </w:pict>
    </w:r>
    <w:r>
      <w:rPr>
        <w:noProof/>
      </w:rPr>
      <w:pict w14:anchorId="22CBFA7C">
        <v:shape id="Zone de texte 7035" o:spid="_x0000_s3409" type="#_x0000_t202" style="position:absolute;margin-left:512.65pt;margin-top:764.95pt;width:12pt;height:15.3pt;z-index:-2516566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BAC500" w14:textId="77777777" w:rsidR="00A204AB" w:rsidRDefault="00A204AB"/>
            </w:txbxContent>
          </v:textbox>
          <w10:wrap anchorx="page" anchory="page"/>
        </v:shape>
      </w:pict>
    </w:r>
    <w:r>
      <w:rPr>
        <w:noProof/>
      </w:rPr>
      <w:pict w14:anchorId="183ABAA2">
        <v:shape id="Zone de texte 7034" o:spid="_x0000_s3408" type="#_x0000_t202" style="position:absolute;margin-left:512.65pt;margin-top:764.95pt;width:12pt;height:15.3pt;z-index:-2516567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XNVJb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F7A1887" w14:textId="77777777" w:rsidR="00A204AB" w:rsidRDefault="00A204AB">
                <w:pPr>
                  <w:spacing w:before="4"/>
                  <w:ind w:left="20"/>
                  <w:rPr>
                    <w:i/>
                    <w:sz w:val="26"/>
                  </w:rPr>
                </w:pPr>
              </w:p>
            </w:txbxContent>
          </v:textbox>
          <w10:wrap anchorx="page" anchory="page"/>
        </v:shape>
      </w:pict>
    </w:r>
    <w:r>
      <w:rPr>
        <w:noProof/>
      </w:rPr>
      <w:pict w14:anchorId="0D519F27">
        <v:shape id="Zone de texte 7033" o:spid="_x0000_s3407" type="#_x0000_t202" style="position:absolute;margin-left:512.65pt;margin-top:764.95pt;width:12pt;height:15.3pt;z-index:-2516568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ECBF869" w14:textId="77777777" w:rsidR="00A204AB" w:rsidRDefault="00A204AB">
                <w:pPr>
                  <w:spacing w:before="4"/>
                  <w:ind w:left="20"/>
                  <w:rPr>
                    <w:i/>
                    <w:sz w:val="26"/>
                  </w:rPr>
                </w:pPr>
              </w:p>
            </w:txbxContent>
          </v:textbox>
          <w10:wrap anchorx="page" anchory="page"/>
        </v:shape>
      </w:pict>
    </w:r>
    <w:r>
      <w:rPr>
        <w:noProof/>
      </w:rPr>
      <w:pict w14:anchorId="4E0AE3D2">
        <v:shape id="Zone de texte 7032" o:spid="_x0000_s3406" type="#_x0000_t202" style="position:absolute;margin-left:512.65pt;margin-top:764.95pt;width:12pt;height:15.3pt;z-index:-2516569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01B73E2" w14:textId="77777777" w:rsidR="00A204AB" w:rsidRDefault="00A204AB"/>
            </w:txbxContent>
          </v:textbox>
          <w10:wrap anchorx="page" anchory="page"/>
        </v:shape>
      </w:pict>
    </w:r>
    <w:r>
      <w:rPr>
        <w:noProof/>
      </w:rPr>
      <w:pict w14:anchorId="64DC5D45">
        <v:shape id="Zone de texte 7031" o:spid="_x0000_s3405" type="#_x0000_t202" style="position:absolute;margin-left:512.65pt;margin-top:764.95pt;width:12pt;height:15.3pt;z-index:-2516569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A5FBCBF" w14:textId="77777777" w:rsidR="00A204AB" w:rsidRDefault="00A204AB">
                <w:pPr>
                  <w:spacing w:before="10"/>
                  <w:ind w:left="60"/>
                  <w:rPr>
                    <w:rFonts w:ascii="Times New Roman"/>
                    <w:sz w:val="24"/>
                  </w:rPr>
                </w:pPr>
              </w:p>
            </w:txbxContent>
          </v:textbox>
          <w10:wrap anchorx="page" anchory="page"/>
        </v:shape>
      </w:pict>
    </w:r>
    <w:r>
      <w:rPr>
        <w:noProof/>
      </w:rPr>
      <w:pict w14:anchorId="42FA2665">
        <v:shape id="_x0000_s3404" type="#_x0000_t202" alt="" style="position:absolute;margin-left:512.65pt;margin-top:764.95pt;width:12pt;height:15.3pt;z-index:-25165692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404" inset="0,0,0,0">
            <w:txbxContent>
              <w:p w14:paraId="3B59A591" w14:textId="77777777" w:rsidR="00A204AB" w:rsidRDefault="00A204AB">
                <w:pPr>
                  <w:spacing w:before="4"/>
                  <w:ind w:left="20"/>
                  <w:rPr>
                    <w:i/>
                    <w:sz w:val="26"/>
                  </w:rPr>
                </w:pPr>
              </w:p>
            </w:txbxContent>
          </v:textbox>
          <w10:wrap anchorx="page" anchory="page"/>
        </v:shape>
      </w:pict>
    </w:r>
    <w:r>
      <w:rPr>
        <w:noProof/>
      </w:rPr>
      <w:pict w14:anchorId="55B0DA83">
        <v:shape id="Zone de texte 7029" o:spid="_x0000_s3403" type="#_x0000_t202" style="position:absolute;margin-left:71.3pt;margin-top:706.9pt;width:7.9pt;height:49.5pt;z-index:-2516566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5ZMcn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80EDCC8" w14:textId="77777777" w:rsidR="00A204AB" w:rsidRDefault="00A204AB">
                <w:pPr>
                  <w:spacing w:before="10"/>
                  <w:ind w:left="60"/>
                  <w:rPr>
                    <w:rFonts w:ascii="Times New Roman"/>
                    <w:sz w:val="24"/>
                  </w:rPr>
                </w:pPr>
              </w:p>
            </w:txbxContent>
          </v:textbox>
          <w10:wrap anchorx="page" anchory="page"/>
        </v:shape>
      </w:pict>
    </w:r>
    <w:r>
      <w:rPr>
        <w:noProof/>
      </w:rPr>
      <w:pict w14:anchorId="63B5D53E">
        <v:shape id="Zone de texte 7028" o:spid="_x0000_s3402" type="#_x0000_t202" style="position:absolute;margin-left:512.65pt;margin-top:764.95pt;width:12pt;height:15.3pt;z-index:-25165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fWd4n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0AB3816" w14:textId="77777777" w:rsidR="00A204AB" w:rsidRDefault="00A204AB">
                <w:pPr>
                  <w:spacing w:before="38"/>
                  <w:ind w:left="20"/>
                  <w:rPr>
                    <w:i/>
                    <w:sz w:val="26"/>
                  </w:rPr>
                </w:pPr>
              </w:p>
            </w:txbxContent>
          </v:textbox>
          <w10:wrap anchorx="page" anchory="page"/>
        </v:shape>
      </w:pict>
    </w:r>
    <w:r>
      <w:rPr>
        <w:noProof/>
      </w:rPr>
      <w:pict w14:anchorId="14997D95">
        <v:shape id="Zone de texte 7027" o:spid="_x0000_s3401" type="#_x0000_t202" style="position:absolute;margin-left:71.3pt;margin-top:706.9pt;width:7.9pt;height:49.5pt;z-index:-2516566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Ri+wEAAOI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HrUn74uIjaopoK6j3rQeB6TI0/&#10;Chst4C8pBl66UtLPrUIjRffVcePihk4GTkY1GcppflrKIMXBvA6HTd56tJuWkQ/jc3DFfWts0vTM&#10;4kiYFylJPS593NQ/7ynr+WuufgM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i8ZGL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0A02DBE" w14:textId="77777777" w:rsidR="00A204AB" w:rsidRDefault="00A204AB">
                <w:pPr>
                  <w:spacing w:before="10"/>
                  <w:ind w:left="60"/>
                  <w:rPr>
                    <w:rFonts w:ascii="Times New Roman"/>
                    <w:sz w:val="24"/>
                  </w:rPr>
                </w:pPr>
              </w:p>
            </w:txbxContent>
          </v:textbox>
          <w10:wrap anchorx="page" anchory="page"/>
        </v:shape>
      </w:pict>
    </w:r>
    <w:r>
      <w:rPr>
        <w:noProof/>
      </w:rPr>
      <w:pict w14:anchorId="10CC363F">
        <v:shape id="Zone de texte 7026" o:spid="_x0000_s3400" type="#_x0000_t202" style="position:absolute;margin-left:71.3pt;margin-top:706.9pt;width:7.9pt;height:49.5pt;z-index:-2516567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tOzjf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56F8985" w14:textId="77777777" w:rsidR="00625A80" w:rsidRDefault="00625A80">
                <w:pPr>
                  <w:spacing w:before="10"/>
                  <w:ind w:left="60"/>
                  <w:rPr>
                    <w:rFonts w:ascii="Times New Roman"/>
                    <w:sz w:val="24"/>
                  </w:rPr>
                </w:pPr>
              </w:p>
            </w:txbxContent>
          </v:textbox>
          <w10:wrap anchorx="page" anchory="page"/>
        </v:shape>
      </w:pict>
    </w:r>
    <w:r>
      <w:rPr>
        <w:noProof/>
      </w:rPr>
      <w:pict w14:anchorId="0F6138AD">
        <v:shape id="Zone de texte 7025" o:spid="_x0000_s3399" type="#_x0000_t202" style="position:absolute;margin-left:512.65pt;margin-top:764.95pt;width:12pt;height:15.3pt;z-index:-2516567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J3w5H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EC50492" w14:textId="77777777" w:rsidR="00625A80" w:rsidRDefault="00625A80">
                <w:pPr>
                  <w:spacing w:before="10"/>
                  <w:ind w:left="60"/>
                  <w:rPr>
                    <w:rFonts w:ascii="Times New Roman"/>
                    <w:sz w:val="24"/>
                  </w:rPr>
                </w:pPr>
              </w:p>
            </w:txbxContent>
          </v:textbox>
          <w10:wrap anchorx="page" anchory="page"/>
        </v:shape>
      </w:pict>
    </w:r>
    <w:r>
      <w:rPr>
        <w:noProof/>
      </w:rPr>
      <w:pict w14:anchorId="297A7691">
        <v:shape id="Zone de texte 7024" o:spid="_x0000_s3398" type="#_x0000_t202" style="position:absolute;margin-left:71.3pt;margin-top:706.9pt;width:7.9pt;height:49.5pt;z-index:-2516567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R+wEAAOIDAAAOAAAAZHJzL2Uyb0RvYy54bWysU8Fu2zAMvQ/YPwi6L3ZTLGuNOEXXrsOA&#10;bivQ9AMUWbaF2aJGKrGzrx+lxOm63YpdBIqkHt8jqeXV2HdiZ5AsuFKezXIpjNNQWdeU8ml99+5C&#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YXi/dpupkqpsceKXw20Ito&#10;lBJZUwJXu3sKkYwqppRYy8Gd7bq0IJ174eDE6EnkI98D8zBuRmGrUn64vIzaopoNVHvWg8D1mBp/&#10;FDZawF9SDLx0paSfW4VGiu6L48bFDZ0MnIzNZCin+WkpgxQH8yYcNnnr0TYtIx/G5+Ca+1bbpOmZ&#10;xZEwL1KSelz6uKl/3lPW89dc/Q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v4hdH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8503D5F"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5FC14F93">
        <v:shape id="Zone de texte 7023" o:spid="_x0000_s3397" type="#_x0000_t202" style="position:absolute;margin-left:71.3pt;margin-top:706.9pt;width:7.9pt;height:49.5pt;z-index:-2516569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Ow+QEAAOI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qlMs8VY5qtlAdWA8C12Nq/FHY&#10;aAH/SDHw0pWSfu8UGim6r44bFzf0ZODJ2J4M5TQ/LWWQYjJvwrTJO4+2aRl5Gp+Da+5bbZOmJxZH&#10;wrxISepx6eOmPr+nrKevuf4L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v9DOw+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337112B" w14:textId="77777777" w:rsidR="00625A80" w:rsidRDefault="00625A80"/>
            </w:txbxContent>
          </v:textbox>
          <w10:wrap anchorx="page" anchory="page"/>
        </v:shape>
      </w:pict>
    </w:r>
    <w:r>
      <w:rPr>
        <w:noProof/>
      </w:rPr>
      <w:pict w14:anchorId="2191117A">
        <v:shape id="Zone de texte 7022" o:spid="_x0000_s3396" type="#_x0000_t202" style="position:absolute;margin-left:512.65pt;margin-top:764.95pt;width:12pt;height:15.3pt;z-index:-2516569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We3Xw+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B416844" w14:textId="77777777" w:rsidR="00A204AB" w:rsidRDefault="00A204AB">
                <w:pPr>
                  <w:spacing w:before="4"/>
                  <w:ind w:left="20"/>
                  <w:rPr>
                    <w:i/>
                    <w:sz w:val="26"/>
                  </w:rPr>
                </w:pPr>
              </w:p>
            </w:txbxContent>
          </v:textbox>
          <w10:wrap anchorx="page" anchory="page"/>
        </v:shape>
      </w:pict>
    </w:r>
    <w:r>
      <w:rPr>
        <w:noProof/>
      </w:rPr>
      <w:pict w14:anchorId="712F5B21">
        <v:shape id="Zone de texte 7021" o:spid="_x0000_s3395" type="#_x0000_t202" style="position:absolute;margin-left:71.3pt;margin-top:706.9pt;width:7.9pt;height:49.5pt;z-index:-2516569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B189310" w14:textId="77777777" w:rsidR="00A204AB" w:rsidRDefault="00A204AB">
                <w:pPr>
                  <w:spacing w:before="4"/>
                  <w:ind w:left="20"/>
                  <w:rPr>
                    <w:i/>
                    <w:sz w:val="26"/>
                  </w:rPr>
                </w:pPr>
              </w:p>
            </w:txbxContent>
          </v:textbox>
          <w10:wrap anchorx="page" anchory="page"/>
        </v:shape>
      </w:pict>
    </w:r>
    <w:r>
      <w:rPr>
        <w:noProof/>
      </w:rPr>
      <w:pict w14:anchorId="24D9B815">
        <v:shape id="Zone de texte 7020" o:spid="_x0000_s3394" type="#_x0000_t202" style="position:absolute;margin-left:71.3pt;margin-top:706.9pt;width:7.9pt;height:49.5pt;z-index:-2516569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06F4C50" w14:textId="77777777" w:rsidR="00625A80" w:rsidRDefault="00625A80"/>
            </w:txbxContent>
          </v:textbox>
          <w10:wrap anchorx="page" anchory="page"/>
        </v:shape>
      </w:pict>
    </w:r>
    <w:r>
      <w:rPr>
        <w:noProof/>
      </w:rPr>
      <w:pict w14:anchorId="1ADB2DA6">
        <v:shape id="Zone de texte 7019" o:spid="_x0000_s3393" type="#_x0000_t202" style="position:absolute;margin-left:512.65pt;margin-top:764.95pt;width:12pt;height:15.3pt;z-index:-25165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84A15B3" w14:textId="77777777" w:rsidR="00A204AB" w:rsidRDefault="00A204AB">
                <w:pPr>
                  <w:spacing w:before="4"/>
                  <w:ind w:left="20"/>
                  <w:rPr>
                    <w:i/>
                    <w:sz w:val="26"/>
                  </w:rPr>
                </w:pPr>
              </w:p>
            </w:txbxContent>
          </v:textbox>
          <w10:wrap anchorx="page" anchory="page"/>
        </v:shape>
      </w:pict>
    </w:r>
    <w:r>
      <w:rPr>
        <w:noProof/>
      </w:rPr>
      <w:pict w14:anchorId="112D2AD5">
        <v:shape id="Zone de texte 7018" o:spid="_x0000_s3392" type="#_x0000_t202" style="position:absolute;margin-left:71.3pt;margin-top:706.9pt;width:7.9pt;height:49.5pt;z-index:-2516569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36F53B8" w14:textId="77777777" w:rsidR="00625A80" w:rsidRDefault="00625A80">
                <w:pPr>
                  <w:spacing w:before="10"/>
                  <w:ind w:left="60"/>
                  <w:rPr>
                    <w:rFonts w:ascii="Times New Roman"/>
                    <w:sz w:val="24"/>
                  </w:rPr>
                </w:pPr>
              </w:p>
            </w:txbxContent>
          </v:textbox>
          <w10:wrap anchorx="page" anchory="page"/>
        </v:shape>
      </w:pict>
    </w:r>
    <w:r>
      <w:rPr>
        <w:noProof/>
      </w:rPr>
      <w:pict w14:anchorId="1ED90CD5">
        <v:shape id="_x0000_s3391" type="#_x0000_t202" alt="" style="position:absolute;margin-left:512.65pt;margin-top:764.95pt;width:12pt;height:15.3pt;z-index:-25165693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391" inset="0,0,0,0">
            <w:txbxContent>
              <w:p w14:paraId="257DC0F8" w14:textId="77777777" w:rsidR="00A204AB" w:rsidRDefault="00A204AB">
                <w:pPr>
                  <w:spacing w:before="4"/>
                  <w:ind w:left="20"/>
                  <w:rPr>
                    <w:i/>
                    <w:sz w:val="26"/>
                  </w:rPr>
                </w:pPr>
              </w:p>
            </w:txbxContent>
          </v:textbox>
          <w10:wrap anchorx="page" anchory="page"/>
        </v:shape>
      </w:pict>
    </w:r>
    <w:r>
      <w:rPr>
        <w:noProof/>
      </w:rPr>
      <w:pict w14:anchorId="3B6343CE">
        <v:shape id="Zone de texte 7016" o:spid="_x0000_s3390" type="#_x0000_t202" style="position:absolute;margin-left:71.3pt;margin-top:706.9pt;width:7.9pt;height:49.5pt;z-index:-2516566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xbD+wEAAOIDAAAOAAAAZHJzL2Uyb0RvYy54bWysU8Fu2zAMvQ/YPwi6L3ZTLAu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Mv8Q9QW1WyhOrAeBK7H1Pij&#10;sNEC/pZi4KUrJf3aKTRSdF8cNy5u6MnAk7E9GcppflrKIMVk3oRpk3cebdMy8jQ+B9fct9omTU8s&#10;joR5kZLU49LHTf37nrKevub6D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cvFsP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A3D6616" w14:textId="77777777" w:rsidR="00A204AB" w:rsidRDefault="00A204AB"/>
            </w:txbxContent>
          </v:textbox>
          <w10:wrap anchorx="page" anchory="page"/>
        </v:shape>
      </w:pict>
    </w:r>
    <w:r>
      <w:rPr>
        <w:noProof/>
      </w:rPr>
      <w:pict w14:anchorId="32B74132">
        <v:shape id="Zone de texte 7015" o:spid="_x0000_s3389" type="#_x0000_t202" style="position:absolute;margin-left:512.65pt;margin-top:764.95pt;width:12pt;height:15.3pt;z-index:-2516566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16D10FE" w14:textId="77777777" w:rsidR="00A204AB" w:rsidRDefault="00A204AB">
                <w:pPr>
                  <w:spacing w:before="4"/>
                  <w:ind w:left="20"/>
                  <w:rPr>
                    <w:i/>
                    <w:sz w:val="26"/>
                  </w:rPr>
                </w:pPr>
              </w:p>
            </w:txbxContent>
          </v:textbox>
          <w10:wrap anchorx="page" anchory="page"/>
        </v:shape>
      </w:pict>
    </w:r>
    <w:r>
      <w:rPr>
        <w:noProof/>
      </w:rPr>
      <w:pict w14:anchorId="301CA604">
        <v:shape id="Zone de texte 7014" o:spid="_x0000_s3388" type="#_x0000_t202" style="position:absolute;margin-left:71.3pt;margin-top:706.9pt;width:7.9pt;height:49.5pt;z-index:-2516566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V0l+wEAAOI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Mv8Q9QW1WyhOrAeBK7H1Pij&#10;sNEC/pZi4KUrJf3aKTRSdF8cNy5u6MnAk7E9GcppflrKIMVk3oRpk3cebdMy8jQ+B9fct9omTU8s&#10;joR5kZLU49LHTf37nrKevub6D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eZXSX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3998DAE" w14:textId="77777777" w:rsidR="00A204AB" w:rsidRDefault="00A204AB"/>
            </w:txbxContent>
          </v:textbox>
          <w10:wrap anchorx="page" anchory="page"/>
        </v:shape>
      </w:pict>
    </w:r>
    <w:r>
      <w:rPr>
        <w:noProof/>
      </w:rPr>
      <w:pict w14:anchorId="55F9288E">
        <v:shape id="Zone de texte 7013" o:spid="_x0000_s3387" type="#_x0000_t202" style="position:absolute;margin-left:71.3pt;margin-top:706.9pt;width:7.9pt;height:49.5pt;z-index:-251656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rvA7i+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47B20677" w14:textId="77777777" w:rsidR="00A204AB" w:rsidRDefault="00A204AB">
                <w:pPr>
                  <w:spacing w:before="4"/>
                  <w:ind w:left="20"/>
                  <w:rPr>
                    <w:i/>
                    <w:sz w:val="26"/>
                  </w:rPr>
                </w:pPr>
              </w:p>
            </w:txbxContent>
          </v:textbox>
          <w10:wrap anchorx="page" anchory="page"/>
        </v:shape>
      </w:pict>
    </w:r>
    <w:r>
      <w:rPr>
        <w:noProof/>
      </w:rPr>
      <w:pict w14:anchorId="184FCB1D">
        <v:shape id="Zone de texte 7012" o:spid="_x0000_s3386" type="#_x0000_t202" style="position:absolute;margin-left:512.65pt;margin-top:764.95pt;width:12pt;height:15.3pt;z-index:-2516567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0ii+gEAAOIDAAAOAAAAZHJzL2Uyb0RvYy54bWysU1FvEzEMfkfiP0R5p3ctA41Tr9PYGEIa&#10;MGnlB6RJrhdxFwc77V359TjptWPwhniJHNv5/H22s7wa+07sLZIDX8v5rJTCeg3G+W0tv63vXl1K&#10;QVF5ozrwtpYHS/Jq9fLFcgiVXUALnbEoGMRTNYRatjGGqihIt7ZXNINgPQcbwF5FvuK2MKgGRu+7&#10;YlGWb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hTy8t51pbUbMAcWA8C12Nq/FHY&#10;aAF/SjHw0tWSfuwUWim6T54blzb0ZODJ2JwM5TU/rWWU4mjexOMm7wK6bcvIx/F5uOa+NS5remIx&#10;EeZFylKnpU+b+vs9Zz19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SM0ii+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BA576D9" w14:textId="77777777" w:rsidR="00A204AB" w:rsidRDefault="00A204AB"/>
            </w:txbxContent>
          </v:textbox>
          <w10:wrap anchorx="page" anchory="page"/>
        </v:shape>
      </w:pict>
    </w:r>
    <w:r>
      <w:rPr>
        <w:noProof/>
      </w:rPr>
      <w:pict w14:anchorId="75A8378E">
        <v:shape id="Zone de texte 7011" o:spid="_x0000_s3385" type="#_x0000_t202" style="position:absolute;margin-left:71.3pt;margin-top:706.9pt;width:7.9pt;height:49.5pt;z-index:-2516567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F61110C" w14:textId="77777777" w:rsidR="00A204AB" w:rsidRDefault="00A204AB"/>
            </w:txbxContent>
          </v:textbox>
          <w10:wrap anchorx="page" anchory="page"/>
        </v:shape>
      </w:pict>
    </w:r>
    <w:r>
      <w:rPr>
        <w:noProof/>
      </w:rPr>
      <w:pict w14:anchorId="445E58C7">
        <v:shape id="Zone de texte 7010" o:spid="_x0000_s3384" type="#_x0000_t202" style="position:absolute;margin-left:71.3pt;margin-top:706.9pt;width:7.9pt;height:49.5pt;z-index:-2516569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1E32D1C" w14:textId="77777777" w:rsidR="00A204AB" w:rsidRDefault="00A204AB"/>
            </w:txbxContent>
          </v:textbox>
          <w10:wrap anchorx="page" anchory="page"/>
        </v:shape>
      </w:pict>
    </w:r>
    <w:r>
      <w:rPr>
        <w:noProof/>
      </w:rPr>
      <w:pict w14:anchorId="343E3F7A">
        <v:shape id="Zone de texte 7009" o:spid="_x0000_s3383" type="#_x0000_t202" style="position:absolute;margin-left:512.65pt;margin-top:764.95pt;width:12pt;height:15.3pt;z-index:-2516569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5615FDE" w14:textId="77777777" w:rsidR="00A204AB" w:rsidRDefault="00A204AB">
                <w:pPr>
                  <w:spacing w:before="10"/>
                  <w:ind w:left="60"/>
                  <w:rPr>
                    <w:rFonts w:ascii="Times New Roman"/>
                    <w:sz w:val="24"/>
                  </w:rPr>
                </w:pPr>
              </w:p>
            </w:txbxContent>
          </v:textbox>
          <w10:wrap anchorx="page" anchory="page"/>
        </v:shape>
      </w:pict>
    </w:r>
    <w:r>
      <w:rPr>
        <w:noProof/>
      </w:rPr>
      <w:pict w14:anchorId="58841192">
        <v:shape id="Zone de texte 7008" o:spid="_x0000_s3382" type="#_x0000_t202" style="position:absolute;margin-left:71.3pt;margin-top:706.9pt;width:7.9pt;height:49.5pt;z-index:-25165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DA37608" w14:textId="77777777" w:rsidR="00625A80" w:rsidRDefault="00625A80"/>
            </w:txbxContent>
          </v:textbox>
          <w10:wrap anchorx="page" anchory="page"/>
        </v:shape>
      </w:pict>
    </w:r>
    <w:r>
      <w:rPr>
        <w:noProof/>
      </w:rPr>
      <w:pict w14:anchorId="1A17933F">
        <v:shape id="Zone de texte 7007" o:spid="_x0000_s3381" type="#_x0000_t202" style="position:absolute;margin-left:71.3pt;margin-top:706.9pt;width:7.9pt;height:49.5pt;z-index:-2516569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D48972D" w14:textId="77777777" w:rsidR="00A204AB" w:rsidRDefault="00A204AB"/>
            </w:txbxContent>
          </v:textbox>
          <w10:wrap anchorx="page" anchory="page"/>
        </v:shape>
      </w:pict>
    </w:r>
    <w:r>
      <w:rPr>
        <w:noProof/>
      </w:rPr>
      <w:pict w14:anchorId="181F9A62">
        <v:shape id="Zone de texte 7006" o:spid="_x0000_s3380" type="#_x0000_t202" style="position:absolute;margin-left:512.65pt;margin-top:764.95pt;width:12pt;height:15.3pt;z-index:-2516569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kax4T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0220CD4" w14:textId="77777777" w:rsidR="00A204AB" w:rsidRDefault="00A204AB"/>
            </w:txbxContent>
          </v:textbox>
          <w10:wrap anchorx="page" anchory="page"/>
        </v:shape>
      </w:pict>
    </w:r>
    <w:r>
      <w:rPr>
        <w:noProof/>
      </w:rPr>
      <w:pict w14:anchorId="10F7B154">
        <v:shape id="Zone de texte 7005" o:spid="_x0000_s3379" type="#_x0000_t202" style="position:absolute;margin-left:71.3pt;margin-top:706.9pt;width:7.9pt;height:49.5pt;z-index:-2516569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5656DB7" w14:textId="77777777" w:rsidR="00A204AB" w:rsidRDefault="00A204AB">
                <w:pPr>
                  <w:spacing w:before="10"/>
                  <w:ind w:left="60"/>
                  <w:rPr>
                    <w:rFonts w:ascii="Times New Roman"/>
                    <w:sz w:val="24"/>
                  </w:rPr>
                </w:pPr>
              </w:p>
            </w:txbxContent>
          </v:textbox>
          <w10:wrap anchorx="page" anchory="page"/>
        </v:shape>
      </w:pict>
    </w:r>
    <w:r>
      <w:rPr>
        <w:noProof/>
      </w:rPr>
      <w:pict w14:anchorId="25A2C1C3">
        <v:shape id="_x0000_s3378" type="#_x0000_t202" alt="" style="position:absolute;margin-left:512.65pt;margin-top:764.95pt;width:12pt;height:15.3pt;z-index:-25165693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378" inset="0,0,0,0">
            <w:txbxContent>
              <w:p w14:paraId="5E018ECD" w14:textId="77777777" w:rsidR="00625A80" w:rsidRDefault="00625A80"/>
            </w:txbxContent>
          </v:textbox>
          <w10:wrap anchorx="page" anchory="page"/>
        </v:shape>
      </w:pict>
    </w:r>
    <w:r>
      <w:rPr>
        <w:noProof/>
      </w:rPr>
      <w:pict w14:anchorId="67F4E828">
        <v:shape id="Zone de texte 7003" o:spid="_x0000_s3377" type="#_x0000_t202" style="position:absolute;margin-left:71.3pt;margin-top:706.9pt;width:7.9pt;height:49.5pt;z-index:-2516566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UkU+QEAAOI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qlMt5qhzVbKE6sB4ErsfU+KOw&#10;0QL+kWLgpSsl/d4pNFJ0Xx03Lm7oycCTsT0Zyml+WsogxWTehGmTdx5t0zLyND4H19y32iZNTyyO&#10;hHmRktTj0sdNfX5PWU9fc/0X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nZUkU+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2810418" w14:textId="77777777" w:rsidR="00625A80" w:rsidRDefault="00625A80"/>
            </w:txbxContent>
          </v:textbox>
          <w10:wrap anchorx="page" anchory="page"/>
        </v:shape>
      </w:pict>
    </w:r>
    <w:r>
      <w:rPr>
        <w:noProof/>
      </w:rPr>
      <w:pict w14:anchorId="444BD189">
        <v:shape id="Zone de texte 7002" o:spid="_x0000_s3376" type="#_x0000_t202" style="position:absolute;margin-left:512.65pt;margin-top:764.95pt;width:12pt;height:15.3pt;z-index:-2516566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e6g9U+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69A9E7F" w14:textId="77777777" w:rsidR="00A204AB" w:rsidRDefault="00A204AB"/>
            </w:txbxContent>
          </v:textbox>
          <w10:wrap anchorx="page" anchory="page"/>
        </v:shape>
      </w:pict>
    </w:r>
    <w:r>
      <w:rPr>
        <w:noProof/>
      </w:rPr>
      <w:pict w14:anchorId="30B98E49">
        <v:shape id="Zone de texte 7001" o:spid="_x0000_s3375" type="#_x0000_t202" style="position:absolute;margin-left:71.3pt;margin-top:706.9pt;width:7.9pt;height:49.5pt;z-index:-2516566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C0A4471"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24E49BA6">
        <v:shape id="Zone de texte 7000" o:spid="_x0000_s3374" type="#_x0000_t202" style="position:absolute;margin-left:512.65pt;margin-top:764.95pt;width:12pt;height:15.3pt;z-index:-251656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5A284C1" w14:textId="77777777" w:rsidR="00A204AB" w:rsidRDefault="00A204AB">
                <w:pPr>
                  <w:spacing w:before="10"/>
                  <w:ind w:left="60"/>
                  <w:rPr>
                    <w:rFonts w:ascii="Times New Roman"/>
                    <w:sz w:val="24"/>
                  </w:rPr>
                </w:pPr>
              </w:p>
            </w:txbxContent>
          </v:textbox>
          <w10:wrap anchorx="page" anchory="page"/>
        </v:shape>
      </w:pict>
    </w:r>
    <w:r>
      <w:rPr>
        <w:noProof/>
      </w:rPr>
      <w:pict w14:anchorId="2178DAA9">
        <v:shape id="Zone de texte 6999" o:spid="_x0000_s3373" type="#_x0000_t202" style="position:absolute;margin-left:71.3pt;margin-top:706.9pt;width:7.9pt;height:49.5pt;z-index:-2516567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ZOZ+wEAAOIDAAAOAAAAZHJzL2Uyb0RvYy54bWysU8Fu2zAMvQ/YPwi6L3bTLQ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SFNN1PF6bFHCp8N9CIa&#10;pUTWlMDV/p5CJKOKU0qs5eDOdl1akM49c3Bi9CTyke/EPIzbUdiqlMv5+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qpk5n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C0076E0" w14:textId="77777777" w:rsidR="00B20028" w:rsidRDefault="00B20028">
                <w:pPr>
                  <w:spacing w:before="10"/>
                  <w:ind w:left="60"/>
                  <w:rPr>
                    <w:rFonts w:ascii="Times New Roman"/>
                    <w:sz w:val="24"/>
                  </w:rPr>
                </w:pPr>
              </w:p>
            </w:txbxContent>
          </v:textbox>
          <w10:wrap anchorx="page" anchory="page"/>
        </v:shape>
      </w:pict>
    </w:r>
    <w:r>
      <w:rPr>
        <w:noProof/>
      </w:rPr>
      <w:pict w14:anchorId="54F6A262">
        <v:shape id="Zone de texte 6998" o:spid="_x0000_s3372" type="#_x0000_t202" style="position:absolute;margin-left:512.65pt;margin-top:764.95pt;width:12pt;height:15.3pt;z-index:-2516567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3131CF5" w14:textId="77777777" w:rsidR="00A204AB" w:rsidRDefault="00A204AB">
                <w:pPr>
                  <w:spacing w:before="4"/>
                  <w:ind w:left="20"/>
                  <w:rPr>
                    <w:i/>
                    <w:sz w:val="26"/>
                  </w:rPr>
                </w:pPr>
              </w:p>
            </w:txbxContent>
          </v:textbox>
          <w10:wrap anchorx="page" anchory="page"/>
        </v:shape>
      </w:pict>
    </w:r>
    <w:r>
      <w:rPr>
        <w:noProof/>
      </w:rPr>
      <w:pict w14:anchorId="46793EF6">
        <v:shape id="Zone de texte 6997" o:spid="_x0000_s3371" type="#_x0000_t202" style="position:absolute;margin-left:71.3pt;margin-top:706.9pt;width:7.9pt;height:49.5pt;z-index:-2516567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CB13CD6"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2250B48C">
        <v:shape id="Zone de texte 6996" o:spid="_x0000_s3370" type="#_x0000_t202" style="position:absolute;margin-left:512.65pt;margin-top:764.95pt;width:12pt;height:15.3pt;z-index:-2516567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XDgHL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6A6B3BD" w14:textId="77777777" w:rsidR="00A204AB" w:rsidRDefault="00A204AB">
                <w:pPr>
                  <w:spacing w:before="10"/>
                  <w:ind w:left="60"/>
                  <w:rPr>
                    <w:rFonts w:ascii="Times New Roman"/>
                    <w:sz w:val="24"/>
                  </w:rPr>
                </w:pPr>
              </w:p>
            </w:txbxContent>
          </v:textbox>
          <w10:wrap anchorx="page" anchory="page"/>
        </v:shape>
      </w:pict>
    </w:r>
    <w:r>
      <w:rPr>
        <w:noProof/>
      </w:rPr>
      <w:pict w14:anchorId="6A384593">
        <v:shape id="Zone de texte 6995" o:spid="_x0000_s3369" type="#_x0000_t202" style="position:absolute;margin-left:71.3pt;margin-top:706.9pt;width:7.9pt;height:49.5pt;z-index:-2516569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4055D08" w14:textId="77777777" w:rsidR="00A204AB" w:rsidRDefault="00A204AB">
                <w:pPr>
                  <w:spacing w:before="10"/>
                  <w:ind w:left="60"/>
                  <w:rPr>
                    <w:rFonts w:ascii="Times New Roman"/>
                    <w:sz w:val="24"/>
                  </w:rPr>
                </w:pPr>
              </w:p>
            </w:txbxContent>
          </v:textbox>
          <w10:wrap anchorx="page" anchory="page"/>
        </v:shape>
      </w:pict>
    </w:r>
    <w:r>
      <w:rPr>
        <w:noProof/>
      </w:rPr>
      <w:pict w14:anchorId="58B1B2E2">
        <v:shape id="Zone de texte 6994" o:spid="_x0000_s3368" type="#_x0000_t202" style="position:absolute;margin-left:512.65pt;margin-top:764.95pt;width:12pt;height:15.3pt;z-index:-2516569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66CE0FE" w14:textId="77777777" w:rsidR="00A204AB" w:rsidRDefault="00A204AB"/>
            </w:txbxContent>
          </v:textbox>
          <w10:wrap anchorx="page" anchory="page"/>
        </v:shape>
      </w:pict>
    </w:r>
    <w:r>
      <w:rPr>
        <w:noProof/>
      </w:rPr>
      <w:pict w14:anchorId="5FA0EE25">
        <v:shape id="Zone de texte 6993" o:spid="_x0000_s3367" type="#_x0000_t202" style="position:absolute;margin-left:71.3pt;margin-top:706.9pt;width:7.9pt;height:49.5pt;z-index:-2516569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EE9735E" w14:textId="77777777" w:rsidR="00A204AB" w:rsidRDefault="00A204AB">
                <w:pPr>
                  <w:spacing w:before="10"/>
                  <w:ind w:left="60"/>
                  <w:rPr>
                    <w:rFonts w:ascii="Times New Roman"/>
                    <w:sz w:val="24"/>
                  </w:rPr>
                </w:pPr>
              </w:p>
            </w:txbxContent>
          </v:textbox>
          <w10:wrap anchorx="page" anchory="page"/>
        </v:shape>
      </w:pict>
    </w:r>
    <w:r>
      <w:rPr>
        <w:noProof/>
      </w:rPr>
      <w:pict w14:anchorId="0BFCA8C7">
        <v:shape id="Zone de texte 6992" o:spid="_x0000_s3366" type="#_x0000_t202" style="position:absolute;margin-left:512.65pt;margin-top:764.95pt;width:12pt;height:15.3pt;z-index:-2516569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aojIG+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F2679C9" w14:textId="77777777" w:rsidR="00A204AB" w:rsidRDefault="00A204AB"/>
            </w:txbxContent>
          </v:textbox>
          <w10:wrap anchorx="page" anchory="page"/>
        </v:shape>
      </w:pict>
    </w:r>
    <w:r>
      <w:rPr>
        <w:noProof/>
      </w:rPr>
      <w:pict w14:anchorId="19658AC9">
        <v:shape id="Zone de texte 6991" o:spid="_x0000_s3365" type="#_x0000_t202" style="position:absolute;margin-left:71.3pt;margin-top:706.9pt;width:7.9pt;height:49.5pt;z-index:-2516569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BD07598" w14:textId="77777777" w:rsidR="00A204AB" w:rsidRDefault="00A204AB">
                <w:pPr>
                  <w:spacing w:before="4"/>
                  <w:ind w:left="20"/>
                  <w:rPr>
                    <w:i/>
                    <w:sz w:val="26"/>
                  </w:rPr>
                </w:pPr>
              </w:p>
            </w:txbxContent>
          </v:textbox>
          <w10:wrap anchorx="page" anchory="page"/>
        </v:shape>
      </w:pict>
    </w:r>
    <w:r>
      <w:rPr>
        <w:noProof/>
      </w:rPr>
      <w:pict w14:anchorId="4F842824">
        <v:shape id="Zone de texte 6990" o:spid="_x0000_s3364" type="#_x0000_t202" style="position:absolute;margin-left:512.65pt;margin-top:764.95pt;width:12pt;height:15.3pt;z-index:-251656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A1D788" w14:textId="77777777" w:rsidR="00625A80" w:rsidRDefault="00625A80"/>
            </w:txbxContent>
          </v:textbox>
          <w10:wrap anchorx="page" anchory="page"/>
        </v:shape>
      </w:pict>
    </w:r>
    <w:r>
      <w:rPr>
        <w:noProof/>
      </w:rPr>
      <w:pict w14:anchorId="39E205CD">
        <v:shape id="Zone de texte 6989" o:spid="_x0000_s3363" type="#_x0000_t202" style="position:absolute;margin-left:71.3pt;margin-top:706.9pt;width:7.9pt;height:49.5pt;z-index:-2516569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a7L+wEAAOIDAAAOAAAAZHJzL2Uyb0RvYy54bWysU1GP0zAMfkfiP0R5Z+1tME3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emm6ni/NgjhY8GehGN&#10;UiJrSuDq8EAhklHFOSXWcnBvuy4tSOdeODgxehL5yHdiHsbdKGxVytXibdQW1eygOrIeBK7H1Pij&#10;sNEC/pRi4KUrJf3YKzRSdJ8cNy5u6NnAs7E7G8ppflrKIMVk3oZpk/cebdMy8jQ+Bzfct9omTc8s&#10;ToR5kZLU0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7hrsv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1C886BA" w14:textId="77777777" w:rsidR="00625A80" w:rsidRDefault="00625A80"/>
            </w:txbxContent>
          </v:textbox>
          <w10:wrap anchorx="page" anchory="page"/>
        </v:shape>
      </w:pict>
    </w:r>
    <w:r>
      <w:rPr>
        <w:noProof/>
      </w:rPr>
      <w:pict w14:anchorId="0FEB2703">
        <v:shape id="Zone de texte 6988" o:spid="_x0000_s3362" type="#_x0000_t202" style="position:absolute;margin-left:512.65pt;margin-top:764.95pt;width:12pt;height:15.3pt;z-index:-2516569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42E598D" w14:textId="77777777" w:rsidR="00A204AB" w:rsidRDefault="00A204AB"/>
            </w:txbxContent>
          </v:textbox>
          <w10:wrap anchorx="page" anchory="page"/>
        </v:shape>
      </w:pict>
    </w:r>
    <w:r>
      <w:rPr>
        <w:noProof/>
      </w:rPr>
      <w:pict w14:anchorId="086BD945">
        <v:shape id="_x0000_s3361" type="#_x0000_t202" alt="" style="position:absolute;margin-left:512.65pt;margin-top:764.95pt;width:12pt;height:15.3pt;z-index:-25165694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361" inset="0,0,0,0">
            <w:txbxContent>
              <w:p w14:paraId="2D734316" w14:textId="77777777" w:rsidR="00A204AB" w:rsidRDefault="00A204AB"/>
            </w:txbxContent>
          </v:textbox>
          <w10:wrap anchorx="page" anchory="page"/>
        </v:shape>
      </w:pict>
    </w:r>
    <w:r>
      <w:rPr>
        <w:noProof/>
      </w:rPr>
      <w:pict w14:anchorId="747B4904">
        <v:shape id="Zone de texte 6986" o:spid="_x0000_s3360" type="#_x0000_t202" style="position:absolute;margin-left:512.65pt;margin-top:764.95pt;width:12pt;height:15.3pt;z-index:-2516566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70g/AEAAOIDAAAOAAAAZHJzL2Uyb0RvYy54bWysU21v1DAM/o7Ef4jynWvvNm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XZznHNEcmn84P5un6WaqOD72SOGzgUFE&#10;o5TImhK42t5RiGRUcUyJtRzc2r5PC9K7Jw5OjJ5EPvLdMw9TNQlbl/Li7H3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GLvSD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FEFC6BB" w14:textId="77777777" w:rsidR="00A204AB" w:rsidRDefault="00A204AB">
                <w:pPr>
                  <w:spacing w:before="4"/>
                  <w:ind w:left="20"/>
                  <w:rPr>
                    <w:i/>
                    <w:sz w:val="26"/>
                  </w:rPr>
                </w:pPr>
              </w:p>
            </w:txbxContent>
          </v:textbox>
          <w10:wrap anchorx="page" anchory="page"/>
        </v:shape>
      </w:pict>
    </w:r>
    <w:r>
      <w:rPr>
        <w:noProof/>
      </w:rPr>
      <w:pict w14:anchorId="7621BAE9">
        <v:shape id="Zone de texte 6985" o:spid="_x0000_s3359" type="#_x0000_t202" style="position:absolute;margin-left:512.65pt;margin-top:764.95pt;width:12pt;height:15.3pt;z-index:-2516567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506D405" w14:textId="77777777" w:rsidR="00A204AB" w:rsidRDefault="00A204AB"/>
            </w:txbxContent>
          </v:textbox>
          <w10:wrap anchorx="page" anchory="page"/>
        </v:shape>
      </w:pict>
    </w:r>
    <w:r>
      <w:rPr>
        <w:noProof/>
      </w:rPr>
      <w:pict w14:anchorId="0E84B49E">
        <v:shape id="Zone de texte 6984" o:spid="_x0000_s3358" type="#_x0000_t202" style="position:absolute;margin-left:512.65pt;margin-top:764.95pt;width:12pt;height:15.3pt;z-index:-2516569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E99sb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7AB546B" w14:textId="77777777" w:rsidR="00625A80" w:rsidRDefault="00625A80">
                <w:pPr>
                  <w:spacing w:before="10"/>
                  <w:ind w:left="60"/>
                  <w:rPr>
                    <w:rFonts w:ascii="Times New Roman"/>
                    <w:sz w:val="24"/>
                  </w:rPr>
                </w:pPr>
              </w:p>
            </w:txbxContent>
          </v:textbox>
          <w10:wrap anchorx="page" anchory="page"/>
        </v:shape>
      </w:pict>
    </w:r>
    <w:r>
      <w:rPr>
        <w:noProof/>
      </w:rPr>
      <w:pict w14:anchorId="77141808">
        <v:shape id="Zone de texte 6983" o:spid="_x0000_s3357" type="#_x0000_t202" style="position:absolute;margin-left:512.65pt;margin-top:764.95pt;width:12pt;height:15.3pt;z-index:-2516569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0rFs2+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9FBB2DF" w14:textId="77777777" w:rsidR="00A204AB" w:rsidRDefault="00A204AB">
                <w:pPr>
                  <w:spacing w:before="4"/>
                  <w:ind w:left="20"/>
                  <w:rPr>
                    <w:i/>
                    <w:sz w:val="26"/>
                  </w:rPr>
                </w:pPr>
              </w:p>
            </w:txbxContent>
          </v:textbox>
          <w10:wrap anchorx="page" anchory="page"/>
        </v:shape>
      </w:pict>
    </w:r>
    <w:r>
      <w:rPr>
        <w:noProof/>
      </w:rPr>
      <w:pict w14:anchorId="72C85B2C">
        <v:shape id="_x0000_s3356" type="#_x0000_t202" alt="" style="position:absolute;margin-left:71.3pt;margin-top:706.9pt;width:7.9pt;height:49.5pt;z-index:-25165694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356" inset="0,0,0,0">
            <w:txbxContent>
              <w:p w14:paraId="6D48681B" w14:textId="77777777" w:rsidR="00A204AB" w:rsidRDefault="00A204AB">
                <w:pPr>
                  <w:spacing w:before="4"/>
                  <w:ind w:left="20"/>
                  <w:rPr>
                    <w:i/>
                    <w:sz w:val="26"/>
                  </w:rPr>
                </w:pPr>
              </w:p>
            </w:txbxContent>
          </v:textbox>
          <w10:wrap anchorx="page" anchory="page"/>
        </v:shape>
      </w:pict>
    </w:r>
    <w:r>
      <w:rPr>
        <w:noProof/>
      </w:rPr>
      <w:pict w14:anchorId="4D6DAFAE">
        <v:shape id="Zone de texte 6981" o:spid="_x0000_s3355" type="#_x0000_t202" style="position:absolute;margin-left:512.65pt;margin-top:764.95pt;width:12pt;height:15.3pt;z-index:-2516566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9CD0DD2" w14:textId="77777777" w:rsidR="00A204AB" w:rsidRDefault="00A204AB">
                <w:pPr>
                  <w:spacing w:before="4"/>
                  <w:ind w:left="20"/>
                  <w:rPr>
                    <w:i/>
                    <w:sz w:val="26"/>
                  </w:rPr>
                </w:pPr>
              </w:p>
            </w:txbxContent>
          </v:textbox>
          <w10:wrap anchorx="page" anchory="page"/>
        </v:shape>
      </w:pict>
    </w:r>
    <w:r>
      <w:rPr>
        <w:noProof/>
      </w:rPr>
      <w:pict w14:anchorId="4717B2C9">
        <v:shape id="Zone de texte 6980" o:spid="_x0000_s3354" type="#_x0000_t202" style="position:absolute;margin-left:71.3pt;margin-top:706.9pt;width:7.9pt;height:49.5pt;z-index:-2516567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jd+wEAAOIDAAAOAAAAZHJzL2Uyb0RvYy54bWysU1GP0zAMfkfiP0R5Z+1tME3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emm6ni/NgjhY8GehGN&#10;UiJrSuDq8EAhklHFOSXWcnBvuy4tSOdeODgxehL5yHdiHsbdKGxVytXbRdQW1eygOrIeBK7H1Pij&#10;sNEC/pRi4KUrJf3YKzRSdJ8cNy5u6NnAs7E7G8ppflrKIMVk3oZpk/cebdMy8jQ+Bzfct9omTc8s&#10;ToR5kZLU0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vGSN3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9370343"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5D55C4C0">
        <v:shape id="Zone de texte 6979" o:spid="_x0000_s3353" type="#_x0000_t202" style="position:absolute;margin-left:512.65pt;margin-top:764.95pt;width:12pt;height:15.3pt;z-index:-2516567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9E7CA9D" w14:textId="77777777" w:rsidR="00A204AB" w:rsidRDefault="00A204AB"/>
            </w:txbxContent>
          </v:textbox>
          <w10:wrap anchorx="page" anchory="page"/>
        </v:shape>
      </w:pict>
    </w:r>
    <w:r>
      <w:rPr>
        <w:noProof/>
      </w:rPr>
      <w:pict w14:anchorId="6714B163">
        <v:shape id="Zone de texte 6978" o:spid="_x0000_s3352" type="#_x0000_t202" style="position:absolute;margin-left:71.3pt;margin-top:706.9pt;width:7.9pt;height:49.5pt;z-index:-25165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f7+wEAAOIDAAAOAAAAZHJzL2Uyb0RvYy54bWysU8Fu2zAMvQ/YPwi6L3bTNQiM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6s03UwV02OPFD4Z6EQ0&#10;SomsKYGrwwOFSEYVU0qs5eDetm1akNa9cnBi9CTyke+JeRi2g7BVKZfvr6K2qGYL1ZH1IHA9psYf&#10;hY0G8KcUPS9dKenHXqGRov3suHFxQycDJ2M7GcppflrKIMXJvA2nTd57tLuGkU/jc3DDfatt0vTC&#10;YiTMi5Skjk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Dvx/v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656FB6B"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4849B711">
        <v:shape id="Zone de texte 6977" o:spid="_x0000_s3351" type="#_x0000_t202" style="position:absolute;margin-left:512.65pt;margin-top:764.95pt;width:12pt;height:15.3pt;z-index:-2516569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C4B612C" w14:textId="77777777" w:rsidR="00A204AB" w:rsidRDefault="00A204AB">
                <w:pPr>
                  <w:spacing w:before="10"/>
                  <w:ind w:left="60"/>
                  <w:rPr>
                    <w:rFonts w:ascii="Times New Roman"/>
                    <w:sz w:val="24"/>
                  </w:rPr>
                </w:pPr>
              </w:p>
            </w:txbxContent>
          </v:textbox>
          <w10:wrap anchorx="page" anchory="page"/>
        </v:shape>
      </w:pict>
    </w:r>
    <w:r>
      <w:rPr>
        <w:noProof/>
      </w:rPr>
      <w:pict w14:anchorId="54258A93">
        <v:shape id="Zone de texte 6976" o:spid="_x0000_s3350" type="#_x0000_t202" style="position:absolute;margin-left:71.3pt;margin-top:706.9pt;width:7.9pt;height:49.5pt;z-index:-2516569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YKklD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8326F16" w14:textId="77777777" w:rsidR="00625A80" w:rsidRDefault="00625A80"/>
            </w:txbxContent>
          </v:textbox>
          <w10:wrap anchorx="page" anchory="page"/>
        </v:shape>
      </w:pict>
    </w:r>
    <w:r>
      <w:rPr>
        <w:noProof/>
      </w:rPr>
      <w:pict w14:anchorId="45E83115">
        <v:shape id="Zone de texte 6975" o:spid="_x0000_s3349" type="#_x0000_t202" style="position:absolute;margin-left:512.65pt;margin-top:764.95pt;width:12pt;height:15.3pt;z-index:-2516569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49AC011" w14:textId="77777777" w:rsidR="00625A80" w:rsidRDefault="00625A80"/>
            </w:txbxContent>
          </v:textbox>
          <w10:wrap anchorx="page" anchory="page"/>
        </v:shape>
      </w:pict>
    </w:r>
    <w:r>
      <w:rPr>
        <w:noProof/>
      </w:rPr>
      <w:pict w14:anchorId="7FDBB331">
        <v:shape id="Zone de texte 6974" o:spid="_x0000_s3348" type="#_x0000_t202" style="position:absolute;margin-left:71.3pt;margin-top:706.9pt;width:7.9pt;height:49.5pt;z-index:-2516569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a82bb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EAA30F0" w14:textId="77777777" w:rsidR="00B20028" w:rsidRDefault="00B20028">
                <w:pPr>
                  <w:spacing w:before="4"/>
                  <w:ind w:left="20"/>
                  <w:rPr>
                    <w:i/>
                    <w:sz w:val="26"/>
                  </w:rPr>
                </w:pPr>
              </w:p>
            </w:txbxContent>
          </v:textbox>
          <w10:wrap anchorx="page" anchory="page"/>
        </v:shape>
      </w:pict>
    </w:r>
    <w:r>
      <w:rPr>
        <w:noProof/>
      </w:rPr>
      <w:pict w14:anchorId="4C791D28">
        <v:shape id="_x0000_s3347" type="#_x0000_t202" alt="" style="position:absolute;margin-left:512.65pt;margin-top:764.95pt;width:12pt;height:15.3pt;z-index:-25165694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347" inset="0,0,0,0">
            <w:txbxContent>
              <w:p w14:paraId="722ED284" w14:textId="77777777" w:rsidR="00A204AB" w:rsidRDefault="00A204AB">
                <w:pPr>
                  <w:spacing w:before="10"/>
                  <w:ind w:left="60"/>
                  <w:rPr>
                    <w:rFonts w:ascii="Times New Roman"/>
                    <w:sz w:val="24"/>
                  </w:rPr>
                </w:pPr>
              </w:p>
            </w:txbxContent>
          </v:textbox>
          <w10:wrap anchorx="page" anchory="page"/>
        </v:shape>
      </w:pict>
    </w:r>
    <w:r>
      <w:rPr>
        <w:noProof/>
      </w:rPr>
      <w:pict w14:anchorId="40930DA5">
        <v:shape id="Zone de texte 6972" o:spid="_x0000_s3346" type="#_x0000_t202" style="position:absolute;margin-left:71.3pt;margin-top:706.9pt;width:7.9pt;height:49.5pt;z-index:-2516567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73C639F" w14:textId="77777777" w:rsidR="00A204AB" w:rsidRDefault="00A204AB">
                <w:pPr>
                  <w:spacing w:before="10"/>
                  <w:ind w:left="60"/>
                  <w:rPr>
                    <w:rFonts w:ascii="Times New Roman"/>
                    <w:sz w:val="24"/>
                  </w:rPr>
                </w:pPr>
              </w:p>
            </w:txbxContent>
          </v:textbox>
          <w10:wrap anchorx="page" anchory="page"/>
        </v:shape>
      </w:pict>
    </w:r>
    <w:r>
      <w:rPr>
        <w:noProof/>
      </w:rPr>
      <w:pict w14:anchorId="75A026FB">
        <v:shape id="Zone de texte 6971" o:spid="_x0000_s3345" type="#_x0000_t202" style="position:absolute;margin-left:512.65pt;margin-top:764.95pt;width:12pt;height:15.3pt;z-index:-2516567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A041EE3" w14:textId="77777777" w:rsidR="00B20028" w:rsidRDefault="00B20028">
                <w:pPr>
                  <w:spacing w:before="10"/>
                  <w:ind w:left="60"/>
                  <w:rPr>
                    <w:rFonts w:ascii="Times New Roman"/>
                    <w:sz w:val="24"/>
                  </w:rPr>
                </w:pPr>
              </w:p>
            </w:txbxContent>
          </v:textbox>
          <w10:wrap anchorx="page" anchory="page"/>
        </v:shape>
      </w:pict>
    </w:r>
    <w:r>
      <w:rPr>
        <w:noProof/>
      </w:rPr>
      <w:pict w14:anchorId="2BA4DC4E">
        <v:shape id="Zone de texte 6970" o:spid="_x0000_s3344" type="#_x0000_t202" style="position:absolute;margin-left:71.3pt;margin-top:706.9pt;width:7.9pt;height:49.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99397B9" w14:textId="77777777" w:rsidR="00A204AB" w:rsidRDefault="00A204AB">
                <w:pPr>
                  <w:spacing w:before="4"/>
                  <w:ind w:left="20"/>
                  <w:rPr>
                    <w:i/>
                    <w:sz w:val="26"/>
                  </w:rPr>
                </w:pPr>
              </w:p>
            </w:txbxContent>
          </v:textbox>
          <w10:wrap anchorx="page" anchory="page"/>
        </v:shape>
      </w:pict>
    </w:r>
    <w:r>
      <w:rPr>
        <w:noProof/>
      </w:rPr>
      <w:pict w14:anchorId="521E6139">
        <v:shape id="Zone de texte 6969" o:spid="_x0000_s3343" type="#_x0000_t202" style="position:absolute;margin-left:512.65pt;margin-top:764.95pt;width:12pt;height:15.3pt;z-index:-2516567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01ED3B7" w14:textId="77777777" w:rsidR="00A204AB" w:rsidRDefault="00A204AB">
                <w:pPr>
                  <w:spacing w:before="10"/>
                  <w:ind w:left="60"/>
                  <w:rPr>
                    <w:rFonts w:ascii="Times New Roman"/>
                    <w:sz w:val="24"/>
                  </w:rPr>
                </w:pPr>
              </w:p>
            </w:txbxContent>
          </v:textbox>
          <w10:wrap anchorx="page" anchory="page"/>
        </v:shape>
      </w:pict>
    </w:r>
    <w:r>
      <w:rPr>
        <w:noProof/>
      </w:rPr>
      <w:pict w14:anchorId="1D296778">
        <v:shape id="Zone de texte 6968" o:spid="_x0000_s3342" type="#_x0000_t202" style="position:absolute;margin-left:71.3pt;margin-top:706.9pt;width:7.9pt;height:49.5pt;z-index:-2516567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B82C758" w14:textId="77777777" w:rsidR="00A204AB" w:rsidRDefault="00A204AB"/>
            </w:txbxContent>
          </v:textbox>
          <w10:wrap anchorx="page" anchory="page"/>
        </v:shape>
      </w:pict>
    </w:r>
    <w:r>
      <w:rPr>
        <w:noProof/>
      </w:rPr>
      <w:pict w14:anchorId="2CADDB01">
        <v:shape id="Zone de texte 6967" o:spid="_x0000_s3341" type="#_x0000_t202" style="position:absolute;margin-left:512.65pt;margin-top:764.95pt;width:12pt;height:15.3pt;z-index:-2516567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73A1F7D" w14:textId="77777777" w:rsidR="00625A80" w:rsidRDefault="00625A80"/>
            </w:txbxContent>
          </v:textbox>
          <w10:wrap anchorx="page" anchory="page"/>
        </v:shape>
      </w:pict>
    </w:r>
    <w:r>
      <w:rPr>
        <w:noProof/>
      </w:rPr>
      <w:pict w14:anchorId="37A870EA">
        <v:shape id="Zone de texte 6966" o:spid="_x0000_s3340" type="#_x0000_t202" style="position:absolute;margin-left:71.3pt;margin-top:706.9pt;width:7.9pt;height:49.5pt;z-index:-2516567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8C+wEAAOIDAAAOAAAAZHJzL2Uyb0RvYy54bWysU8Fu2zAMvQ/YPwi6L3ZTNAuM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6s03UwV02OPFD4Z6EQ0&#10;SomsKYGrwwOFSEYVU0qs5eDetm1akNa9cnBi9CTyke+JeRi2g7BVKZdX76O2qGYL1ZH1IHA9psYf&#10;hY0G8KcUPS9dKenHXqGRov3suHFxQycDJ2M7GcppflrKIMXJvA2nTd57tLuGkU/jc3DDfatt0vTC&#10;YiTMi5Skjk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JCrwL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1AF1991" w14:textId="77777777" w:rsidR="00B20028" w:rsidRDefault="00B20028">
                <w:pPr>
                  <w:spacing w:before="10"/>
                  <w:ind w:left="60"/>
                  <w:rPr>
                    <w:rFonts w:ascii="Times New Roman"/>
                    <w:sz w:val="24"/>
                  </w:rPr>
                </w:pPr>
              </w:p>
            </w:txbxContent>
          </v:textbox>
          <w10:wrap anchorx="page" anchory="page"/>
        </v:shape>
      </w:pict>
    </w:r>
    <w:r>
      <w:rPr>
        <w:noProof/>
      </w:rPr>
      <w:pict w14:anchorId="2DA6316C">
        <v:shape id="Zone de texte 6965" o:spid="_x0000_s3339" type="#_x0000_t202" style="position:absolute;margin-left:512.65pt;margin-top:764.95pt;width:12pt;height:15.3pt;z-index:-2516567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753C6CC" w14:textId="77777777" w:rsidR="00A204AB" w:rsidRDefault="00A204AB">
                <w:pPr>
                  <w:spacing w:line="316" w:lineRule="exact"/>
                  <w:ind w:left="20"/>
                  <w:rPr>
                    <w:i/>
                    <w:sz w:val="26"/>
                  </w:rPr>
                </w:pPr>
              </w:p>
            </w:txbxContent>
          </v:textbox>
          <w10:wrap anchorx="page" anchory="page"/>
        </v:shape>
      </w:pict>
    </w:r>
    <w:r>
      <w:rPr>
        <w:noProof/>
      </w:rPr>
      <w:pict w14:anchorId="62B3C573">
        <v:shape id="Zone de texte 6964" o:spid="_x0000_s3338" type="#_x0000_t202" style="position:absolute;margin-left:71.3pt;margin-top:706.9pt;width:7.9pt;height:49.5pt;z-index:-2516569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OTk+wEAAOIDAAAOAAAAZHJzL2Uyb0RvYy54bWysU8Fu2zAMvQ/YPwi6L3ZTNMiM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6s03UwV02OPFD4Z6EQ0&#10;SomsKYGrwwOFSEYVU0qs5eDetm1akNa9cnBi9CTyke+JeRi2g7BVKZdX76O2qGYL1ZH1IHA9psYf&#10;hY0G8KcUPS9dKenHXqGRov3suHFxQycDJ2M7GcppflrKIMXJvA2nTd57tLuGkU/jc3DDfatt0vTC&#10;YiTMi5Skjk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L05OT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6D268A1" w14:textId="77777777" w:rsidR="00625A80" w:rsidRDefault="00625A80">
                <w:pPr>
                  <w:spacing w:before="10"/>
                  <w:ind w:left="60"/>
                  <w:rPr>
                    <w:rFonts w:ascii="Times New Roman"/>
                    <w:sz w:val="24"/>
                  </w:rPr>
                </w:pPr>
              </w:p>
            </w:txbxContent>
          </v:textbox>
          <w10:wrap anchorx="page" anchory="page"/>
        </v:shape>
      </w:pict>
    </w:r>
    <w:r>
      <w:rPr>
        <w:noProof/>
      </w:rPr>
      <w:pict w14:anchorId="41E7ADC2">
        <v:shape id="Zone de texte 6963" o:spid="_x0000_s3337" type="#_x0000_t202" style="position:absolute;margin-left:512.65pt;margin-top:764.95pt;width:12pt;height:15.3pt;z-index:-251656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8PSGS+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390C2B6" w14:textId="77777777" w:rsidR="00625A80" w:rsidRDefault="00625A80">
                <w:pPr>
                  <w:spacing w:before="10"/>
                  <w:ind w:left="60"/>
                  <w:rPr>
                    <w:rFonts w:ascii="Times New Roman"/>
                    <w:sz w:val="24"/>
                  </w:rPr>
                </w:pPr>
              </w:p>
            </w:txbxContent>
          </v:textbox>
          <w10:wrap anchorx="page" anchory="page"/>
        </v:shape>
      </w:pict>
    </w:r>
    <w:r>
      <w:rPr>
        <w:noProof/>
      </w:rPr>
      <w:pict w14:anchorId="1E9611E1">
        <v:shape id="Zone de texte 6962" o:spid="_x0000_s3336" type="#_x0000_t202" style="position:absolute;margin-left:71.3pt;margin-top:706.9pt;width:7.9pt;height:49.5pt;z-index:-2516569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fS+QEAAOI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qlMtF0hbVbKE6sB4ErsfU+KOw&#10;0QL+kWLgpSsl/d4pNFJ0Xx03Lm7oycCTsT0Zyml+WsogxWTehGmTdx5t0zLyND4H19y32iZNTyyO&#10;hHmRktTj0sdNfX5PWU9fc/0X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FsmfS+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A99BA4A" w14:textId="77777777" w:rsidR="00A204AB" w:rsidRDefault="00A204AB">
                <w:pPr>
                  <w:spacing w:before="10"/>
                  <w:ind w:left="60"/>
                  <w:rPr>
                    <w:rFonts w:ascii="Times New Roman"/>
                    <w:sz w:val="24"/>
                  </w:rPr>
                </w:pPr>
              </w:p>
            </w:txbxContent>
          </v:textbox>
          <w10:wrap anchorx="page" anchory="page"/>
        </v:shape>
      </w:pict>
    </w:r>
    <w:r>
      <w:rPr>
        <w:noProof/>
      </w:rPr>
      <w:pict w14:anchorId="08C20E02">
        <v:shape id="Zone de texte 6961" o:spid="_x0000_s3335" type="#_x0000_t202" style="position:absolute;margin-left:512.65pt;margin-top:764.95pt;width:12pt;height:15.3pt;z-index:-2516569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E8A8A9" w14:textId="77777777" w:rsidR="00A204AB" w:rsidRDefault="00A204AB">
                <w:pPr>
                  <w:spacing w:before="10"/>
                  <w:ind w:left="60"/>
                  <w:rPr>
                    <w:rFonts w:ascii="Times New Roman"/>
                    <w:sz w:val="24"/>
                  </w:rPr>
                </w:pPr>
              </w:p>
            </w:txbxContent>
          </v:textbox>
          <w10:wrap anchorx="page" anchory="page"/>
        </v:shape>
      </w:pict>
    </w:r>
    <w:r>
      <w:rPr>
        <w:noProof/>
      </w:rPr>
      <w:pict w14:anchorId="34271C3B">
        <v:shape id="Zone de texte 6960" o:spid="_x0000_s3334" type="#_x0000_t202" style="position:absolute;margin-left:71.3pt;margin-top:706.9pt;width:7.9pt;height:49.5pt;z-index:-2516569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914A4B3" w14:textId="77777777" w:rsidR="00A204AB" w:rsidRDefault="00A204AB">
                <w:pPr>
                  <w:spacing w:before="10"/>
                  <w:ind w:left="60"/>
                  <w:rPr>
                    <w:rFonts w:ascii="Times New Roman"/>
                    <w:sz w:val="24"/>
                  </w:rPr>
                </w:pPr>
              </w:p>
            </w:txbxContent>
          </v:textbox>
          <w10:wrap anchorx="page" anchory="page"/>
        </v:shape>
      </w:pict>
    </w:r>
    <w:r>
      <w:rPr>
        <w:noProof/>
      </w:rPr>
      <w:pict w14:anchorId="268885DA">
        <v:shape id="Zone de texte 6959" o:spid="_x0000_s3333" type="#_x0000_t202" style="position:absolute;margin-left:512.65pt;margin-top:764.95pt;width:12pt;height:15.3pt;z-index:-2516569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5A6E187" w14:textId="77777777" w:rsidR="00A204AB" w:rsidRDefault="00A204AB">
                <w:pPr>
                  <w:spacing w:before="10"/>
                  <w:ind w:left="60"/>
                  <w:rPr>
                    <w:rFonts w:ascii="Times New Roman"/>
                    <w:sz w:val="24"/>
                  </w:rPr>
                </w:pPr>
              </w:p>
            </w:txbxContent>
          </v:textbox>
          <w10:wrap anchorx="page" anchory="page"/>
        </v:shape>
      </w:pict>
    </w:r>
    <w:r>
      <w:rPr>
        <w:noProof/>
      </w:rPr>
      <w:pict w14:anchorId="1816C9DD">
        <v:shape id="Zone de texte 6958" o:spid="_x0000_s3332" type="#_x0000_t202" style="position:absolute;margin-left:71.3pt;margin-top:706.9pt;width:7.9pt;height:49.5pt;z-index:-2516569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1f+QEAAOI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peTSUVtUU0F9ZD0IXI+p8Udh&#10;owX8JcXAS1dK+rlXaKToPjtuXNzQ2cDZqGZDOc1PSxmkmMzbMG3y3qPdtYw8jc/BDfetsUnTM4sT&#10;YV6kJPW09HFTX95T1vPX3PwG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Ifr1f+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392643F2" w14:textId="77777777" w:rsidR="00625A80" w:rsidRDefault="00625A80">
                <w:pPr>
                  <w:spacing w:before="10"/>
                  <w:ind w:left="60"/>
                  <w:rPr>
                    <w:rFonts w:ascii="Times New Roman"/>
                    <w:sz w:val="24"/>
                  </w:rPr>
                </w:pPr>
              </w:p>
            </w:txbxContent>
          </v:textbox>
          <w10:wrap anchorx="page" anchory="page"/>
        </v:shape>
      </w:pict>
    </w:r>
    <w:r>
      <w:rPr>
        <w:noProof/>
      </w:rPr>
      <w:pict w14:anchorId="6CC98040">
        <v:shape id="Zone de texte 6957" o:spid="_x0000_s3331" type="#_x0000_t202" style="position:absolute;margin-left:512.65pt;margin-top:764.95pt;width:12pt;height:15.3pt;z-index:-2516569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82F27AE" w14:textId="77777777" w:rsidR="00A204AB" w:rsidRDefault="00A204AB">
                <w:pPr>
                  <w:spacing w:before="10"/>
                  <w:ind w:left="60"/>
                  <w:rPr>
                    <w:rFonts w:ascii="Times New Roman"/>
                    <w:sz w:val="24"/>
                  </w:rPr>
                </w:pPr>
              </w:p>
            </w:txbxContent>
          </v:textbox>
          <w10:wrap anchorx="page" anchory="page"/>
        </v:shape>
      </w:pict>
    </w:r>
    <w:r>
      <w:rPr>
        <w:noProof/>
      </w:rPr>
      <w:pict w14:anchorId="7FF617E0">
        <v:shape id="_x0000_s3330" type="#_x0000_t202" alt="" style="position:absolute;margin-left:71.3pt;margin-top:706.9pt;width:7.9pt;height:49.5pt;z-index:-25165695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330" inset="0,0,0,0">
            <w:txbxContent>
              <w:p w14:paraId="5EBDD7A9" w14:textId="77777777" w:rsidR="00A204AB" w:rsidRDefault="00A204AB"/>
            </w:txbxContent>
          </v:textbox>
          <w10:wrap anchorx="page" anchory="page"/>
        </v:shape>
      </w:pict>
    </w:r>
    <w:r>
      <w:rPr>
        <w:noProof/>
      </w:rPr>
      <w:pict w14:anchorId="0843391C">
        <v:shape id="Zone de texte 6955" o:spid="_x0000_s3329" type="#_x0000_t202" style="position:absolute;margin-left:512.65pt;margin-top:764.95pt;width:12pt;height:15.3pt;z-index:-2516567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29CE90" w14:textId="77777777" w:rsidR="00A204AB" w:rsidRDefault="00A204AB"/>
            </w:txbxContent>
          </v:textbox>
          <w10:wrap anchorx="page" anchory="page"/>
        </v:shape>
      </w:pict>
    </w:r>
    <w:r>
      <w:rPr>
        <w:noProof/>
      </w:rPr>
      <w:pict w14:anchorId="0510CAA1">
        <v:shape id="Zone de texte 6954" o:spid="_x0000_s3328" type="#_x0000_t202" style="position:absolute;margin-left:512.65pt;margin-top:764.95pt;width:12pt;height:15.3pt;z-index:-2516567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847216A" w14:textId="77777777" w:rsidR="00A204AB" w:rsidRDefault="00A204AB">
                <w:pPr>
                  <w:spacing w:before="10"/>
                  <w:ind w:left="60"/>
                  <w:rPr>
                    <w:rFonts w:ascii="Times New Roman"/>
                    <w:sz w:val="24"/>
                  </w:rPr>
                </w:pPr>
              </w:p>
            </w:txbxContent>
          </v:textbox>
          <w10:wrap anchorx="page" anchory="page"/>
        </v:shape>
      </w:pict>
    </w:r>
    <w:r>
      <w:rPr>
        <w:noProof/>
      </w:rPr>
      <w:pict w14:anchorId="7B5ACEF9">
        <v:shape id="Zone de texte 6953" o:spid="_x0000_s3327" type="#_x0000_t202" style="position:absolute;margin-left:512.65pt;margin-top:764.95pt;width:12pt;height:15.3pt;z-index:-2516569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EC3BF99" w14:textId="77777777" w:rsidR="00A204AB" w:rsidRDefault="00A204AB">
                <w:pPr>
                  <w:spacing w:before="10"/>
                  <w:ind w:left="60"/>
                  <w:rPr>
                    <w:rFonts w:ascii="Times New Roman"/>
                    <w:sz w:val="24"/>
                  </w:rPr>
                </w:pPr>
              </w:p>
            </w:txbxContent>
          </v:textbox>
          <w10:wrap anchorx="page" anchory="page"/>
        </v:shape>
      </w:pict>
    </w:r>
    <w:r>
      <w:rPr>
        <w:noProof/>
      </w:rPr>
      <w:pict w14:anchorId="5A54DD49">
        <v:shape id="Zone de texte 6952" o:spid="_x0000_s3326" type="#_x0000_t202" style="position:absolute;margin-left:512.65pt;margin-top:764.95pt;width:12pt;height:15.3pt;z-index:-2516569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561FBBF" w14:textId="77777777" w:rsidR="00A204AB" w:rsidRDefault="00A204AB">
                <w:pPr>
                  <w:spacing w:before="4"/>
                  <w:ind w:left="20"/>
                  <w:rPr>
                    <w:i/>
                    <w:sz w:val="26"/>
                  </w:rPr>
                </w:pPr>
              </w:p>
            </w:txbxContent>
          </v:textbox>
          <w10:wrap anchorx="page" anchory="page"/>
        </v:shape>
      </w:pict>
    </w:r>
    <w:r>
      <w:rPr>
        <w:noProof/>
      </w:rPr>
      <w:pict w14:anchorId="0320192B">
        <v:shape id="_x0000_s3325" type="#_x0000_t202" alt="" style="position:absolute;margin-left:71.3pt;margin-top:706.9pt;width:7.9pt;height:49.5pt;z-index:-25165695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325" inset="0,0,0,0">
            <w:txbxContent>
              <w:p w14:paraId="7C7CF92C" w14:textId="77777777" w:rsidR="00A204AB" w:rsidRDefault="00A204AB"/>
            </w:txbxContent>
          </v:textbox>
          <w10:wrap anchorx="page" anchory="page"/>
        </v:shape>
      </w:pict>
    </w:r>
    <w:r>
      <w:rPr>
        <w:noProof/>
      </w:rPr>
      <w:pict w14:anchorId="3393AA8F">
        <v:shape id="Zone de texte 6950" o:spid="_x0000_s3324" type="#_x0000_t202" style="position:absolute;margin-left:512.65pt;margin-top:764.95pt;width:12pt;height:15.3pt;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M+/AEAAOIDAAAOAAAAZHJzL2Uyb0RvYy54bWysU21v1DAM/o7Ef4jynWvvNm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XZznHNEcmn84P5un6WaqOD72SOGzgUFE&#10;o5TImhK42t5RiGRUcUyJtRzc2r5PC9K7Jw5OjJ5EPvLdMw9TNQlbl/Li/Vn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G1i4z7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43C19A3" w14:textId="77777777" w:rsidR="00A204AB" w:rsidRDefault="00A204AB"/>
            </w:txbxContent>
          </v:textbox>
          <w10:wrap anchorx="page" anchory="page"/>
        </v:shape>
      </w:pict>
    </w:r>
    <w:r>
      <w:rPr>
        <w:noProof/>
      </w:rPr>
      <w:pict w14:anchorId="76257018">
        <v:shape id="Zone de texte 6949" o:spid="_x0000_s3323" type="#_x0000_t202" style="position:absolute;margin-left:512.65pt;margin-top:764.95pt;width:12pt;height:15.3pt;z-index:-2516567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F1DE3BA" w14:textId="77777777" w:rsidR="00625A80" w:rsidRDefault="00625A80"/>
            </w:txbxContent>
          </v:textbox>
          <w10:wrap anchorx="page" anchory="page"/>
        </v:shape>
      </w:pict>
    </w:r>
    <w:r>
      <w:rPr>
        <w:noProof/>
      </w:rPr>
      <w:pict w14:anchorId="231AE457">
        <v:shape id="Zone de texte 6948" o:spid="_x0000_s3322" type="#_x0000_t202" style="position:absolute;margin-left:512.65pt;margin-top:764.95pt;width:12pt;height:15.3pt;z-index:-2516569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2wY/AEAAOIDAAAOAAAAZHJzL2Uyb0RvYy54bWysU21v1DAM/o7Ef4jynWvv2G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fL85yjmgOzT+cvZ2n6WaqOD72SOGzgUFE&#10;o5TImhK42t5RiGRUcUyJtRzc2r5PC9K7Jw5OjJ5EPvLdMw9TNQlbl/Li/Xn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ZLbBj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FD95AED" w14:textId="77777777" w:rsidR="00A204AB" w:rsidRDefault="00A204AB">
                <w:pPr>
                  <w:spacing w:before="4"/>
                  <w:ind w:left="20"/>
                  <w:rPr>
                    <w:i/>
                    <w:sz w:val="26"/>
                  </w:rPr>
                </w:pPr>
              </w:p>
            </w:txbxContent>
          </v:textbox>
          <w10:wrap anchorx="page" anchory="page"/>
        </v:shape>
      </w:pict>
    </w:r>
    <w:r>
      <w:rPr>
        <w:noProof/>
      </w:rPr>
      <w:pict w14:anchorId="673A8439">
        <v:shape id="Zone de texte 6947" o:spid="_x0000_s3321" type="#_x0000_t202" style="position:absolute;margin-left:512.65pt;margin-top:764.95pt;width:12pt;height:15.3pt;z-index:-251656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Nck+b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AD25C40" w14:textId="77777777" w:rsidR="00A204AB" w:rsidRDefault="00A204AB"/>
            </w:txbxContent>
          </v:textbox>
          <w10:wrap anchorx="page" anchory="page"/>
        </v:shape>
      </w:pict>
    </w:r>
    <w:r>
      <w:rPr>
        <w:noProof/>
      </w:rPr>
      <w:pict w14:anchorId="75F38230">
        <v:shape id="Zone de texte 6946" o:spid="_x0000_s3320" type="#_x0000_t202" style="position:absolute;margin-left:512.65pt;margin-top:764.95pt;width:12pt;height:15.3pt;z-index:-2516569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CuObP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951D5EF" w14:textId="77777777" w:rsidR="00A204AB" w:rsidRDefault="00A204AB">
                <w:pPr>
                  <w:spacing w:before="10"/>
                  <w:ind w:left="60"/>
                  <w:rPr>
                    <w:rFonts w:ascii="Times New Roman"/>
                    <w:sz w:val="24"/>
                  </w:rPr>
                </w:pPr>
              </w:p>
            </w:txbxContent>
          </v:textbox>
          <w10:wrap anchorx="page" anchory="page"/>
        </v:shape>
      </w:pict>
    </w:r>
    <w:r>
      <w:rPr>
        <w:noProof/>
      </w:rPr>
      <w:pict w14:anchorId="182047A8">
        <v:shape id="Zone de texte 6945" o:spid="_x0000_s3319" type="#_x0000_t202" style="position:absolute;margin-left:71.3pt;margin-top:706.9pt;width:7.9pt;height:49.5pt;z-index:-2516569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QV+wEAAOIDAAAOAAAAZHJzL2Uyb0RvYy54bWysU8Fu2zAMvQ/YPwi6L3ZTLAu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MsPy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mXNBX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48B3F81" w14:textId="77777777" w:rsidR="00A204AB" w:rsidRDefault="00A204AB"/>
            </w:txbxContent>
          </v:textbox>
          <w10:wrap anchorx="page" anchory="page"/>
        </v:shape>
      </w:pict>
    </w:r>
    <w:r>
      <w:rPr>
        <w:noProof/>
      </w:rPr>
      <w:pict w14:anchorId="27E94F8D">
        <v:shape id="Zone de texte 6944" o:spid="_x0000_s3318" type="#_x0000_t202" style="position:absolute;margin-left:512.65pt;margin-top:764.95pt;width:12pt;height:15.3pt;z-index:-2516569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AYclX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272D22E" w14:textId="77777777" w:rsidR="00A204AB" w:rsidRDefault="00A204AB">
                <w:pPr>
                  <w:spacing w:before="4"/>
                  <w:ind w:left="20"/>
                  <w:rPr>
                    <w:i/>
                    <w:sz w:val="26"/>
                  </w:rPr>
                </w:pPr>
              </w:p>
            </w:txbxContent>
          </v:textbox>
          <w10:wrap anchorx="page" anchory="page"/>
        </v:shape>
      </w:pict>
    </w:r>
    <w:r>
      <w:rPr>
        <w:noProof/>
      </w:rPr>
      <w:pict w14:anchorId="38C95362">
        <v:shape id="Zone de texte 6943" o:spid="_x0000_s3317" type="#_x0000_t202" style="position:absolute;margin-left:71.3pt;margin-top:706.9pt;width:7.9pt;height:49.5pt;z-index:-2516569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pM+QEAAOI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qlMtlqhzVbKE6sB4ErsfU+KOw&#10;0QL+kWLgpSsl/d4pNFJ0Xx03Lm7oycCTsT0Zyml+WsogxWTehGmTdx5t0zLyND4H19y32iZNTyyO&#10;hHmRktTj0sdNfX5PWU9fc/0X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MuEpM+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2AE72B97" w14:textId="77777777" w:rsidR="00A204AB" w:rsidRDefault="00A204AB"/>
            </w:txbxContent>
          </v:textbox>
          <w10:wrap anchorx="page" anchory="page"/>
        </v:shape>
      </w:pict>
    </w:r>
    <w:r>
      <w:rPr>
        <w:noProof/>
      </w:rPr>
      <w:pict w14:anchorId="4A5B5B3A">
        <v:shape id="Zone de texte 6942" o:spid="_x0000_s3316" type="#_x0000_t202" style="position:absolute;margin-left:71.3pt;margin-top:706.9pt;width:7.9pt;height:49.5pt;z-index:-2516569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Z+QEAAOI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qlMtl0hbVbKE6sB4ErsfU+KOw&#10;0QL+kWLgpSsl/d4pNFJ0Xx03Lm7oycCTsT0Zyml+WsogxWTehGmTdx5t0zLyND4H19y32iZNTyyO&#10;hHmRktTj0sdNfX5PWU9fc/0X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SuAZ+QEAAOI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FC06E40" w14:textId="77777777" w:rsidR="00A204AB" w:rsidRDefault="00A204AB"/>
            </w:txbxContent>
          </v:textbox>
          <w10:wrap anchorx="page" anchory="page"/>
        </v:shape>
      </w:pict>
    </w:r>
    <w:r>
      <w:rPr>
        <w:noProof/>
      </w:rPr>
      <w:pict w14:anchorId="0869C024">
        <v:shape id="Zone de texte 6941" o:spid="_x0000_s3315" type="#_x0000_t202" style="position:absolute;margin-left:71.3pt;margin-top:706.9pt;width:7.9pt;height:49.5pt;z-index:-2516569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AA66FCA" w14:textId="77777777" w:rsidR="00A204AB" w:rsidRDefault="00A204AB">
                <w:pPr>
                  <w:spacing w:before="4"/>
                  <w:ind w:left="20"/>
                  <w:rPr>
                    <w:i/>
                    <w:sz w:val="26"/>
                  </w:rPr>
                </w:pPr>
              </w:p>
            </w:txbxContent>
          </v:textbox>
          <w10:wrap anchorx="page" anchory="page"/>
        </v:shape>
      </w:pict>
    </w:r>
    <w:r>
      <w:rPr>
        <w:noProof/>
      </w:rPr>
      <w:pict w14:anchorId="54A98D01">
        <v:shape id="Zone de texte 6940" o:spid="_x0000_s3314" type="#_x0000_t202" style="position:absolute;margin-left:512.65pt;margin-top:764.95pt;width:12pt;height:15.3pt;z-index:-2516569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9198422" w14:textId="77777777" w:rsidR="00A204AB" w:rsidRDefault="00A204AB">
                <w:pPr>
                  <w:spacing w:before="4"/>
                  <w:ind w:left="20"/>
                  <w:rPr>
                    <w:i/>
                    <w:sz w:val="26"/>
                  </w:rPr>
                </w:pPr>
              </w:p>
            </w:txbxContent>
          </v:textbox>
          <w10:wrap anchorx="page" anchory="page"/>
        </v:shape>
      </w:pict>
    </w:r>
    <w:r>
      <w:rPr>
        <w:noProof/>
      </w:rPr>
      <w:pict w14:anchorId="0CCA880C">
        <v:shape id="Zone de texte 6939" o:spid="_x0000_s3313" type="#_x0000_t202" style="position:absolute;margin-left:71.3pt;margin-top:706.9pt;width:7.9pt;height:49.5pt;z-index:-25165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DB+wEAAOIDAAAOAAAAZHJzL2Uyb0RvYy54bWysU8Fu2zAMvQ/YPwi6L3bTLQ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SFNN1PF6bFHCp8N9CIa&#10;pUTWlMDV/p5CJKOKU0qs5eDOdl1akM49c3Bi9CTyke/EPIzbUdiqlMvl+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F0kMH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DBAF66A" w14:textId="77777777" w:rsidR="00A204AB" w:rsidRDefault="00A204AB"/>
            </w:txbxContent>
          </v:textbox>
          <w10:wrap anchorx="page" anchory="page"/>
        </v:shape>
      </w:pict>
    </w:r>
    <w:r>
      <w:rPr>
        <w:noProof/>
      </w:rPr>
      <w:pict w14:anchorId="18EBC693">
        <v:shape id="Zone de texte 6938" o:spid="_x0000_s3312" type="#_x0000_t202" style="position:absolute;margin-left:71.3pt;margin-top:706.9pt;width:7.9pt;height:49.5pt;z-index:-2516569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43C03F8" w14:textId="77777777" w:rsidR="00A204AB" w:rsidRDefault="00A204AB">
                <w:pPr>
                  <w:spacing w:before="10"/>
                  <w:ind w:left="60"/>
                  <w:rPr>
                    <w:rFonts w:ascii="Times New Roman"/>
                    <w:sz w:val="24"/>
                  </w:rPr>
                </w:pPr>
              </w:p>
            </w:txbxContent>
          </v:textbox>
          <w10:wrap anchorx="page" anchory="page"/>
        </v:shape>
      </w:pict>
    </w:r>
    <w:r>
      <w:rPr>
        <w:noProof/>
      </w:rPr>
      <w:pict w14:anchorId="21944916">
        <v:shape id="Zone de texte 6937" o:spid="_x0000_s3311" type="#_x0000_t202" style="position:absolute;margin-left:512.65pt;margin-top:764.95pt;width:12pt;height:15.3pt;z-index:-2516569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1387475" w14:textId="77777777" w:rsidR="00A204AB" w:rsidRDefault="00A204AB">
                <w:pPr>
                  <w:spacing w:before="10"/>
                  <w:ind w:left="60"/>
                  <w:rPr>
                    <w:rFonts w:ascii="Times New Roman"/>
                    <w:sz w:val="24"/>
                  </w:rPr>
                </w:pPr>
              </w:p>
            </w:txbxContent>
          </v:textbox>
          <w10:wrap anchorx="page" anchory="page"/>
        </v:shape>
      </w:pict>
    </w:r>
    <w:r>
      <w:rPr>
        <w:noProof/>
      </w:rPr>
      <w:pict w14:anchorId="26C2A91A">
        <v:shape id="Zone de texte 6936" o:spid="_x0000_s3310" type="#_x0000_t202" style="position:absolute;margin-left:71.3pt;margin-top:706.9pt;width:7.9pt;height:49.5pt;z-index:-2516569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28/+wEAAOIDAAAOAAAAZHJzL2Uyb0RvYy54bWysU8Fu2zAMvQ/YPwi6L3ZTLAu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Mvlh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Rjbz/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C008379" w14:textId="77777777" w:rsidR="00625A80" w:rsidRDefault="00625A80">
                <w:pPr>
                  <w:spacing w:before="10"/>
                  <w:ind w:left="60"/>
                  <w:rPr>
                    <w:rFonts w:ascii="Times New Roman"/>
                    <w:sz w:val="24"/>
                  </w:rPr>
                </w:pPr>
              </w:p>
            </w:txbxContent>
          </v:textbox>
          <w10:wrap anchorx="page" anchory="page"/>
        </v:shape>
      </w:pict>
    </w:r>
    <w:r>
      <w:rPr>
        <w:noProof/>
      </w:rPr>
      <w:pict w14:anchorId="3A6B7D8D">
        <v:shape id="Zone de texte 6935" o:spid="_x0000_s3309" type="#_x0000_t202" style="position:absolute;margin-left:512.65pt;margin-top:764.95pt;width:12pt;height:15.3pt;z-index:-2516569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BA137DE" w14:textId="77777777" w:rsidR="00625A80" w:rsidRDefault="00625A80">
                <w:pPr>
                  <w:spacing w:before="10"/>
                  <w:ind w:left="60"/>
                  <w:rPr>
                    <w:rFonts w:ascii="Times New Roman"/>
                    <w:sz w:val="24"/>
                  </w:rPr>
                </w:pPr>
              </w:p>
            </w:txbxContent>
          </v:textbox>
          <w10:wrap anchorx="page" anchory="page"/>
        </v:shape>
      </w:pict>
    </w:r>
    <w:r>
      <w:rPr>
        <w:noProof/>
      </w:rPr>
      <w:pict w14:anchorId="7539018F">
        <v:shape id="Zone de texte 6934" o:spid="_x0000_s3308" type="#_x0000_t202" style="position:absolute;margin-left:512.65pt;margin-top:764.95pt;width:12pt;height:15.3pt;z-index:-2516569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2F18E2C"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631EEAE7">
        <v:shape id="Zone de texte 6933" o:spid="_x0000_s3307" type="#_x0000_t202" style="position:absolute;margin-left:512.65pt;margin-top:764.95pt;width:12pt;height:15.3pt;z-index:-2516569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CjZsL+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D403355" w14:textId="77777777" w:rsidR="00A204AB" w:rsidRDefault="00A204AB"/>
            </w:txbxContent>
          </v:textbox>
          <w10:wrap anchorx="page" anchory="page"/>
        </v:shape>
      </w:pict>
    </w:r>
    <w:r>
      <w:rPr>
        <w:noProof/>
      </w:rPr>
      <w:pict w14:anchorId="467329D9">
        <v:shape id="Zone de texte 6932" o:spid="_x0000_s3306" type="#_x0000_t202" style="position:absolute;margin-left:71.3pt;margin-top:706.9pt;width:7.9pt;height:49.5pt;z-index:-2516569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F7ECCDC" w14:textId="77777777" w:rsidR="00A204AB" w:rsidRDefault="00A204AB">
                <w:pPr>
                  <w:spacing w:before="4"/>
                  <w:ind w:left="20"/>
                  <w:rPr>
                    <w:i/>
                    <w:sz w:val="26"/>
                  </w:rPr>
                </w:pPr>
              </w:p>
            </w:txbxContent>
          </v:textbox>
          <w10:wrap anchorx="page" anchory="page"/>
        </v:shape>
      </w:pict>
    </w:r>
    <w:r>
      <w:rPr>
        <w:noProof/>
      </w:rPr>
      <w:pict w14:anchorId="017C3DBA">
        <v:shape id="Zone de texte 6931" o:spid="_x0000_s3305" type="#_x0000_t202" style="position:absolute;margin-left:71.3pt;margin-top:706.9pt;width:7.9pt;height:49.5pt;z-index:-2516569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K1+wEAAOI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MsP8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4VIrX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5C9C61B" w14:textId="77777777" w:rsidR="00A204AB" w:rsidRDefault="00A204AB"/>
            </w:txbxContent>
          </v:textbox>
          <w10:wrap anchorx="page" anchory="page"/>
        </v:shape>
      </w:pict>
    </w:r>
    <w:r>
      <w:rPr>
        <w:noProof/>
      </w:rPr>
      <w:pict w14:anchorId="55A47B1F">
        <v:shape id="Zone de texte 6930" o:spid="_x0000_s3304" type="#_x0000_t202" style="position:absolute;margin-left:512.65pt;margin-top:764.95pt;width:12pt;height:15.3pt;z-index:-251656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eaZPX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E1249C1" w14:textId="77777777" w:rsidR="00A204AB" w:rsidRDefault="00A204AB">
                <w:pPr>
                  <w:spacing w:before="4"/>
                  <w:ind w:left="20"/>
                  <w:rPr>
                    <w:i/>
                    <w:sz w:val="26"/>
                  </w:rPr>
                </w:pPr>
              </w:p>
            </w:txbxContent>
          </v:textbox>
          <w10:wrap anchorx="page" anchory="page"/>
        </v:shape>
      </w:pict>
    </w:r>
    <w:r>
      <w:rPr>
        <w:noProof/>
      </w:rPr>
      <w:pict w14:anchorId="6F4F56CE">
        <v:shape id="Zone de texte 6929" o:spid="_x0000_s3303" type="#_x0000_t202" style="position:absolute;margin-left:71.3pt;margin-top:706.9pt;width:7.9pt;height:49.5pt;z-index:-2516569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U8rZP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A4087B6" w14:textId="77777777" w:rsidR="00A204AB" w:rsidRDefault="00A204AB"/>
            </w:txbxContent>
          </v:textbox>
          <w10:wrap anchorx="page" anchory="page"/>
        </v:shape>
      </w:pict>
    </w:r>
    <w:r>
      <w:rPr>
        <w:noProof/>
      </w:rPr>
      <w:pict w14:anchorId="76FDE6C3">
        <v:shape id="Zone de texte 6928" o:spid="_x0000_s3302" type="#_x0000_t202" style="position:absolute;margin-left:512.65pt;margin-top:764.95pt;width:12pt;height:15.3pt;z-index:-2516569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AF4B205" w14:textId="77777777" w:rsidR="00A204AB" w:rsidRDefault="00A204AB"/>
            </w:txbxContent>
          </v:textbox>
          <w10:wrap anchorx="page" anchory="page"/>
        </v:shape>
      </w:pict>
    </w:r>
    <w:r>
      <w:rPr>
        <w:noProof/>
      </w:rPr>
      <w:pict w14:anchorId="19D0C2F1">
        <v:shape id="Zone de texte 6927" o:spid="_x0000_s3301" type="#_x0000_t202" style="position:absolute;margin-left:512.65pt;margin-top:764.95pt;width:12pt;height:15.3pt;z-index:-2516569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76DCF78" w14:textId="77777777" w:rsidR="00A204AB" w:rsidRDefault="00A204AB"/>
            </w:txbxContent>
          </v:textbox>
          <w10:wrap anchorx="page" anchory="page"/>
        </v:shape>
      </w:pict>
    </w:r>
    <w:r>
      <w:rPr>
        <w:noProof/>
      </w:rPr>
      <w:pict w14:anchorId="1FBFC0DB">
        <v:shape id="Zone de texte 6926" o:spid="_x0000_s3300" type="#_x0000_t202" style="position:absolute;margin-left:512.65pt;margin-top:764.95pt;width:12pt;height:15.3pt;z-index:-2516569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pWvnj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0A4A364" w14:textId="77777777" w:rsidR="00A204AB" w:rsidRDefault="00A204AB">
                <w:pPr>
                  <w:spacing w:before="10"/>
                  <w:ind w:left="60"/>
                  <w:rPr>
                    <w:rFonts w:ascii="Times New Roman"/>
                    <w:sz w:val="24"/>
                  </w:rPr>
                </w:pPr>
              </w:p>
            </w:txbxContent>
          </v:textbox>
          <w10:wrap anchorx="page" anchory="page"/>
        </v:shape>
      </w:pict>
    </w:r>
    <w:r>
      <w:rPr>
        <w:noProof/>
      </w:rPr>
      <w:pict w14:anchorId="6BE68120">
        <v:shape id="Zone de texte 6925" o:spid="_x0000_s3299" type="#_x0000_t202" style="position:absolute;margin-left:512.65pt;margin-top:764.95pt;width:12pt;height:15.3pt;z-index:-2516569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B0C42C9"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13E31C99">
        <v:shape id="Zone de texte 6924" o:spid="_x0000_s3298" type="#_x0000_t202" style="position:absolute;margin-left:512.65pt;margin-top:764.95pt;width:12pt;height:15.3pt;z-index:-25165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5406203"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73554A8A">
        <v:shape id="Zone de texte 6923" o:spid="_x0000_s3297" type="#_x0000_t202" style="position:absolute;margin-left:512.65pt;margin-top:764.95pt;width:12pt;height:15.3pt;z-index:-2516569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EsoQ5+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C9F30A1" w14:textId="77777777" w:rsidR="00A204AB" w:rsidRDefault="00A204AB">
                <w:pPr>
                  <w:spacing w:before="10"/>
                  <w:ind w:left="60"/>
                  <w:rPr>
                    <w:rFonts w:ascii="Times New Roman"/>
                    <w:sz w:val="24"/>
                  </w:rPr>
                </w:pPr>
              </w:p>
            </w:txbxContent>
          </v:textbox>
          <w10:wrap anchorx="page" anchory="page"/>
        </v:shape>
      </w:pict>
    </w:r>
    <w:r>
      <w:rPr>
        <w:noProof/>
      </w:rPr>
      <w:pict w14:anchorId="6DE480B7">
        <v:shape id="_x0000_s3296" type="#_x0000_t202" alt="" style="position:absolute;margin-left:71.3pt;margin-top:706.9pt;width:7.9pt;height:49.5pt;z-index:-25165697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96" inset="0,0,0,0">
            <w:txbxContent>
              <w:p w14:paraId="3E77E56F" w14:textId="77777777" w:rsidR="00B20028" w:rsidRDefault="00B20028">
                <w:pPr>
                  <w:spacing w:before="10"/>
                  <w:ind w:left="60"/>
                  <w:rPr>
                    <w:rFonts w:ascii="Times New Roman"/>
                    <w:sz w:val="24"/>
                  </w:rPr>
                </w:pPr>
              </w:p>
            </w:txbxContent>
          </v:textbox>
          <w10:wrap anchorx="page" anchory="page"/>
        </v:shape>
      </w:pict>
    </w:r>
    <w:r>
      <w:rPr>
        <w:noProof/>
      </w:rPr>
      <w:pict w14:anchorId="5A09E997">
        <v:shape id="Zone de texte 6921" o:spid="_x0000_s3295" type="#_x0000_t202" style="position:absolute;margin-left:512.65pt;margin-top:764.95pt;width:12pt;height:15.3pt;z-index:-2516569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8BF249" w14:textId="77777777" w:rsidR="00A204AB" w:rsidRDefault="00A204AB">
                <w:pPr>
                  <w:spacing w:before="4"/>
                  <w:ind w:left="20"/>
                  <w:rPr>
                    <w:i/>
                    <w:sz w:val="26"/>
                  </w:rPr>
                </w:pPr>
              </w:p>
            </w:txbxContent>
          </v:textbox>
          <w10:wrap anchorx="page" anchory="page"/>
        </v:shape>
      </w:pict>
    </w:r>
    <w:r>
      <w:rPr>
        <w:noProof/>
      </w:rPr>
      <w:pict w14:anchorId="7A208653">
        <v:shape id="Zone de texte 6920" o:spid="_x0000_s3294" type="#_x0000_t202" style="position:absolute;margin-left:512.65pt;margin-top:764.95pt;width:12pt;height:15.3pt;z-index:-2516569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4C38E15" w14:textId="77777777" w:rsidR="00A204AB" w:rsidRDefault="00A204AB">
                <w:pPr>
                  <w:spacing w:before="4"/>
                  <w:ind w:left="20"/>
                  <w:rPr>
                    <w:i/>
                    <w:sz w:val="26"/>
                  </w:rPr>
                </w:pPr>
              </w:p>
            </w:txbxContent>
          </v:textbox>
          <w10:wrap anchorx="page" anchory="page"/>
        </v:shape>
      </w:pict>
    </w:r>
    <w:r>
      <w:rPr>
        <w:noProof/>
      </w:rPr>
      <w:pict w14:anchorId="7EAE349A">
        <v:shape id="Zone de texte 6919" o:spid="_x0000_s3293" type="#_x0000_t202" style="position:absolute;margin-left:512.65pt;margin-top:764.95pt;width:12pt;height:15.3pt;z-index:-251657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BA2CF8D" w14:textId="77777777" w:rsidR="00A204AB" w:rsidRDefault="00A204AB"/>
            </w:txbxContent>
          </v:textbox>
          <w10:wrap anchorx="page" anchory="page"/>
        </v:shape>
      </w:pict>
    </w:r>
    <w:r>
      <w:rPr>
        <w:noProof/>
      </w:rPr>
      <w:pict w14:anchorId="3CA60276">
        <v:shape id="_x0000_s3292" type="#_x0000_t202" alt="" style="position:absolute;margin-left:512.65pt;margin-top:764.95pt;width:12pt;height:15.3pt;z-index:-25165700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92" inset="0,0,0,0">
            <w:txbxContent>
              <w:p w14:paraId="1FC042C4" w14:textId="77777777" w:rsidR="00625A80" w:rsidRDefault="00625A80">
                <w:pPr>
                  <w:spacing w:before="10"/>
                  <w:ind w:left="60"/>
                  <w:rPr>
                    <w:rFonts w:ascii="Times New Roman"/>
                    <w:sz w:val="24"/>
                  </w:rPr>
                </w:pPr>
              </w:p>
            </w:txbxContent>
          </v:textbox>
          <w10:wrap anchorx="page" anchory="page"/>
        </v:shape>
      </w:pict>
    </w:r>
    <w:r>
      <w:rPr>
        <w:noProof/>
      </w:rPr>
      <w:pict w14:anchorId="33C5647F">
        <v:shape id="Zone de texte 6917" o:spid="_x0000_s3291" type="#_x0000_t202" style="position:absolute;margin-left:71.3pt;margin-top:706.9pt;width:7.9pt;height:49.5pt;z-index:-2516569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DD0C0EF" w14:textId="77777777" w:rsidR="00625A80" w:rsidRDefault="00625A80">
                <w:pPr>
                  <w:spacing w:before="10"/>
                  <w:ind w:left="60"/>
                  <w:rPr>
                    <w:rFonts w:ascii="Times New Roman"/>
                    <w:sz w:val="24"/>
                  </w:rPr>
                </w:pPr>
              </w:p>
            </w:txbxContent>
          </v:textbox>
          <w10:wrap anchorx="page" anchory="page"/>
        </v:shape>
      </w:pict>
    </w:r>
    <w:r>
      <w:rPr>
        <w:noProof/>
      </w:rPr>
      <w:pict w14:anchorId="71FB34AE">
        <v:shape id="Zone de texte 6916" o:spid="_x0000_s3290" type="#_x0000_t202" style="position:absolute;margin-left:512.65pt;margin-top:764.95pt;width:12pt;height:15.3pt;z-index:-2516569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50A9739" w14:textId="77777777" w:rsidR="00625A80" w:rsidRDefault="00625A80"/>
            </w:txbxContent>
          </v:textbox>
          <w10:wrap anchorx="page" anchory="page"/>
        </v:shape>
      </w:pict>
    </w:r>
    <w:r>
      <w:rPr>
        <w:noProof/>
      </w:rPr>
      <w:pict w14:anchorId="54A97C67">
        <v:shape id="Zone de texte 6915" o:spid="_x0000_s3289" type="#_x0000_t202" style="position:absolute;margin-left:71.3pt;margin-top:706.9pt;width:7.9pt;height:49.5pt;z-index:-2516569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Kzs+wEAAOI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B/yZdQW1WyhOrAeBK7H1Pij&#10;sNEC/pZi4KUrJf3aKTRSdF8cNy5u6MnAk7E9GcppflrKIMVk3oRpk3cebdMy8jQ+B9fct9omTU8s&#10;joR5kZLU49LHTf37nrKevub6D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VQrOz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B9DB0F8" w14:textId="77777777" w:rsidR="00A204AB" w:rsidRDefault="00A204AB"/>
            </w:txbxContent>
          </v:textbox>
          <w10:wrap anchorx="page" anchory="page"/>
        </v:shape>
      </w:pict>
    </w:r>
    <w:r>
      <w:rPr>
        <w:noProof/>
      </w:rPr>
      <w:pict w14:anchorId="0B6A977D">
        <v:shape id="Zone de texte 6914" o:spid="_x0000_s3288" type="#_x0000_t202" style="position:absolute;margin-left:71.3pt;margin-top:706.9pt;width:7.9pt;height:49.5pt;z-index:-2516570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ga5+wEAAOIDAAAOAAAAZHJzL2Uyb0RvYy54bWysU8Fu2zAMvQ/YPwi6L3ZTLGiNOEXXrsOA&#10;bi3Q7AMUWbaF2aJGKrGzrx+lOOm63opdBIqkHt8jqeXV2HdiZ5AsuFKezXIpjNNQWdeU8sf67sOF&#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x+Jimm6ni+NgjhS8GehGN&#10;UiJrSuBqd08hklHFMSXWcnBnuy4tSOdeODgxehL5yPfAPIybUdiqlJf5ZdQW1Wyg2rMeBK7H1Pij&#10;sNEC/pZi4KUrJf3aKjRSdF8dNy5u6NHAo7E5GsppflrKIMXBvAmHTd56tE3LyIfxObjmvtU2aXpm&#10;MRHmRUpSp6WPm/r3PWU9f83V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aiBrn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6318431" w14:textId="77777777" w:rsidR="00A204AB" w:rsidRDefault="00A204AB"/>
            </w:txbxContent>
          </v:textbox>
          <w10:wrap anchorx="page" anchory="page"/>
        </v:shape>
      </w:pict>
    </w:r>
    <w:r>
      <w:rPr>
        <w:noProof/>
      </w:rPr>
      <w:pict w14:anchorId="3D298EBF">
        <v:shape id="Zone de texte 6913" o:spid="_x0000_s3287" type="#_x0000_t202" style="position:absolute;margin-left:512.65pt;margin-top:764.95pt;width:12pt;height:15.3pt;z-index:-2516570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ID6uWv5AQAA4g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33D51551" w14:textId="77777777" w:rsidR="00A204AB" w:rsidRDefault="00A204AB"/>
            </w:txbxContent>
          </v:textbox>
          <w10:wrap anchorx="page" anchory="page"/>
        </v:shape>
      </w:pict>
    </w:r>
    <w:r>
      <w:rPr>
        <w:noProof/>
      </w:rPr>
      <w:pict w14:anchorId="121B7B9B">
        <v:shape id="Zone de texte 6912" o:spid="_x0000_s3286" type="#_x0000_t202" style="position:absolute;margin-left:71.3pt;margin-top:706.9pt;width:7.9pt;height:49.5pt;z-index:-2516570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22EAE02" w14:textId="77777777" w:rsidR="00A204AB" w:rsidRDefault="00A204AB">
                <w:pPr>
                  <w:spacing w:before="10"/>
                  <w:ind w:left="60"/>
                  <w:rPr>
                    <w:rFonts w:ascii="Times New Roman"/>
                    <w:sz w:val="24"/>
                  </w:rPr>
                </w:pPr>
              </w:p>
            </w:txbxContent>
          </v:textbox>
          <w10:wrap anchorx="page" anchory="page"/>
        </v:shape>
      </w:pict>
    </w:r>
    <w:r>
      <w:rPr>
        <w:noProof/>
      </w:rPr>
      <w:pict w14:anchorId="08C91FA1">
        <v:shape id="_x0000_s3285" type="#_x0000_t202" alt="" style="position:absolute;margin-left:512.65pt;margin-top:764.95pt;width:12pt;height:15.3pt;z-index:-25165700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85" inset="0,0,0,0">
            <w:txbxContent>
              <w:p w14:paraId="77E6B7FF" w14:textId="77777777" w:rsidR="00A204AB" w:rsidRDefault="00A204AB">
                <w:pPr>
                  <w:spacing w:before="10"/>
                  <w:ind w:left="60"/>
                  <w:rPr>
                    <w:rFonts w:ascii="Times New Roman"/>
                    <w:sz w:val="24"/>
                  </w:rPr>
                </w:pPr>
              </w:p>
            </w:txbxContent>
          </v:textbox>
          <w10:wrap anchorx="page" anchory="page"/>
        </v:shape>
      </w:pict>
    </w:r>
    <w:r>
      <w:rPr>
        <w:noProof/>
      </w:rPr>
      <w:pict w14:anchorId="662EC36B">
        <v:shape id="Zone de texte 6910" o:spid="_x0000_s3284" type="#_x0000_t202" style="position:absolute;margin-left:71.3pt;margin-top:706.9pt;width:7.9pt;height:49.5pt;z-index:-2516569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QqoD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9D171A7" w14:textId="77777777" w:rsidR="00A204AB" w:rsidRDefault="00A204AB">
                <w:pPr>
                  <w:spacing w:before="10"/>
                  <w:ind w:left="60"/>
                  <w:rPr>
                    <w:rFonts w:ascii="Times New Roman"/>
                    <w:sz w:val="24"/>
                  </w:rPr>
                </w:pPr>
              </w:p>
            </w:txbxContent>
          </v:textbox>
          <w10:wrap anchorx="page" anchory="page"/>
        </v:shape>
      </w:pict>
    </w:r>
    <w:r>
      <w:rPr>
        <w:noProof/>
      </w:rPr>
      <w:pict w14:anchorId="44DFEC0A">
        <v:shape id="Zone de texte 6909" o:spid="_x0000_s3283" type="#_x0000_t202" style="position:absolute;margin-left:512.65pt;margin-top:764.95pt;width:12pt;height:15.3pt;z-index:-251656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EB2F645" w14:textId="77777777" w:rsidR="00A204AB" w:rsidRDefault="00A204AB">
                <w:pPr>
                  <w:spacing w:before="10"/>
                  <w:ind w:left="60"/>
                  <w:rPr>
                    <w:rFonts w:ascii="Times New Roman"/>
                    <w:sz w:val="24"/>
                  </w:rPr>
                </w:pPr>
              </w:p>
            </w:txbxContent>
          </v:textbox>
          <w10:wrap anchorx="page" anchory="page"/>
        </v:shape>
      </w:pict>
    </w:r>
    <w:r>
      <w:rPr>
        <w:noProof/>
      </w:rPr>
      <w:pict w14:anchorId="2FA75BDE">
        <v:shape id="Zone de texte 6908" o:spid="_x0000_s3282" type="#_x0000_t202" style="position:absolute;margin-left:71.3pt;margin-top:706.9pt;width:7.9pt;height:49.5pt;z-index:-2516569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S5Jab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A0ED3FA" w14:textId="77777777" w:rsidR="00625A80" w:rsidRDefault="00625A80">
                <w:pPr>
                  <w:spacing w:before="10"/>
                  <w:ind w:left="60"/>
                  <w:rPr>
                    <w:rFonts w:ascii="Times New Roman"/>
                    <w:sz w:val="24"/>
                  </w:rPr>
                </w:pPr>
              </w:p>
            </w:txbxContent>
          </v:textbox>
          <w10:wrap anchorx="page" anchory="page"/>
        </v:shape>
      </w:pict>
    </w:r>
    <w:r>
      <w:rPr>
        <w:noProof/>
      </w:rPr>
      <w:pict w14:anchorId="4AC77931">
        <v:shape id="Zone de texte 6907" o:spid="_x0000_s3281" type="#_x0000_t202" style="position:absolute;margin-left:71.3pt;margin-top:706.9pt;width:7.9pt;height:49.5pt;z-index:-2516570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Gu2lj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8B883FC" w14:textId="77777777" w:rsidR="00A204AB" w:rsidRDefault="00A204AB">
                <w:pPr>
                  <w:spacing w:before="4"/>
                  <w:ind w:left="20"/>
                  <w:rPr>
                    <w:i/>
                    <w:sz w:val="26"/>
                  </w:rPr>
                </w:pPr>
              </w:p>
            </w:txbxContent>
          </v:textbox>
          <w10:wrap anchorx="page" anchory="page"/>
        </v:shape>
      </w:pict>
    </w:r>
    <w:r>
      <w:rPr>
        <w:noProof/>
      </w:rPr>
      <w:pict w14:anchorId="193B990D">
        <v:shape id="Zone de texte 6906" o:spid="_x0000_s3280" type="#_x0000_t202" style="position:absolute;margin-left:512.65pt;margin-top:764.95pt;width:12pt;height:15.3pt;z-index:-2516570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D5C54A5" w14:textId="77777777" w:rsidR="00A204AB" w:rsidRDefault="00A204AB">
                <w:pPr>
                  <w:spacing w:before="4"/>
                  <w:ind w:left="20"/>
                  <w:rPr>
                    <w:i/>
                    <w:sz w:val="26"/>
                  </w:rPr>
                </w:pPr>
              </w:p>
            </w:txbxContent>
          </v:textbox>
          <w10:wrap anchorx="page" anchory="page"/>
        </v:shape>
      </w:pict>
    </w:r>
    <w:r>
      <w:rPr>
        <w:noProof/>
      </w:rPr>
      <w:pict w14:anchorId="0F147005">
        <v:shape id="Zone de texte 6905" o:spid="_x0000_s3279" type="#_x0000_t202" style="position:absolute;margin-left:71.3pt;margin-top:706.9pt;width:7.9pt;height:49.5pt;z-index:-2516570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EYkb7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26C7374" w14:textId="77777777" w:rsidR="00A204AB" w:rsidRDefault="00A204AB">
                <w:pPr>
                  <w:spacing w:before="4"/>
                  <w:ind w:left="20"/>
                  <w:rPr>
                    <w:i/>
                    <w:sz w:val="26"/>
                  </w:rPr>
                </w:pPr>
              </w:p>
            </w:txbxContent>
          </v:textbox>
          <w10:wrap anchorx="page" anchory="page"/>
        </v:shape>
      </w:pict>
    </w:r>
    <w:r>
      <w:rPr>
        <w:noProof/>
      </w:rPr>
      <w:pict w14:anchorId="514818D0">
        <v:shape id="_x0000_s3278" type="#_x0000_t202" alt="" style="position:absolute;margin-left:512.65pt;margin-top:764.95pt;width:12pt;height:15.3pt;z-index:-25165700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78" inset="0,0,0,0">
            <w:txbxContent>
              <w:p w14:paraId="526ADF7B" w14:textId="77777777" w:rsidR="00A204AB" w:rsidRDefault="00A204AB">
                <w:pPr>
                  <w:spacing w:before="4"/>
                  <w:ind w:left="20"/>
                  <w:rPr>
                    <w:i/>
                    <w:sz w:val="26"/>
                  </w:rPr>
                </w:pPr>
              </w:p>
            </w:txbxContent>
          </v:textbox>
          <w10:wrap anchorx="page" anchory="page"/>
        </v:shape>
      </w:pict>
    </w:r>
    <w:r>
      <w:rPr>
        <w:noProof/>
      </w:rPr>
      <w:pict w14:anchorId="51D92B2E">
        <v:shape id="Zone de texte 6903" o:spid="_x0000_s3277" type="#_x0000_t202" style="position:absolute;margin-left:71.3pt;margin-top:706.9pt;width:7.9pt;height:49.5pt;z-index:-2516569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464B22D" w14:textId="77777777" w:rsidR="00A204AB" w:rsidRDefault="00A204AB"/>
            </w:txbxContent>
          </v:textbox>
          <w10:wrap anchorx="page" anchory="page"/>
        </v:shape>
      </w:pict>
    </w:r>
    <w:r>
      <w:rPr>
        <w:noProof/>
      </w:rPr>
      <w:pict w14:anchorId="467166DF">
        <v:shape id="Zone de texte 6902" o:spid="_x0000_s3276" type="#_x0000_t202" style="position:absolute;margin-left:512.65pt;margin-top:764.95pt;width:12pt;height:15.3pt;z-index:-2516569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TI+gEAAOI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CmlpeLrC2p2YA5sB4ErsfU+KOw&#10;0QL+lGLgpasl/dgptFJ0nzw3Lm3oycCTsTkZymt+WssoxWTexGmTdwHdtmXkaXwerrlvjcuanlgc&#10;CfMiZanHpU+b+vs9Zz19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0VTI+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655978E" w14:textId="77777777" w:rsidR="00A204AB" w:rsidRDefault="00A204AB">
                <w:pPr>
                  <w:spacing w:before="10"/>
                  <w:ind w:left="60"/>
                  <w:rPr>
                    <w:rFonts w:ascii="Times New Roman"/>
                    <w:sz w:val="24"/>
                  </w:rPr>
                </w:pPr>
              </w:p>
            </w:txbxContent>
          </v:textbox>
          <w10:wrap anchorx="page" anchory="page"/>
        </v:shape>
      </w:pict>
    </w:r>
    <w:r>
      <w:rPr>
        <w:noProof/>
      </w:rPr>
      <w:pict w14:anchorId="287E07CD">
        <v:shape id="Zone de texte 6901" o:spid="_x0000_s3275" type="#_x0000_t202" style="position:absolute;margin-left:71.3pt;margin-top:706.9pt;width:7.9pt;height:49.5pt;z-index:-2516569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C7RyP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957ABD4" w14:textId="77777777" w:rsidR="00A204AB" w:rsidRDefault="00A204AB"/>
            </w:txbxContent>
          </v:textbox>
          <w10:wrap anchorx="page" anchory="page"/>
        </v:shape>
      </w:pict>
    </w:r>
    <w:r>
      <w:rPr>
        <w:noProof/>
      </w:rPr>
      <w:pict w14:anchorId="73761A8A">
        <v:shape id="Zone de texte 6900" o:spid="_x0000_s3274" type="#_x0000_t202" style="position:absolute;margin-left:512.65pt;margin-top:764.95pt;width:12pt;height:15.3pt;z-index:-2516569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1E1AE43" w14:textId="77777777" w:rsidR="00625A80" w:rsidRDefault="00625A80">
                <w:pPr>
                  <w:spacing w:before="10"/>
                  <w:ind w:left="60"/>
                  <w:rPr>
                    <w:rFonts w:ascii="Times New Roman"/>
                    <w:sz w:val="24"/>
                  </w:rPr>
                </w:pPr>
              </w:p>
            </w:txbxContent>
          </v:textbox>
          <w10:wrap anchorx="page" anchory="page"/>
        </v:shape>
      </w:pict>
    </w:r>
    <w:r>
      <w:rPr>
        <w:noProof/>
      </w:rPr>
      <w:pict w14:anchorId="27F12A89">
        <v:shape id="Zone de texte 6899" o:spid="_x0000_s3273" type="#_x0000_t202" style="position:absolute;margin-left:71.3pt;margin-top:706.9pt;width:7.9pt;height:49.5pt;z-index:-2516570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gF+wEAAOIDAAAOAAAAZHJzL2Uyb0RvYy54bWysU8Fu2zAMvQ/YPwi6L3bTLei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h/SdDNVTI89UvhioBfR&#10;KCWypgSudncUIhlVTCmxloNb23VpQTr3wsGJ0ZPIR74H5mGsRmHrUn6cv4/aopoK6j3rQeB6TI0/&#10;Chst4C8pBl66UtLPrUIjRffVcePihk4GTkY1GcppflrKIMXBvA6HTd56tJuWkQ/jc3DFfWts0vTM&#10;4kiYFylJPS593NQ/7ynr+WuufgM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uSyAX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F6E7697" w14:textId="77777777" w:rsidR="00625A80" w:rsidRDefault="00625A80"/>
            </w:txbxContent>
          </v:textbox>
          <w10:wrap anchorx="page" anchory="page"/>
        </v:shape>
      </w:pict>
    </w:r>
    <w:r>
      <w:rPr>
        <w:noProof/>
      </w:rPr>
      <w:pict w14:anchorId="0C280C29">
        <v:shape id="Zone de texte 6898" o:spid="_x0000_s3272" type="#_x0000_t202" style="position:absolute;margin-left:512.65pt;margin-top:764.95pt;width:12pt;height:15.3pt;z-index:-2516570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962D2E" w14:textId="77777777" w:rsidR="00A204AB" w:rsidRDefault="00A204AB">
                <w:pPr>
                  <w:spacing w:before="10"/>
                  <w:ind w:left="60"/>
                  <w:rPr>
                    <w:rFonts w:ascii="Times New Roman"/>
                    <w:sz w:val="24"/>
                  </w:rPr>
                </w:pPr>
              </w:p>
            </w:txbxContent>
          </v:textbox>
          <w10:wrap anchorx="page" anchory="page"/>
        </v:shape>
      </w:pict>
    </w:r>
    <w:r>
      <w:rPr>
        <w:noProof/>
      </w:rPr>
      <w:pict w14:anchorId="65887476">
        <v:shape id="Zone de texte 6897" o:spid="_x0000_s3271" type="#_x0000_t202" style="position:absolute;margin-left:71.3pt;margin-top:706.9pt;width:7.9pt;height:49.5pt;z-index:-2516570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2u+wEAAOI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B1Kd8tV1FbVFNBfWA9CFyPqfFH&#10;YaMD/CnFyEtXSvqxU2ik6D85blzc0JOBJ6M6GcppflrKIMVs3oZ5k3cebdsx8jw+Bzfct8YmTc8s&#10;joR5kZLU4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13na7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56DE280" w14:textId="77777777" w:rsidR="00A204AB" w:rsidRDefault="00A204AB"/>
            </w:txbxContent>
          </v:textbox>
          <w10:wrap anchorx="page" anchory="page"/>
        </v:shape>
      </w:pict>
    </w:r>
    <w:r>
      <w:rPr>
        <w:noProof/>
      </w:rPr>
      <w:pict w14:anchorId="37245167">
        <v:shape id="Zone de texte 6896" o:spid="_x0000_s3270" type="#_x0000_t202" style="position:absolute;margin-left:512.65pt;margin-top:764.95pt;width:12pt;height:15.3pt;z-index:-2516570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6FADD92" w14:textId="77777777" w:rsidR="00A204AB" w:rsidRDefault="00A204AB"/>
            </w:txbxContent>
          </v:textbox>
          <w10:wrap anchorx="page" anchory="page"/>
        </v:shape>
      </w:pict>
    </w:r>
    <w:r>
      <w:rPr>
        <w:noProof/>
      </w:rPr>
      <w:pict w14:anchorId="1E950547">
        <v:shape id="_x0000_s3269" type="#_x0000_t202" alt="" style="position:absolute;margin-left:512.65pt;margin-top:764.95pt;width:12pt;height:15.3pt;z-index:-25165701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69" inset="0,0,0,0">
            <w:txbxContent>
              <w:p w14:paraId="7FEB429A" w14:textId="77777777" w:rsidR="00A204AB" w:rsidRDefault="00A204AB">
                <w:pPr>
                  <w:spacing w:before="10"/>
                  <w:ind w:left="60"/>
                  <w:rPr>
                    <w:rFonts w:ascii="Times New Roman"/>
                    <w:sz w:val="24"/>
                  </w:rPr>
                </w:pPr>
              </w:p>
            </w:txbxContent>
          </v:textbox>
          <w10:wrap anchorx="page" anchory="page"/>
        </v:shape>
      </w:pict>
    </w:r>
    <w:r>
      <w:rPr>
        <w:noProof/>
      </w:rPr>
      <w:pict w14:anchorId="45CE0698">
        <v:shape id="Zone de texte 6894" o:spid="_x0000_s3268" type="#_x0000_t202" style="position:absolute;margin-left:512.65pt;margin-top:764.95pt;width:12pt;height:15.3pt;z-index:-2516569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FEE1E2B" w14:textId="77777777" w:rsidR="00A204AB" w:rsidRDefault="00A204AB">
                <w:pPr>
                  <w:spacing w:before="4"/>
                  <w:ind w:left="20"/>
                  <w:rPr>
                    <w:i/>
                    <w:sz w:val="26"/>
                  </w:rPr>
                </w:pPr>
              </w:p>
            </w:txbxContent>
          </v:textbox>
          <w10:wrap anchorx="page" anchory="page"/>
        </v:shape>
      </w:pict>
    </w:r>
    <w:r>
      <w:rPr>
        <w:noProof/>
      </w:rPr>
      <w:pict w14:anchorId="5E1192DA">
        <v:shape id="Zone de texte 6893" o:spid="_x0000_s3267" type="#_x0000_t202" style="position:absolute;margin-left:512.65pt;margin-top:764.95pt;width:12pt;height:15.3pt;z-index:-2516570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Ia8PP+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9868EAA"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42698049">
        <v:shape id="_x0000_s3266" type="#_x0000_t202" alt="" style="position:absolute;margin-left:71.3pt;margin-top:706.9pt;width:7.9pt;height:49.5pt;z-index:-25165701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66" inset="0,0,0,0">
            <w:txbxContent>
              <w:p w14:paraId="556CD3A0" w14:textId="77777777" w:rsidR="00A204AB" w:rsidRDefault="00A204AB">
                <w:pPr>
                  <w:spacing w:before="10"/>
                  <w:ind w:left="60"/>
                  <w:rPr>
                    <w:rFonts w:ascii="Times New Roman"/>
                    <w:sz w:val="24"/>
                  </w:rPr>
                </w:pPr>
              </w:p>
            </w:txbxContent>
          </v:textbox>
          <w10:wrap anchorx="page" anchory="page"/>
        </v:shape>
      </w:pict>
    </w:r>
    <w:r>
      <w:rPr>
        <w:noProof/>
      </w:rPr>
      <w:pict w14:anchorId="219B6ABB">
        <v:shape id="Zone de texte 6891" o:spid="_x0000_s3265" type="#_x0000_t202" style="position:absolute;margin-left:512.65pt;margin-top:764.95pt;width:12pt;height:15.3pt;z-index:-25165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315E837" w14:textId="77777777" w:rsidR="00B20028" w:rsidRDefault="00B20028">
                <w:pPr>
                  <w:spacing w:before="10"/>
                  <w:ind w:left="60"/>
                  <w:rPr>
                    <w:rFonts w:ascii="Times New Roman"/>
                    <w:sz w:val="24"/>
                  </w:rPr>
                </w:pPr>
              </w:p>
            </w:txbxContent>
          </v:textbox>
          <w10:wrap anchorx="page" anchory="page"/>
        </v:shape>
      </w:pict>
    </w:r>
    <w:r>
      <w:rPr>
        <w:noProof/>
      </w:rPr>
      <w:pict w14:anchorId="2C8862FA">
        <v:shape id="Zone de texte 6890" o:spid="_x0000_s3264" type="#_x0000_t202" style="position:absolute;margin-left:71.3pt;margin-top:706.9pt;width:7.9pt;height:49.5pt;z-index:-2516569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dAk+wEAAOI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GrUn5YLKK2qGYL1ZH1IHA9psYf&#10;hY0G8LcUPS9dKenXXqGRov3iuHFxQycDJ2M7GcppflrKIMVo3oRxk/ce7a5h5HF8Dq65b7VNmp5Y&#10;nAjzIiWpp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cB0CT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2816B83" w14:textId="77777777" w:rsidR="00A204AB" w:rsidRDefault="00A204AB">
                <w:pPr>
                  <w:spacing w:before="10"/>
                  <w:ind w:left="60"/>
                  <w:rPr>
                    <w:rFonts w:ascii="Times New Roman"/>
                    <w:sz w:val="24"/>
                  </w:rPr>
                </w:pPr>
              </w:p>
            </w:txbxContent>
          </v:textbox>
          <w10:wrap anchorx="page" anchory="page"/>
        </v:shape>
      </w:pict>
    </w:r>
    <w:r>
      <w:rPr>
        <w:noProof/>
      </w:rPr>
      <w:pict w14:anchorId="723C6B6B">
        <v:shape id="Zone de texte 6889" o:spid="_x0000_s3263" type="#_x0000_t202" style="position:absolute;margin-left:512.65pt;margin-top:764.95pt;width:12pt;height:15.3pt;z-index:-251657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35E3F45" w14:textId="77777777" w:rsidR="0022088C" w:rsidRDefault="0022088C">
                <w:pPr>
                  <w:spacing w:before="10"/>
                  <w:ind w:left="60"/>
                  <w:rPr>
                    <w:rFonts w:ascii="Times New Roman"/>
                    <w:sz w:val="24"/>
                  </w:rPr>
                </w:pPr>
              </w:p>
            </w:txbxContent>
          </v:textbox>
          <w10:wrap anchorx="page" anchory="page"/>
        </v:shape>
      </w:pict>
    </w:r>
    <w:r>
      <w:rPr>
        <w:noProof/>
      </w:rPr>
      <w:pict w14:anchorId="4E475A7F">
        <v:shape id="Zone de texte 6888" o:spid="_x0000_s3262" type="#_x0000_t202" style="position:absolute;margin-left:71.3pt;margin-top:706.9pt;width:7.9pt;height:49.5pt;z-index:-2516570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woXwL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6DF5C97" w14:textId="77777777" w:rsidR="00A204AB" w:rsidRDefault="00A204AB">
                <w:pPr>
                  <w:spacing w:before="10"/>
                  <w:ind w:left="60"/>
                  <w:rPr>
                    <w:rFonts w:ascii="Times New Roman"/>
                    <w:sz w:val="24"/>
                  </w:rPr>
                </w:pPr>
              </w:p>
            </w:txbxContent>
          </v:textbox>
          <w10:wrap anchorx="page" anchory="page"/>
        </v:shape>
      </w:pict>
    </w:r>
    <w:r>
      <w:rPr>
        <w:noProof/>
      </w:rPr>
      <w:pict w14:anchorId="2BDFCCF0">
        <v:shape id="_x0000_s3261" type="#_x0000_t202" alt="" style="position:absolute;margin-left:512.65pt;margin-top:764.95pt;width:12pt;height:15.3pt;z-index:-25165701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61" inset="0,0,0,0">
            <w:txbxContent>
              <w:p w14:paraId="5DE0AFE0" w14:textId="77777777" w:rsidR="00A204AB" w:rsidRDefault="00A204AB">
                <w:pPr>
                  <w:spacing w:before="4"/>
                  <w:ind w:left="20"/>
                  <w:rPr>
                    <w:i/>
                    <w:sz w:val="26"/>
                  </w:rPr>
                </w:pPr>
              </w:p>
            </w:txbxContent>
          </v:textbox>
          <w10:wrap anchorx="page" anchory="page"/>
        </v:shape>
      </w:pict>
    </w:r>
    <w:r>
      <w:rPr>
        <w:noProof/>
      </w:rPr>
      <w:pict w14:anchorId="3E705B41">
        <v:shape id="Zone de texte 6886" o:spid="_x0000_s3260" type="#_x0000_t202" style="position:absolute;margin-left:71.3pt;margin-top:706.9pt;width:7.9pt;height:49.5pt;z-index:-2516569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rNCqn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CFDC315" w14:textId="77777777" w:rsidR="00A204AB" w:rsidRDefault="00A204AB"/>
            </w:txbxContent>
          </v:textbox>
          <w10:wrap anchorx="page" anchory="page"/>
        </v:shape>
      </w:pict>
    </w:r>
    <w:r>
      <w:rPr>
        <w:noProof/>
      </w:rPr>
      <w:pict w14:anchorId="5DD7C4E9">
        <v:shape id="Zone de texte 6885" o:spid="_x0000_s3259" type="#_x0000_t202" style="position:absolute;margin-left:512.65pt;margin-top:764.95pt;width:12pt;height:15.3pt;z-index:-2516569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P0Bw/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DFD8365" w14:textId="77777777" w:rsidR="00625A80" w:rsidRDefault="00625A80">
                <w:pPr>
                  <w:spacing w:before="10"/>
                  <w:ind w:left="60"/>
                  <w:rPr>
                    <w:rFonts w:ascii="Times New Roman"/>
                    <w:sz w:val="24"/>
                  </w:rPr>
                </w:pPr>
              </w:p>
            </w:txbxContent>
          </v:textbox>
          <w10:wrap anchorx="page" anchory="page"/>
        </v:shape>
      </w:pict>
    </w:r>
    <w:r>
      <w:rPr>
        <w:noProof/>
      </w:rPr>
      <w:pict w14:anchorId="337E8CAB">
        <v:shape id="Zone de texte 6884" o:spid="_x0000_s3258" type="#_x0000_t202" style="position:absolute;margin-left:71.3pt;margin-top:706.9pt;width:7.9pt;height:49.5pt;z-index:-2516569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p7QU/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4F6B4A0" w14:textId="77777777" w:rsidR="00A204AB" w:rsidRDefault="00A204AB">
                <w:pPr>
                  <w:spacing w:before="4"/>
                  <w:ind w:left="20"/>
                  <w:rPr>
                    <w:i/>
                    <w:sz w:val="26"/>
                  </w:rPr>
                </w:pPr>
              </w:p>
            </w:txbxContent>
          </v:textbox>
          <w10:wrap anchorx="page" anchory="page"/>
        </v:shape>
      </w:pict>
    </w:r>
    <w:r>
      <w:rPr>
        <w:noProof/>
      </w:rPr>
      <w:pict w14:anchorId="0103DF82">
        <v:shape id="Zone de texte 6883" o:spid="_x0000_s3257" type="#_x0000_t202" style="position:absolute;margin-left:512.65pt;margin-top:764.95pt;width:12pt;height:15.3pt;z-index:-2516569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VlwCq+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2CF1D22" w14:textId="77777777" w:rsidR="00A204AB" w:rsidRDefault="00A204AB">
                <w:pPr>
                  <w:spacing w:before="4"/>
                  <w:ind w:left="20"/>
                  <w:rPr>
                    <w:i/>
                    <w:sz w:val="26"/>
                  </w:rPr>
                </w:pPr>
              </w:p>
            </w:txbxContent>
          </v:textbox>
          <w10:wrap anchorx="page" anchory="page"/>
        </v:shape>
      </w:pict>
    </w:r>
    <w:r>
      <w:rPr>
        <w:noProof/>
      </w:rPr>
      <w:pict w14:anchorId="543B5861">
        <v:shape id="Zone de texte 6882" o:spid="_x0000_s3256" type="#_x0000_t202" style="position:absolute;margin-left:71.3pt;margin-top:706.9pt;width:7.9pt;height:49.5pt;z-index:-2516570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549673" w14:textId="77777777" w:rsidR="00A204AB" w:rsidRDefault="00A204AB">
                <w:pPr>
                  <w:spacing w:before="4"/>
                  <w:ind w:left="20"/>
                  <w:rPr>
                    <w:i/>
                    <w:sz w:val="26"/>
                  </w:rPr>
                </w:pPr>
              </w:p>
            </w:txbxContent>
          </v:textbox>
          <w10:wrap anchorx="page" anchory="page"/>
        </v:shape>
      </w:pict>
    </w:r>
    <w:r>
      <w:rPr>
        <w:noProof/>
      </w:rPr>
      <w:pict w14:anchorId="1D775254">
        <v:shape id="Zone de texte 6881" o:spid="_x0000_s3255" type="#_x0000_t202" style="position:absolute;margin-left:512.65pt;margin-top:764.95pt;width:12pt;height:15.3pt;z-index:-2516570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F2ACA80"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2C1FA377">
        <v:shape id="Zone de texte 6880" o:spid="_x0000_s3254" type="#_x0000_t202" style="position:absolute;margin-left:71.3pt;margin-top:706.9pt;width:7.9pt;height:49.5pt;z-index:-2516570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r9E0H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05E5360" w14:textId="77777777" w:rsidR="00A204AB" w:rsidRDefault="00A204AB">
                <w:pPr>
                  <w:spacing w:line="316" w:lineRule="exact"/>
                  <w:ind w:left="20"/>
                  <w:rPr>
                    <w:i/>
                    <w:sz w:val="26"/>
                  </w:rPr>
                </w:pPr>
              </w:p>
            </w:txbxContent>
          </v:textbox>
          <w10:wrap anchorx="page" anchory="page"/>
        </v:shape>
      </w:pict>
    </w:r>
    <w:r>
      <w:rPr>
        <w:noProof/>
      </w:rPr>
      <w:pict w14:anchorId="7B883BB0">
        <v:shape id="Zone de texte 6879" o:spid="_x0000_s3253" type="#_x0000_t202" style="position:absolute;margin-left:512.65pt;margin-top:764.95pt;width:12pt;height:15.3pt;z-index:-2516570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7A15D79" w14:textId="77777777" w:rsidR="00A204AB" w:rsidRDefault="00A204AB">
                <w:pPr>
                  <w:spacing w:before="10"/>
                  <w:ind w:left="60"/>
                  <w:rPr>
                    <w:rFonts w:ascii="Times New Roman"/>
                    <w:sz w:val="24"/>
                  </w:rPr>
                </w:pPr>
              </w:p>
            </w:txbxContent>
          </v:textbox>
          <w10:wrap anchorx="page" anchory="page"/>
        </v:shape>
      </w:pict>
    </w:r>
    <w:r>
      <w:rPr>
        <w:noProof/>
      </w:rPr>
      <w:pict w14:anchorId="08520D65">
        <v:shape id="_x0000_s3252" type="#_x0000_t202" alt="" style="position:absolute;margin-left:71.3pt;margin-top:706.9pt;width:7.9pt;height:49.5pt;z-index:-25165702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52" inset="0,0,0,0">
            <w:txbxContent>
              <w:p w14:paraId="422B3BAD" w14:textId="77777777" w:rsidR="00A204AB" w:rsidRDefault="00A204AB">
                <w:pPr>
                  <w:spacing w:before="10"/>
                  <w:ind w:left="60"/>
                  <w:rPr>
                    <w:rFonts w:ascii="Times New Roman"/>
                    <w:sz w:val="24"/>
                  </w:rPr>
                </w:pPr>
              </w:p>
            </w:txbxContent>
          </v:textbox>
          <w10:wrap anchorx="page" anchory="page"/>
        </v:shape>
      </w:pict>
    </w:r>
    <w:r>
      <w:rPr>
        <w:noProof/>
      </w:rPr>
      <w:pict w14:anchorId="57B226D8">
        <v:shape id="Zone de texte 6877" o:spid="_x0000_s3251" type="#_x0000_t202" style="position:absolute;margin-left:512.65pt;margin-top:764.95pt;width:12pt;height:15.3pt;z-index:-2516569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0B3E57" w14:textId="77777777" w:rsidR="00A204AB" w:rsidRDefault="00A204AB">
                <w:pPr>
                  <w:spacing w:before="4"/>
                  <w:ind w:left="20"/>
                  <w:rPr>
                    <w:i/>
                    <w:sz w:val="26"/>
                  </w:rPr>
                </w:pPr>
              </w:p>
            </w:txbxContent>
          </v:textbox>
          <w10:wrap anchorx="page" anchory="page"/>
        </v:shape>
      </w:pict>
    </w:r>
    <w:r>
      <w:rPr>
        <w:noProof/>
      </w:rPr>
      <w:pict w14:anchorId="3C736726">
        <v:shape id="Zone de texte 6876" o:spid="_x0000_s3250" type="#_x0000_t202" style="position:absolute;margin-left:512.65pt;margin-top:764.95pt;width:12pt;height:15.3pt;z-index:-25165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1MJdn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E233262" w14:textId="77777777" w:rsidR="00A204AB" w:rsidRDefault="00A204AB">
                <w:pPr>
                  <w:spacing w:before="10"/>
                  <w:ind w:left="60"/>
                  <w:rPr>
                    <w:rFonts w:ascii="Times New Roman"/>
                    <w:sz w:val="24"/>
                  </w:rPr>
                </w:pPr>
              </w:p>
            </w:txbxContent>
          </v:textbox>
          <w10:wrap anchorx="page" anchory="page"/>
        </v:shape>
      </w:pict>
    </w:r>
    <w:r>
      <w:rPr>
        <w:noProof/>
      </w:rPr>
      <w:pict w14:anchorId="4AC36B13">
        <v:shape id="_x0000_s3249" type="#_x0000_t202" alt="" style="position:absolute;margin-left:71.3pt;margin-top:706.9pt;width:7.9pt;height:49.5pt;z-index:-25165702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49" inset="0,0,0,0">
            <w:txbxContent>
              <w:p w14:paraId="694820FB" w14:textId="77777777" w:rsidR="00A204AB" w:rsidRDefault="00A204AB">
                <w:pPr>
                  <w:spacing w:before="4"/>
                  <w:ind w:left="20"/>
                  <w:rPr>
                    <w:i/>
                    <w:sz w:val="26"/>
                  </w:rPr>
                </w:pPr>
              </w:p>
            </w:txbxContent>
          </v:textbox>
          <w10:wrap anchorx="page" anchory="page"/>
        </v:shape>
      </w:pict>
    </w:r>
    <w:r>
      <w:rPr>
        <w:noProof/>
      </w:rPr>
      <w:pict w14:anchorId="090FC3AC">
        <v:shape id="Zone de texte 6874" o:spid="_x0000_s3248" type="#_x0000_t202" style="position:absolute;margin-left:512.65pt;margin-top:764.95pt;width:12pt;height:15.3pt;z-index:-2516569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EB309C2" w14:textId="77777777" w:rsidR="00A204AB" w:rsidRDefault="00A204AB"/>
            </w:txbxContent>
          </v:textbox>
          <w10:wrap anchorx="page" anchory="page"/>
        </v:shape>
      </w:pict>
    </w:r>
    <w:r>
      <w:rPr>
        <w:noProof/>
      </w:rPr>
      <w:pict w14:anchorId="7F9C1A19">
        <v:shape id="Zone de texte 6873" o:spid="_x0000_s3247" type="#_x0000_t202" style="position:absolute;margin-left:512.65pt;margin-top:764.95pt;width:12pt;height:15.3pt;z-index:-2516570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R3z34+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8A9355E" w14:textId="77777777" w:rsidR="00A204AB" w:rsidRDefault="00A204AB">
                <w:pPr>
                  <w:spacing w:before="4"/>
                  <w:ind w:left="20"/>
                  <w:rPr>
                    <w:i/>
                    <w:sz w:val="26"/>
                  </w:rPr>
                </w:pPr>
              </w:p>
            </w:txbxContent>
          </v:textbox>
          <w10:wrap anchorx="page" anchory="page"/>
        </v:shape>
      </w:pict>
    </w:r>
    <w:r>
      <w:rPr>
        <w:noProof/>
      </w:rPr>
      <w:pict w14:anchorId="15BACAC3">
        <v:shape id="Zone de texte 6872" o:spid="_x0000_s3246" type="#_x0000_t202" style="position:absolute;margin-left:512.65pt;margin-top:764.95pt;width:12pt;height:15.3pt;z-index:-2516570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iLZet+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90918AB" w14:textId="77777777" w:rsidR="00B20028" w:rsidRDefault="00B20028">
                <w:pPr>
                  <w:spacing w:before="4"/>
                  <w:ind w:left="20"/>
                  <w:rPr>
                    <w:i/>
                    <w:sz w:val="26"/>
                  </w:rPr>
                </w:pPr>
              </w:p>
            </w:txbxContent>
          </v:textbox>
          <w10:wrap anchorx="page" anchory="page"/>
        </v:shape>
      </w:pict>
    </w:r>
    <w:r>
      <w:rPr>
        <w:noProof/>
      </w:rPr>
      <w:pict w14:anchorId="194D7E34">
        <v:shape id="Zone de texte 6871" o:spid="_x0000_s3245" type="#_x0000_t202" style="position:absolute;margin-left:512.65pt;margin-top:764.95pt;width:12pt;height:15.3pt;z-index:-2516570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3001FD7" w14:textId="77777777" w:rsidR="00A204AB" w:rsidRDefault="00A204AB">
                <w:pPr>
                  <w:spacing w:before="10"/>
                  <w:ind w:left="60"/>
                  <w:rPr>
                    <w:rFonts w:ascii="Times New Roman"/>
                    <w:sz w:val="24"/>
                  </w:rPr>
                </w:pPr>
              </w:p>
            </w:txbxContent>
          </v:textbox>
          <w10:wrap anchorx="page" anchory="page"/>
        </v:shape>
      </w:pict>
    </w:r>
    <w:r>
      <w:rPr>
        <w:noProof/>
      </w:rPr>
      <w:pict w14:anchorId="1AB6B5E5">
        <v:shape id="Zone de texte 6870" o:spid="_x0000_s3244" type="#_x0000_t202" style="position:absolute;margin-left:71.3pt;margin-top:706.9pt;width:7.9pt;height:49.5pt;z-index:-2516570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61LhP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D02744B" w14:textId="77777777" w:rsidR="00A204AB" w:rsidRDefault="00A204AB">
                <w:pPr>
                  <w:spacing w:before="10"/>
                  <w:ind w:left="60"/>
                  <w:rPr>
                    <w:rFonts w:ascii="Times New Roman"/>
                    <w:sz w:val="24"/>
                  </w:rPr>
                </w:pPr>
              </w:p>
            </w:txbxContent>
          </v:textbox>
          <w10:wrap anchorx="page" anchory="page"/>
        </v:shape>
      </w:pict>
    </w:r>
    <w:r>
      <w:rPr>
        <w:noProof/>
      </w:rPr>
      <w:pict w14:anchorId="3EC955FC">
        <v:shape id="Zone de texte 6869" o:spid="_x0000_s3243" type="#_x0000_t202" style="position:absolute;margin-left:512.65pt;margin-top:764.95pt;width:12pt;height:15.3pt;z-index:-2516570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8BB1968" w14:textId="77777777" w:rsidR="00B20028" w:rsidRDefault="00B20028">
                <w:pPr>
                  <w:spacing w:before="10"/>
                  <w:ind w:left="60"/>
                  <w:rPr>
                    <w:rFonts w:ascii="Times New Roman"/>
                    <w:sz w:val="24"/>
                  </w:rPr>
                </w:pPr>
              </w:p>
            </w:txbxContent>
          </v:textbox>
          <w10:wrap anchorx="page" anchory="page"/>
        </v:shape>
      </w:pict>
    </w:r>
    <w:r>
      <w:rPr>
        <w:noProof/>
      </w:rPr>
      <w:pict w14:anchorId="55ED321D">
        <v:shape id="Zone de texte 6868" o:spid="_x0000_s3242" type="#_x0000_t202" style="position:absolute;margin-left:71.3pt;margin-top:706.9pt;width:7.9pt;height:49.5pt;z-index:-251657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WcoTX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E644033" w14:textId="77777777" w:rsidR="00B20028" w:rsidRDefault="00B20028">
                <w:pPr>
                  <w:spacing w:before="10"/>
                  <w:ind w:left="60"/>
                  <w:rPr>
                    <w:rFonts w:ascii="Times New Roman"/>
                    <w:sz w:val="24"/>
                  </w:rPr>
                </w:pPr>
              </w:p>
            </w:txbxContent>
          </v:textbox>
          <w10:wrap anchorx="page" anchory="page"/>
        </v:shape>
      </w:pict>
    </w:r>
    <w:r>
      <w:rPr>
        <w:noProof/>
      </w:rPr>
      <w:pict w14:anchorId="1CD459AF">
        <v:shape id="Zone de texte 6867" o:spid="_x0000_s3241" type="#_x0000_t202" style="position:absolute;margin-left:71.3pt;margin-top:706.9pt;width:7.9pt;height:49.5pt;z-index:-2516570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17L+wEAAOIDAAAOAAAAZHJzL2Uyb0RvYy54bWysU8Fu2zAMvQ/YPwi6L3ZTNO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xVyo8Xi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CLXsv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077B94D" w14:textId="77777777" w:rsidR="00625A80" w:rsidRDefault="00625A80">
                <w:pPr>
                  <w:spacing w:before="10"/>
                  <w:ind w:left="60"/>
                  <w:rPr>
                    <w:rFonts w:ascii="Times New Roman"/>
                    <w:sz w:val="24"/>
                  </w:rPr>
                </w:pPr>
              </w:p>
            </w:txbxContent>
          </v:textbox>
          <w10:wrap anchorx="page" anchory="page"/>
        </v:shape>
      </w:pict>
    </w:r>
    <w:r>
      <w:rPr>
        <w:noProof/>
      </w:rPr>
      <w:pict w14:anchorId="184763F7">
        <v:shape id="Zone de texte 6866" o:spid="_x0000_s3240" type="#_x0000_t202" style="position:absolute;margin-left:71.3pt;margin-top:706.9pt;width:7.9pt;height:49.5pt;z-index:-2516570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N59J7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E534325" w14:textId="77777777" w:rsidR="00A204AB" w:rsidRDefault="00A204AB">
                <w:pPr>
                  <w:spacing w:before="4"/>
                  <w:ind w:left="20"/>
                  <w:rPr>
                    <w:i/>
                    <w:sz w:val="26"/>
                  </w:rPr>
                </w:pPr>
              </w:p>
            </w:txbxContent>
          </v:textbox>
          <w10:wrap anchorx="page" anchory="page"/>
        </v:shape>
      </w:pict>
    </w:r>
    <w:r>
      <w:rPr>
        <w:noProof/>
      </w:rPr>
      <w:pict w14:anchorId="7F093C01">
        <v:shape id="Zone de texte 6865" o:spid="_x0000_s3239" type="#_x0000_t202" style="position:absolute;margin-left:512.65pt;margin-top:764.95pt;width:12pt;height:15.3pt;z-index:-2516570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AAA02CA" w14:textId="77777777" w:rsidR="00A204AB" w:rsidRDefault="00A204AB">
                <w:pPr>
                  <w:spacing w:before="4"/>
                  <w:ind w:left="20"/>
                  <w:rPr>
                    <w:i/>
                    <w:sz w:val="26"/>
                  </w:rPr>
                </w:pPr>
              </w:p>
            </w:txbxContent>
          </v:textbox>
          <w10:wrap anchorx="page" anchory="page"/>
        </v:shape>
      </w:pict>
    </w:r>
    <w:r>
      <w:rPr>
        <w:noProof/>
      </w:rPr>
      <w:pict w14:anchorId="09D47A22">
        <v:shape id="Zone de texte 6864" o:spid="_x0000_s3238" type="#_x0000_t202" style="position:absolute;margin-left:71.3pt;margin-top:706.9pt;width:7.9pt;height:49.5pt;z-index:-2516570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PPv3j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ACDBB2B" w14:textId="77777777" w:rsidR="00A204AB" w:rsidRDefault="00A204AB"/>
            </w:txbxContent>
          </v:textbox>
          <w10:wrap anchorx="page" anchory="page"/>
        </v:shape>
      </w:pict>
    </w:r>
    <w:r>
      <w:rPr>
        <w:noProof/>
      </w:rPr>
      <w:pict w14:anchorId="519CD034">
        <v:shape id="Zone de texte 6863" o:spid="_x0000_s3237" type="#_x0000_t202" style="position:absolute;margin-left:71.3pt;margin-top:706.9pt;width:7.9pt;height:49.5pt;z-index:-2516570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64E956C" w14:textId="77777777" w:rsidR="00A204AB" w:rsidRDefault="00A204AB">
                <w:pPr>
                  <w:spacing w:before="4"/>
                  <w:ind w:left="20"/>
                  <w:rPr>
                    <w:i/>
                    <w:sz w:val="26"/>
                  </w:rPr>
                </w:pPr>
              </w:p>
            </w:txbxContent>
          </v:textbox>
          <w10:wrap anchorx="page" anchory="page"/>
        </v:shape>
      </w:pict>
    </w:r>
    <w:r>
      <w:rPr>
        <w:noProof/>
      </w:rPr>
      <w:pict w14:anchorId="6D1A7ACA">
        <v:shape id="Zone de texte 6862" o:spid="_x0000_s3236" type="#_x0000_t202" style="position:absolute;margin-left:512.65pt;margin-top:764.95pt;width:12pt;height:15.3pt;z-index:-2516570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u9NBb+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1C2F476" w14:textId="77777777" w:rsidR="00A204AB" w:rsidRDefault="00A204AB">
                <w:pPr>
                  <w:spacing w:before="4"/>
                  <w:ind w:left="20"/>
                  <w:rPr>
                    <w:i/>
                    <w:sz w:val="26"/>
                  </w:rPr>
                </w:pPr>
              </w:p>
            </w:txbxContent>
          </v:textbox>
          <w10:wrap anchorx="page" anchory="page"/>
        </v:shape>
      </w:pict>
    </w:r>
    <w:r>
      <w:rPr>
        <w:noProof/>
      </w:rPr>
      <w:pict w14:anchorId="45300C22">
        <v:shape id="Zone de texte 6861" o:spid="_x0000_s3235" type="#_x0000_t202" style="position:absolute;margin-left:71.3pt;margin-top:706.9pt;width:7.9pt;height:49.5pt;z-index:-2516570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Ow+wEAAOI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B1Kd+tllFbVFNBfWA9CFyPqfFH&#10;YaMD/CnFyEtXSvqxU2ik6D85blzc0JOBJ6M6GcppflrKIMVs3oZ5k3cebdsx8jw+Bzfct8YmTc8s&#10;joR5kZLU4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Gew7D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124F2F3" w14:textId="77777777" w:rsidR="00A204AB" w:rsidRDefault="00A204AB">
                <w:pPr>
                  <w:spacing w:line="316" w:lineRule="exact"/>
                  <w:ind w:left="20"/>
                  <w:rPr>
                    <w:i/>
                    <w:sz w:val="26"/>
                  </w:rPr>
                </w:pPr>
              </w:p>
            </w:txbxContent>
          </v:textbox>
          <w10:wrap anchorx="page" anchory="page"/>
        </v:shape>
      </w:pict>
    </w:r>
    <w:r>
      <w:rPr>
        <w:noProof/>
      </w:rPr>
      <w:pict w14:anchorId="7A97CB2A">
        <v:shape id="Zone de texte 6860" o:spid="_x0000_s3234" type="#_x0000_t202" style="position:absolute;margin-left:512.65pt;margin-top:764.95pt;width:12pt;height:15.3pt;z-index:-2516570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gRhfD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2AAC6ED" w14:textId="77777777" w:rsidR="00625A80" w:rsidRDefault="00625A80">
                <w:pPr>
                  <w:spacing w:before="10"/>
                  <w:ind w:left="60"/>
                  <w:rPr>
                    <w:rFonts w:ascii="Times New Roman"/>
                    <w:sz w:val="24"/>
                  </w:rPr>
                </w:pPr>
              </w:p>
            </w:txbxContent>
          </v:textbox>
          <w10:wrap anchorx="page" anchory="page"/>
        </v:shape>
      </w:pict>
    </w:r>
    <w:r>
      <w:rPr>
        <w:noProof/>
      </w:rPr>
      <w:pict w14:anchorId="53E75435">
        <v:shape id="Zone de texte 6859" o:spid="_x0000_s3233" type="#_x0000_t202" style="position:absolute;margin-left:512.65pt;margin-top:764.95pt;width:12pt;height:15.3pt;z-index:-25165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2E34CC" w14:textId="77777777" w:rsidR="00625A80" w:rsidRDefault="00625A80">
                <w:pPr>
                  <w:spacing w:before="10"/>
                  <w:ind w:left="60"/>
                  <w:rPr>
                    <w:rFonts w:ascii="Times New Roman"/>
                    <w:sz w:val="24"/>
                  </w:rPr>
                </w:pPr>
              </w:p>
            </w:txbxContent>
          </v:textbox>
          <w10:wrap anchorx="page" anchory="page"/>
        </v:shape>
      </w:pict>
    </w:r>
    <w:r>
      <w:rPr>
        <w:noProof/>
      </w:rPr>
      <w:pict w14:anchorId="2DC84727">
        <v:shape id="Zone de texte 6858" o:spid="_x0000_s3232" type="#_x0000_t202" style="position:absolute;margin-left:512.65pt;margin-top:764.95pt;width:12pt;height:15.3pt;z-index:-2516570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21C463E" w14:textId="77777777" w:rsidR="00625A80" w:rsidRDefault="00625A80">
                <w:pPr>
                  <w:spacing w:before="10"/>
                  <w:ind w:left="60"/>
                  <w:rPr>
                    <w:rFonts w:ascii="Times New Roman"/>
                    <w:sz w:val="24"/>
                  </w:rPr>
                </w:pPr>
              </w:p>
            </w:txbxContent>
          </v:textbox>
          <w10:wrap anchorx="page" anchory="page"/>
        </v:shape>
      </w:pict>
    </w:r>
    <w:r>
      <w:rPr>
        <w:noProof/>
      </w:rPr>
      <w:pict w14:anchorId="2BF9387A">
        <v:shape id="Zone de texte 6857" o:spid="_x0000_s3231" type="#_x0000_t202" style="position:absolute;margin-left:71.3pt;margin-top:706.9pt;width:7.9pt;height:49.5pt;z-index:-2516570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hk9+wEAAOI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B1Kd+tVlFbVFNBfWA9CFyPqfFH&#10;YaMD/CnFyEtXSvqxU2ik6D85blzc0JOBJ6M6GcppflrKIMVs3oZ5k3cebdsx8jw+Bzfct8YmTc8s&#10;joR5kZLU4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xSGT3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5D5C341" w14:textId="77777777" w:rsidR="00A204AB" w:rsidRDefault="00A204AB"/>
            </w:txbxContent>
          </v:textbox>
          <w10:wrap anchorx="page" anchory="page"/>
        </v:shape>
      </w:pict>
    </w:r>
    <w:r>
      <w:rPr>
        <w:noProof/>
      </w:rPr>
      <w:pict w14:anchorId="1299A138">
        <v:shape id="Zone de texte 6856" o:spid="_x0000_s3230" type="#_x0000_t202" style="position:absolute;margin-left:71.3pt;margin-top:706.9pt;width:7.9pt;height:49.5pt;z-index:-2516570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No+wEAAOI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HrUn5cfIjaopoK6j3rQeB6TI0/&#10;Chst4C8pBl66UtLPrUIjRffVcePihk4GTkY1GcppflrKIMXBvA6HTd56tJuWkQ/jc3DFfWts0vTM&#10;4kiYFylJPS593NQ/7ynr+WuufgM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gs2j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71D14EA" w14:textId="77777777" w:rsidR="00625A80" w:rsidRDefault="00625A80"/>
            </w:txbxContent>
          </v:textbox>
          <w10:wrap anchorx="page" anchory="page"/>
        </v:shape>
      </w:pict>
    </w:r>
    <w:r>
      <w:rPr>
        <w:noProof/>
      </w:rPr>
      <w:pict w14:anchorId="69159288">
        <v:shape id="Zone de texte 6855" o:spid="_x0000_s3229" type="#_x0000_t202" style="position:absolute;margin-left:512.65pt;margin-top:764.95pt;width:12pt;height:15.3pt;z-index:-2516570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AC673AA" w14:textId="77777777" w:rsidR="00625A80" w:rsidRDefault="00625A80"/>
            </w:txbxContent>
          </v:textbox>
          <w10:wrap anchorx="page" anchory="page"/>
        </v:shape>
      </w:pict>
    </w:r>
    <w:r>
      <w:rPr>
        <w:noProof/>
      </w:rPr>
      <w:pict w14:anchorId="40B7B9DB">
        <v:shape id="Zone de texte 6854" o:spid="_x0000_s3228" type="#_x0000_t202" style="position:absolute;margin-left:71.3pt;margin-top:706.9pt;width:7.9pt;height:49.5pt;z-index:-2516570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O+wEAAOIDAAAOAAAAZHJzL2Uyb0RvYy54bWysU8Fu2zAMvQ/YPwi6L3ZTLGiNOEXXrsOA&#10;bi3Q7AMUWbaF2aJGKrGzrx+lOOm63opdBIqkHt8jqeXV2HdiZ5AsuFKezXIpjNNQWdeU8sf67sOF&#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x+Jimm6ni+NgjhS8GehGN&#10;UiJrSuBqd08hklHFMSXWcnBnuy4tSOdeODgxehL5yPfAPIybUdiqlJeLy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8W+I7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5B23120" w14:textId="77777777" w:rsidR="00A204AB" w:rsidRDefault="00A204AB"/>
            </w:txbxContent>
          </v:textbox>
          <w10:wrap anchorx="page" anchory="page"/>
        </v:shape>
      </w:pict>
    </w:r>
    <w:r>
      <w:rPr>
        <w:noProof/>
      </w:rPr>
      <w:pict w14:anchorId="6EE3C3A8">
        <v:shape id="Zone de texte 6853" o:spid="_x0000_s3227" type="#_x0000_t202" style="position:absolute;margin-left:512.65pt;margin-top:764.95pt;width:12pt;height:15.3pt;z-index:-2516570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2A04EA7" w14:textId="77777777" w:rsidR="00625A80" w:rsidRDefault="00625A80"/>
            </w:txbxContent>
          </v:textbox>
          <w10:wrap anchorx="page" anchory="page"/>
        </v:shape>
      </w:pict>
    </w:r>
    <w:r>
      <w:rPr>
        <w:noProof/>
      </w:rPr>
      <w:pict w14:anchorId="27C04938">
        <v:shape id="Zone de texte 6852" o:spid="_x0000_s3226" type="#_x0000_t202" style="position:absolute;margin-left:512.65pt;margin-top:764.95pt;width:12pt;height:15.3pt;z-index:-2516570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67A25DA" w14:textId="77777777" w:rsidR="00A204AB" w:rsidRDefault="00A204AB">
                <w:pPr>
                  <w:spacing w:before="4"/>
                  <w:ind w:left="20"/>
                  <w:rPr>
                    <w:i/>
                    <w:sz w:val="26"/>
                  </w:rPr>
                </w:pPr>
              </w:p>
            </w:txbxContent>
          </v:textbox>
          <w10:wrap anchorx="page" anchory="page"/>
        </v:shape>
      </w:pict>
    </w:r>
    <w:r>
      <w:rPr>
        <w:noProof/>
      </w:rPr>
      <w:pict w14:anchorId="68E09987">
        <v:shape id="Zone de texte 6851" o:spid="_x0000_s3225" type="#_x0000_t202" style="position:absolute;margin-left:512.65pt;margin-top:764.95pt;width:12pt;height:15.3pt;z-index:-2516570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70ED373" w14:textId="77777777" w:rsidR="00625A80" w:rsidRDefault="00625A80"/>
            </w:txbxContent>
          </v:textbox>
          <w10:wrap anchorx="page" anchory="page"/>
        </v:shape>
      </w:pict>
    </w:r>
    <w:r>
      <w:rPr>
        <w:noProof/>
      </w:rPr>
      <w:pict w14:anchorId="447746B6">
        <v:shape id="Zone de texte 6850" o:spid="_x0000_s3224" type="#_x0000_t202" style="position:absolute;margin-left:512.65pt;margin-top:764.95pt;width:12pt;height:15.3pt;z-index:-2516570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xZuKL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B43A14E" w14:textId="77777777" w:rsidR="00A204AB" w:rsidRDefault="00A204AB">
                <w:pPr>
                  <w:spacing w:before="4"/>
                  <w:ind w:left="20"/>
                  <w:rPr>
                    <w:i/>
                    <w:sz w:val="26"/>
                  </w:rPr>
                </w:pPr>
              </w:p>
            </w:txbxContent>
          </v:textbox>
          <w10:wrap anchorx="page" anchory="page"/>
        </v:shape>
      </w:pict>
    </w:r>
    <w:r>
      <w:rPr>
        <w:noProof/>
      </w:rPr>
      <w:pict w14:anchorId="2F4333CE">
        <v:shape id="Zone de texte 6849" o:spid="_x0000_s3223" type="#_x0000_t202" style="position:absolute;margin-left:512.65pt;margin-top:764.95pt;width:12pt;height:15.3pt;z-index:-2516570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SCndH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D409062" w14:textId="77777777" w:rsidR="00A204AB" w:rsidRDefault="00A204AB">
                <w:pPr>
                  <w:spacing w:before="4"/>
                  <w:ind w:left="20"/>
                  <w:rPr>
                    <w:i/>
                    <w:sz w:val="26"/>
                  </w:rPr>
                </w:pPr>
              </w:p>
            </w:txbxContent>
          </v:textbox>
          <w10:wrap anchorx="page" anchory="page"/>
        </v:shape>
      </w:pict>
    </w:r>
    <w:r>
      <w:rPr>
        <w:noProof/>
      </w:rPr>
      <w:pict w14:anchorId="6FBFFB93">
        <v:shape id="Zone de texte 6848" o:spid="_x0000_s3222" type="#_x0000_t202" style="position:absolute;margin-left:512.65pt;margin-top:764.95pt;width:12pt;height:15.3pt;z-index:-2516570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GdwN4T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1254DAB"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476C107A">
        <v:shape id="_x0000_s3221" type="#_x0000_t202" alt="" style="position:absolute;margin-left:71.3pt;margin-top:706.9pt;width:7.9pt;height:49.5pt;z-index:-25165705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21" inset="0,0,0,0">
            <w:txbxContent>
              <w:p w14:paraId="008F6489" w14:textId="77777777" w:rsidR="00A204AB" w:rsidRDefault="00A204AB"/>
            </w:txbxContent>
          </v:textbox>
          <w10:wrap anchorx="page" anchory="page"/>
        </v:shape>
      </w:pict>
    </w:r>
    <w:r>
      <w:rPr>
        <w:noProof/>
      </w:rPr>
      <w:pict w14:anchorId="5A833738">
        <v:shape id="Zone de texte 6846" o:spid="_x0000_s3220" type="#_x0000_t202" style="position:absolute;margin-left:512.65pt;margin-top:764.95pt;width:12pt;height:15.3pt;z-index:-251657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GVYi/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A92E545" w14:textId="77777777" w:rsidR="00A204AB" w:rsidRDefault="00A204AB">
                <w:pPr>
                  <w:spacing w:before="4"/>
                  <w:ind w:left="20"/>
                  <w:rPr>
                    <w:i/>
                    <w:sz w:val="26"/>
                  </w:rPr>
                </w:pPr>
              </w:p>
            </w:txbxContent>
          </v:textbox>
          <w10:wrap anchorx="page" anchory="page"/>
        </v:shape>
      </w:pict>
    </w:r>
    <w:r>
      <w:rPr>
        <w:noProof/>
      </w:rPr>
      <w:pict w14:anchorId="16CE47EE">
        <v:shape id="Zone de texte 6845" o:spid="_x0000_s3219" type="#_x0000_t202" style="position:absolute;margin-left:512.65pt;margin-top:764.95pt;width:12pt;height:15.3pt;z-index:-2516570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LRg5z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819929F" w14:textId="77777777" w:rsidR="00A204AB" w:rsidRDefault="00A204AB">
                <w:pPr>
                  <w:spacing w:before="4"/>
                  <w:ind w:left="20"/>
                  <w:rPr>
                    <w:i/>
                    <w:sz w:val="26"/>
                  </w:rPr>
                </w:pPr>
              </w:p>
            </w:txbxContent>
          </v:textbox>
          <w10:wrap anchorx="page" anchory="page"/>
        </v:shape>
      </w:pict>
    </w:r>
    <w:r>
      <w:rPr>
        <w:noProof/>
      </w:rPr>
      <w:pict w14:anchorId="4F02195C">
        <v:shape id="Zone de texte 6844" o:spid="_x0000_s3218" type="#_x0000_t202" style="position:absolute;margin-left:512.65pt;margin-top:764.95pt;width:12pt;height:15.3pt;z-index:-2516570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EjKcn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0464620" w14:textId="77777777" w:rsidR="00A204AB" w:rsidRDefault="00A204AB">
                <w:pPr>
                  <w:spacing w:before="10"/>
                  <w:ind w:left="60"/>
                  <w:rPr>
                    <w:rFonts w:ascii="Times New Roman"/>
                    <w:sz w:val="24"/>
                  </w:rPr>
                </w:pPr>
              </w:p>
            </w:txbxContent>
          </v:textbox>
          <w10:wrap anchorx="page" anchory="page"/>
        </v:shape>
      </w:pict>
    </w:r>
    <w:r>
      <w:rPr>
        <w:noProof/>
      </w:rPr>
      <w:pict w14:anchorId="2F891744">
        <v:shape id="_x0000_s3217" type="#_x0000_t202" alt="" style="position:absolute;margin-left:512.65pt;margin-top:764.95pt;width:12pt;height:15.3pt;z-index:-25165707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17" inset="0,0,0,0">
            <w:txbxContent>
              <w:p w14:paraId="1AA5B620" w14:textId="77777777" w:rsidR="00A204AB" w:rsidRDefault="00A204AB"/>
            </w:txbxContent>
          </v:textbox>
          <w10:wrap anchorx="page" anchory="page"/>
        </v:shape>
      </w:pict>
    </w:r>
    <w:r>
      <w:rPr>
        <w:noProof/>
      </w:rPr>
      <w:pict w14:anchorId="7BA5C6AA">
        <v:shape id="Zone de texte 6842" o:spid="_x0000_s3216" type="#_x0000_t202" style="position:absolute;margin-left:71.3pt;margin-top:706.9pt;width:7.9pt;height:49.5pt;z-index:-2516570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8087FFB" w14:textId="77777777" w:rsidR="00A204AB" w:rsidRDefault="00A204AB"/>
            </w:txbxContent>
          </v:textbox>
          <w10:wrap anchorx="page" anchory="page"/>
        </v:shape>
      </w:pict>
    </w:r>
    <w:r>
      <w:rPr>
        <w:noProof/>
      </w:rPr>
      <w:pict w14:anchorId="79286B40">
        <v:shape id="Zone de texte 6841" o:spid="_x0000_s3215" type="#_x0000_t202" style="position:absolute;margin-left:512.65pt;margin-top:764.95pt;width:12pt;height:15.3pt;z-index:-2516570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7E8454F" w14:textId="77777777" w:rsidR="00625A80" w:rsidRDefault="00625A80"/>
            </w:txbxContent>
          </v:textbox>
          <w10:wrap anchorx="page" anchory="page"/>
        </v:shape>
      </w:pict>
    </w:r>
    <w:r>
      <w:rPr>
        <w:noProof/>
      </w:rPr>
      <w:pict w14:anchorId="1A80FF44">
        <v:shape id="Zone de texte 6840" o:spid="_x0000_s3214" type="#_x0000_t202" style="position:absolute;margin-left:71.3pt;margin-top:706.9pt;width:7.9pt;height:49.5pt;z-index:-2516570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O4u+wEAAOIDAAAOAAAAZHJzL2Uyb0RvYy54bWysU1GP0zAMfkfiP0R5Z+1tYhr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umm6ni/NgjhY8GehGN&#10;UiJrSuDq8EAhklHFOSXWcnBvuy4tSOdeODgxehL5yHdiHsbdKGxVynerRdQW1eygOrIeBK7H1Pij&#10;sNEC/pRi4KUrJf3YKzRSdJ8cNy5u6NnAs7E7G8ppflrKIMVk3oZpk/cebdMy8jQ+Bzfct9omTc8s&#10;ToR5kZLU09LHTf39nrKev+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iU7i7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908E291" w14:textId="77777777" w:rsidR="00A204AB" w:rsidRDefault="00A204AB">
                <w:pPr>
                  <w:spacing w:before="4"/>
                  <w:ind w:left="20"/>
                  <w:rPr>
                    <w:i/>
                    <w:sz w:val="26"/>
                  </w:rPr>
                </w:pPr>
              </w:p>
            </w:txbxContent>
          </v:textbox>
          <w10:wrap anchorx="page" anchory="page"/>
        </v:shape>
      </w:pict>
    </w:r>
    <w:r>
      <w:rPr>
        <w:noProof/>
      </w:rPr>
      <w:pict w14:anchorId="106599EC">
        <v:shape id="Zone de texte 6839" o:spid="_x0000_s3213" type="#_x0000_t202" style="position:absolute;margin-left:71.3pt;margin-top:706.9pt;width:7.9pt;height:49.5pt;z-index:-2516570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BPy13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66F2170" w14:textId="77777777" w:rsidR="00A204AB" w:rsidRDefault="00A204AB">
                <w:pPr>
                  <w:spacing w:before="10"/>
                  <w:ind w:left="60"/>
                  <w:rPr>
                    <w:rFonts w:ascii="Times New Roman"/>
                    <w:sz w:val="24"/>
                  </w:rPr>
                </w:pPr>
              </w:p>
            </w:txbxContent>
          </v:textbox>
          <w10:wrap anchorx="page" anchory="page"/>
        </v:shape>
      </w:pict>
    </w:r>
    <w:r>
      <w:rPr>
        <w:noProof/>
      </w:rPr>
      <w:pict w14:anchorId="4D3FB980">
        <v:shape id="Zone de texte 6838" o:spid="_x0000_s3212" type="#_x0000_t202" style="position:absolute;margin-left:512.65pt;margin-top:764.95pt;width:12pt;height:15.3pt;z-index:-25165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B3875D0" w14:textId="77777777" w:rsidR="00A204AB" w:rsidRDefault="00A204AB"/>
            </w:txbxContent>
          </v:textbox>
          <w10:wrap anchorx="page" anchory="page"/>
        </v:shape>
      </w:pict>
    </w:r>
    <w:r>
      <w:rPr>
        <w:noProof/>
      </w:rPr>
      <w:pict w14:anchorId="46FE2629">
        <v:shape id="Zone de texte 6837" o:spid="_x0000_s3211" type="#_x0000_t202" style="position:absolute;margin-left:71.3pt;margin-top:706.9pt;width:7.9pt;height:49.5pt;z-index:-2516570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72+wEAAOI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B+Wi6gtqtlCdWA9CFyPqfFH&#10;YaMF/C3FwEtXSvq1U2ik6L44blzc0JOBJ2N7MpTT/LSUQYrJvAnTJu882qZl5Gl8Dq65b7VNmp5Y&#10;HAnzIiWpx6WPm/r3PWU9f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aqnvb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D172137" w14:textId="77777777" w:rsidR="00A204AB" w:rsidRDefault="00A204AB">
                <w:pPr>
                  <w:spacing w:before="4"/>
                  <w:ind w:left="20"/>
                  <w:rPr>
                    <w:i/>
                    <w:sz w:val="26"/>
                  </w:rPr>
                </w:pPr>
              </w:p>
            </w:txbxContent>
          </v:textbox>
          <w10:wrap anchorx="page" anchory="page"/>
        </v:shape>
      </w:pict>
    </w:r>
    <w:r>
      <w:rPr>
        <w:noProof/>
      </w:rPr>
      <w:pict w14:anchorId="22F4F5C2">
        <v:shape id="Zone de texte 6836" o:spid="_x0000_s3210" type="#_x0000_t202" style="position:absolute;margin-left:71.3pt;margin-top:706.9pt;width:7.9pt;height:49.5pt;z-index:-2516570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VYNKP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F53EAC9" w14:textId="77777777" w:rsidR="00A204AB" w:rsidRDefault="00A204AB"/>
            </w:txbxContent>
          </v:textbox>
          <w10:wrap anchorx="page" anchory="page"/>
        </v:shape>
      </w:pict>
    </w:r>
    <w:r>
      <w:rPr>
        <w:noProof/>
      </w:rPr>
      <w:pict w14:anchorId="4A39122E">
        <v:shape id="_x0000_s3209" type="#_x0000_t202" alt="" style="position:absolute;margin-left:512.65pt;margin-top:764.95pt;width:12pt;height:15.3pt;z-index:-25165708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09" inset="0,0,0,0">
            <w:txbxContent>
              <w:p w14:paraId="21B6F805" w14:textId="77777777" w:rsidR="00A204AB" w:rsidRDefault="00A204AB"/>
            </w:txbxContent>
          </v:textbox>
          <w10:wrap anchorx="page" anchory="page"/>
        </v:shape>
      </w:pict>
    </w:r>
    <w:r>
      <w:rPr>
        <w:noProof/>
      </w:rPr>
      <w:pict w14:anchorId="5276917D">
        <v:shape id="Zone de texte 6834" o:spid="_x0000_s3208" type="#_x0000_t202" style="position:absolute;margin-left:71.3pt;margin-top:706.9pt;width:7.9pt;height:49.5pt;z-index:-2516570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n9F+wEAAOIDAAAOAAAAZHJzL2Uyb0RvYy54bWysU8Fu2zAMvQ/YPwi6L3ZTLEiN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dpupkqpsceKXwy0Ilo&#10;lBJZUwJXhwcKkYwqppRYy8G9bdu0IK175eDE6EnkI98T8zBsB2GrUl4tr6K2qGYL1ZH1IHA9psYf&#10;hY0G8KcUPS9dKenHXqGRov3suHFxQycDJ2M7GcppflrKIMXJvA2nTd57tLuGkU/jc3DDfatt0vTC&#10;YiTMi5Skjk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Xuf0X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AD551BD" w14:textId="77777777" w:rsidR="00A204AB" w:rsidRDefault="00A204AB"/>
            </w:txbxContent>
          </v:textbox>
          <w10:wrap anchorx="page" anchory="page"/>
        </v:shape>
      </w:pict>
    </w:r>
    <w:r>
      <w:rPr>
        <w:noProof/>
      </w:rPr>
      <w:pict w14:anchorId="37C1D113">
        <v:shape id="Zone de texte 6833" o:spid="_x0000_s3207" type="#_x0000_t202" style="position:absolute;margin-left:512.65pt;margin-top:764.95pt;width:12pt;height:15.3pt;z-index:-2516570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jtsCX+gEAAOI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526E134C" w14:textId="77777777" w:rsidR="00A204AB" w:rsidRDefault="00A204AB">
                <w:pPr>
                  <w:spacing w:before="4"/>
                  <w:ind w:left="20"/>
                  <w:rPr>
                    <w:i/>
                    <w:sz w:val="26"/>
                  </w:rPr>
                </w:pPr>
              </w:p>
            </w:txbxContent>
          </v:textbox>
          <w10:wrap anchorx="page" anchory="page"/>
        </v:shape>
      </w:pict>
    </w:r>
    <w:r>
      <w:rPr>
        <w:noProof/>
      </w:rPr>
      <w:pict w14:anchorId="287B6BFA">
        <v:shape id="Zone de texte 6832" o:spid="_x0000_s3206" type="#_x0000_t202" style="position:absolute;margin-left:71.3pt;margin-top:706.9pt;width:7.9pt;height:49.5pt;z-index:-2516570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AF07B3A" w14:textId="77777777" w:rsidR="00A204AB" w:rsidRDefault="00A204AB"/>
            </w:txbxContent>
          </v:textbox>
          <w10:wrap anchorx="page" anchory="page"/>
        </v:shape>
      </w:pict>
    </w:r>
    <w:r>
      <w:rPr>
        <w:noProof/>
      </w:rPr>
      <w:pict w14:anchorId="33D0B044">
        <v:shape id="Zone de texte 6831" o:spid="_x0000_s3205" type="#_x0000_t202" style="position:absolute;margin-left:71.3pt;margin-top:706.9pt;width:7.9pt;height:49.5pt;z-index:-2516570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kp+wEAAOIDAAAOAAAAZHJzL2Uyb0RvYy54bWysU8Fu2zAMvQ/YPwi6L3ZTLGiNOEXXrsOA&#10;bi3Q7AMUWbaF2aJGKrGzrx+lOOm63opdBIqkHt8jqeXV2HdiZ5AsuFKezXIpjNNQWdeU8sf67sOF&#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x+Jimm6ni+NgjhS8GehGN&#10;UiJrSuBqd08hklHFMSXWcnBnuy4tSOdeODgxehL5yPfAPIybUdiqlJeX8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8ueSn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E66A874" w14:textId="77777777" w:rsidR="00625A80" w:rsidRDefault="00625A80"/>
            </w:txbxContent>
          </v:textbox>
          <w10:wrap anchorx="page" anchory="page"/>
        </v:shape>
      </w:pict>
    </w:r>
    <w:r>
      <w:rPr>
        <w:noProof/>
      </w:rPr>
      <w:pict w14:anchorId="1DE3944A">
        <v:shape id="Zone de texte 6830" o:spid="_x0000_s3204" type="#_x0000_t202" style="position:absolute;margin-left:512.65pt;margin-top:764.95pt;width:12pt;height:15.3pt;z-index:-2516570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895BA11" w14:textId="77777777" w:rsidR="00A204AB" w:rsidRDefault="00A204AB">
                <w:pPr>
                  <w:spacing w:before="4"/>
                  <w:ind w:left="20"/>
                  <w:rPr>
                    <w:i/>
                    <w:sz w:val="26"/>
                  </w:rPr>
                </w:pPr>
              </w:p>
            </w:txbxContent>
          </v:textbox>
          <w10:wrap anchorx="page" anchory="page"/>
        </v:shape>
      </w:pict>
    </w:r>
    <w:r>
      <w:rPr>
        <w:noProof/>
      </w:rPr>
      <w:pict w14:anchorId="64B85C00">
        <v:shape id="Zone de texte 6829" o:spid="_x0000_s3203" type="#_x0000_t202" style="position:absolute;margin-left:71.3pt;margin-top:706.9pt;width:7.9pt;height:49.5pt;z-index:-2516570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YP+wEAAOIDAAAOAAAAZHJzL2Uyb0RvYy54bWysU8Fu2zAMvQ/YPwi6L3bTLWiNOEXXrsOA&#10;bivQ9AMUWbaF2aJGKrGzrx+lxOm63YpdBIqkHt8jqeXV2HdiZ5AsuFKezXIpjNNQWdeU8ml99+5C&#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YXiw9pupkqpsceKXw20Ito&#10;lBJZUwJXu3sKkYwqppRYy8Gd7bq0IJ174eDE6EnkI98D8zBuRmGrUl5evo/aopoNVHvWg8D1mBp/&#10;FDZawF9SDLx0paSfW4VGiu6L48bFDZ0MnIzNZCin+WkpgxQH8yYcNnnr0TYtIx/G5+Ca+1bbpOmZ&#10;xZEwL1KSelz6uKl/3lPW89dc/Q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QH9g/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87BDA80" w14:textId="77777777" w:rsidR="00A204AB" w:rsidRDefault="00A204AB">
                <w:pPr>
                  <w:spacing w:before="4"/>
                  <w:ind w:left="20"/>
                  <w:rPr>
                    <w:i/>
                    <w:sz w:val="26"/>
                  </w:rPr>
                </w:pPr>
              </w:p>
            </w:txbxContent>
          </v:textbox>
          <w10:wrap anchorx="page" anchory="page"/>
        </v:shape>
      </w:pict>
    </w:r>
    <w:r>
      <w:rPr>
        <w:noProof/>
      </w:rPr>
      <w:pict w14:anchorId="1930B585">
        <v:shape id="_x0000_s3202" type="#_x0000_t202" alt="" style="position:absolute;margin-left:512.65pt;margin-top:764.95pt;width:12pt;height:15.3pt;z-index:-25165708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202" inset="0,0,0,0">
            <w:txbxContent>
              <w:p w14:paraId="2E84457F" w14:textId="77777777" w:rsidR="00A204AB" w:rsidRDefault="00A204AB"/>
            </w:txbxContent>
          </v:textbox>
          <w10:wrap anchorx="page" anchory="page"/>
        </v:shape>
      </w:pict>
    </w:r>
    <w:r>
      <w:rPr>
        <w:noProof/>
      </w:rPr>
      <w:pict w14:anchorId="1B1B342D">
        <v:shape id="Zone de texte 6827" o:spid="_x0000_s3201" type="#_x0000_t202" style="position:absolute;margin-left:71.3pt;margin-top:706.9pt;width:7.9pt;height:49.5pt;z-index:-2516570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qOk+wEAAOIDAAAOAAAAZHJzL2Uyb0RvYy54bWysU8Fu2zAMvQ/YPwi6L3ZTLGiNOEXXrsOA&#10;bi3Q7AMUWbaF2aJGKrGzrx+lOOm63opdBIqkHt8jqeXV2HdiZ5AsuFKezXIpjNNQWdeU8sf67sOF&#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x+Jimm6ni+NgjhS8GehGN&#10;UiJrSuBqd08hklHFMSXWcnBnuy4tSOdeODgxehL5yPfAPIybUdiqlJeXi6gtqtlAtWc9CFyPqfFH&#10;YaMF/C3FwEtXSvq1VWik6L46blzc0KOBR2NzNJTT/LSUQYqDeRMOm7z1aJuWkQ/jc3DNfatt0vTM&#10;YiLMi5SkTksfN/Xve8p6/pq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Lio6T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6087BD5" w14:textId="77777777" w:rsidR="00625A80" w:rsidRDefault="00625A80">
                <w:pPr>
                  <w:spacing w:before="10"/>
                  <w:ind w:left="60"/>
                  <w:rPr>
                    <w:rFonts w:ascii="Times New Roman"/>
                    <w:sz w:val="24"/>
                  </w:rPr>
                </w:pPr>
              </w:p>
            </w:txbxContent>
          </v:textbox>
          <w10:wrap anchorx="page" anchory="page"/>
        </v:shape>
      </w:pict>
    </w:r>
    <w:r>
      <w:rPr>
        <w:noProof/>
      </w:rPr>
      <w:pict w14:anchorId="4E8435CE">
        <v:shape id="Zone de texte 6826" o:spid="_x0000_s3200" type="#_x0000_t202" style="position:absolute;margin-left:512.65pt;margin-top:764.95pt;width:12pt;height:15.3pt;z-index:-2516570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tt5eT8AQAA4g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FC588AD" w14:textId="77777777" w:rsidR="00625A80" w:rsidRDefault="00625A80">
                <w:pPr>
                  <w:spacing w:before="10"/>
                  <w:ind w:left="60"/>
                  <w:rPr>
                    <w:rFonts w:ascii="Times New Roman"/>
                    <w:sz w:val="24"/>
                  </w:rPr>
                </w:pPr>
              </w:p>
            </w:txbxContent>
          </v:textbox>
          <w10:wrap anchorx="page" anchory="page"/>
        </v:shape>
      </w:pict>
    </w:r>
    <w:r>
      <w:rPr>
        <w:noProof/>
      </w:rPr>
      <w:pict w14:anchorId="519EF9E8">
        <v:shape id="Zone de texte 6825" o:spid="_x0000_s3199" type="#_x0000_t202" style="position:absolute;margin-left:71.3pt;margin-top:706.9pt;width:7.9pt;height:49.5pt;z-index:-2516570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hC+wEAAOIDAAAOAAAAZHJzL2Uyb0RvYy54bWysU8Fu2zAMvQ/YPwi6L3ZTLEiN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dpupkqpsceKXwy0Ilo&#10;lBJZUwJXhwcKkYwqppRYy8G9bdu0IK175eDE6EnkI98T8zBsB2GrUl5dLaO2qGYL1ZH1IHA9psYf&#10;hY0G8KcUPS9dKenHXqGRov3suHFxQycDJ2M7GcppflrKIMXJvA2nTd57tLuGkU/jc3DDfatt0vTC&#10;YiTMi5SkjksfN/X3e8p6+Zr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JU6EL7AQAA4g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52C7872" w14:textId="77777777" w:rsidR="00625A80" w:rsidRDefault="00625A80"/>
            </w:txbxContent>
          </v:textbox>
          <w10:wrap anchorx="page" anchory="page"/>
        </v:shape>
      </w:pict>
    </w:r>
    <w:r>
      <w:rPr>
        <w:noProof/>
      </w:rPr>
      <w:pict w14:anchorId="06CCA846">
        <v:shape id="Zone de texte 6824" o:spid="_x0000_s3198" type="#_x0000_t202" style="position:absolute;margin-left:512.65pt;margin-top:764.95pt;width:12pt;height:15.3pt;z-index:-25165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9C713B0" w14:textId="77777777" w:rsidR="00A204AB" w:rsidRDefault="00A204AB"/>
            </w:txbxContent>
          </v:textbox>
          <w10:wrap anchorx="page" anchory="page"/>
        </v:shape>
      </w:pict>
    </w:r>
    <w:r>
      <w:rPr>
        <w:noProof/>
      </w:rPr>
      <w:pict w14:anchorId="29E315EF">
        <v:shape id="Zone de texte 6823" o:spid="_x0000_s3197" type="#_x0000_t202" style="position:absolute;margin-left:71.3pt;margin-top:706.9pt;width:7.9pt;height:49.5pt;z-index:-2516570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dp+AEAAOM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" filled="f" stroked="f">
          <o:lock v:ext="edit" aspectratio="t" verticies="t" text="t" shapetype="t"/>
          <v:textbox inset="0,0,0,0">
            <w:txbxContent>
              <w:p w14:paraId="2701990E" w14:textId="77777777" w:rsidR="00A204AB" w:rsidRDefault="00A204AB"/>
            </w:txbxContent>
          </v:textbox>
          <w10:wrap anchorx="page" anchory="page"/>
        </v:shape>
      </w:pict>
    </w:r>
    <w:r>
      <w:rPr>
        <w:noProof/>
      </w:rPr>
      <w:pict w14:anchorId="345F71DC">
        <v:shape id="Zone de texte 6822" o:spid="_x0000_s3196" type="#_x0000_t202" style="position:absolute;margin-left:512.65pt;margin-top:764.95pt;width:12pt;height:15.3pt;z-index:-2516570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7wqUx+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5B19757" w14:textId="77777777" w:rsidR="00A204AB" w:rsidRDefault="00A204AB"/>
            </w:txbxContent>
          </v:textbox>
          <w10:wrap anchorx="page" anchory="page"/>
        </v:shape>
      </w:pict>
    </w:r>
    <w:r>
      <w:rPr>
        <w:noProof/>
      </w:rPr>
      <w:pict w14:anchorId="7F9FAAEA">
        <v:shape id="Zone de texte 6821" o:spid="_x0000_s3195" type="#_x0000_t202" style="position:absolute;margin-left:71.3pt;margin-top:706.9pt;width:7.9pt;height:49.5pt;z-index:-2516570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yLC+QEAAOM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icgyiotyKqiPLAiBCzI3/ils&#10;tIC/pBh460pJP/cKjRTdZ8ediys6Gzgb1Wwop/lpKYMUk3kbplXee7S7lpGn+Tm44cY1Nol6ZnFi&#10;zJuUtJ62Pq7qy3vKev6bm9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tUyLC+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46E6C754" w14:textId="77777777" w:rsidR="00A204AB" w:rsidRDefault="00A204AB"/>
            </w:txbxContent>
          </v:textbox>
          <w10:wrap anchorx="page" anchory="page"/>
        </v:shape>
      </w:pict>
    </w:r>
    <w:r>
      <w:rPr>
        <w:noProof/>
      </w:rPr>
      <w:pict w14:anchorId="3E856F92">
        <v:shape id="Zone de texte 6820" o:spid="_x0000_s3194" type="#_x0000_t202" style="position:absolute;margin-left:512.65pt;margin-top:764.95pt;width:12pt;height:15.3pt;z-index:-251657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C02095C" w14:textId="77777777" w:rsidR="00A204AB" w:rsidRDefault="00A204AB">
                <w:pPr>
                  <w:spacing w:before="10"/>
                  <w:ind w:left="60"/>
                  <w:rPr>
                    <w:rFonts w:ascii="Times New Roman"/>
                    <w:sz w:val="24"/>
                  </w:rPr>
                </w:pPr>
              </w:p>
            </w:txbxContent>
          </v:textbox>
          <w10:wrap anchorx="page" anchory="page"/>
        </v:shape>
      </w:pict>
    </w:r>
    <w:r>
      <w:rPr>
        <w:noProof/>
      </w:rPr>
      <w:pict w14:anchorId="327BA13F">
        <v:shape id="_x0000_s3193" type="#_x0000_t202" alt="" style="position:absolute;margin-left:512.65pt;margin-top:764.95pt;width:12pt;height:15.3pt;z-index:-25165709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93" inset="0,0,0,0">
            <w:txbxContent>
              <w:p w14:paraId="6F28DBF2" w14:textId="77777777" w:rsidR="00B20028" w:rsidRDefault="00B20028">
                <w:pPr>
                  <w:spacing w:before="10"/>
                  <w:ind w:left="60"/>
                  <w:rPr>
                    <w:rFonts w:ascii="Times New Roman"/>
                    <w:sz w:val="24"/>
                  </w:rPr>
                </w:pPr>
              </w:p>
            </w:txbxContent>
          </v:textbox>
          <w10:wrap anchorx="page" anchory="page"/>
        </v:shape>
      </w:pict>
    </w:r>
    <w:r>
      <w:rPr>
        <w:noProof/>
      </w:rPr>
      <w:pict w14:anchorId="62F7FEC2">
        <v:shape id="Zone de texte 6818" o:spid="_x0000_s3192" type="#_x0000_t202" style="position:absolute;margin-left:512.65pt;margin-top:764.95pt;width:12pt;height:15.3pt;z-index:-2516570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135B6B4" w14:textId="77777777" w:rsidR="00B20028" w:rsidRDefault="00B20028">
                <w:pPr>
                  <w:spacing w:before="10"/>
                  <w:ind w:left="60"/>
                  <w:rPr>
                    <w:rFonts w:ascii="Times New Roman"/>
                    <w:sz w:val="24"/>
                  </w:rPr>
                </w:pPr>
              </w:p>
            </w:txbxContent>
          </v:textbox>
          <w10:wrap anchorx="page" anchory="page"/>
        </v:shape>
      </w:pict>
    </w:r>
    <w:r>
      <w:rPr>
        <w:noProof/>
      </w:rPr>
      <w:pict w14:anchorId="111B87E9">
        <v:shape id="Zone de texte 6817" o:spid="_x0000_s3191" type="#_x0000_t202" style="position:absolute;margin-left:512.65pt;margin-top:764.95pt;width:12pt;height:15.3pt;z-index:-2516570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BC+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NeJnFJzgbMgQUhcEHmxj+F&#10;jRbwpxQDb10t6cdOoZWi++y5c2lFTwaejM3JUF7z01pGKSbzOk6rvAvoti0jT/PzcMWNa1wW9cTi&#10;yJg3KWs9bn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jGYBC+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9D24A4E" w14:textId="77777777" w:rsidR="00A204AB" w:rsidRDefault="00A204AB">
                <w:pPr>
                  <w:spacing w:before="4"/>
                  <w:ind w:left="20"/>
                  <w:rPr>
                    <w:i/>
                    <w:sz w:val="26"/>
                  </w:rPr>
                </w:pPr>
              </w:p>
            </w:txbxContent>
          </v:textbox>
          <w10:wrap anchorx="page" anchory="page"/>
        </v:shape>
      </w:pict>
    </w:r>
    <w:r>
      <w:rPr>
        <w:noProof/>
      </w:rPr>
      <w:pict w14:anchorId="71B48692">
        <v:shape id="Zone de texte 6816" o:spid="_x0000_s3190" type="#_x0000_t202" style="position:absolute;margin-left:512.65pt;margin-top:764.95pt;width:12pt;height:15.3pt;z-index:-2516570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F93989" w14:textId="77777777" w:rsidR="00625A80" w:rsidRDefault="00625A80"/>
            </w:txbxContent>
          </v:textbox>
          <w10:wrap anchorx="page" anchory="page"/>
        </v:shape>
      </w:pict>
    </w:r>
    <w:r>
      <w:rPr>
        <w:noProof/>
      </w:rPr>
      <w:pict w14:anchorId="6FF2171F">
        <v:shape id="_x0000_s3189" type="#_x0000_t202" alt="" style="position:absolute;margin-left:71.3pt;margin-top:706.9pt;width:7.9pt;height:49.5pt;z-index:-25165709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89" inset="0,0,0,0">
            <w:txbxContent>
              <w:p w14:paraId="1AD30646" w14:textId="77777777" w:rsidR="00625A80" w:rsidRDefault="00625A80"/>
            </w:txbxContent>
          </v:textbox>
          <w10:wrap anchorx="page" anchory="page"/>
        </v:shape>
      </w:pict>
    </w:r>
    <w:r>
      <w:rPr>
        <w:noProof/>
      </w:rPr>
      <w:pict w14:anchorId="442B7568">
        <v:shape id="Zone de texte 6814" o:spid="_x0000_s3188" type="#_x0000_t202" style="position:absolute;margin-left:512.65pt;margin-top:764.95pt;width:12pt;height:15.3pt;z-index:-2516570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BB1BC38" w14:textId="77777777" w:rsidR="00625A80" w:rsidRDefault="00625A80"/>
            </w:txbxContent>
          </v:textbox>
          <w10:wrap anchorx="page" anchory="page"/>
        </v:shape>
      </w:pict>
    </w:r>
    <w:r>
      <w:rPr>
        <w:noProof/>
      </w:rPr>
      <w:pict w14:anchorId="4B4770C9">
        <v:shape id="Zone de texte 6813" o:spid="_x0000_s3187" type="#_x0000_t202" style="position:absolute;margin-left:71.3pt;margin-top:706.9pt;width:7.9pt;height:49.5pt;z-index:-251657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P/ko7+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95B3D23" w14:textId="77777777" w:rsidR="00A204AB" w:rsidRDefault="00A204AB">
                <w:pPr>
                  <w:spacing w:before="10"/>
                  <w:ind w:left="60"/>
                  <w:rPr>
                    <w:rFonts w:ascii="Times New Roman"/>
                    <w:sz w:val="24"/>
                  </w:rPr>
                </w:pPr>
              </w:p>
            </w:txbxContent>
          </v:textbox>
          <w10:wrap anchorx="page" anchory="page"/>
        </v:shape>
      </w:pict>
    </w:r>
    <w:r>
      <w:rPr>
        <w:noProof/>
      </w:rPr>
      <w:pict w14:anchorId="1F93E85A">
        <v:shape id="Zone de texte 6812" o:spid="_x0000_s3186" type="#_x0000_t202" style="position:absolute;margin-left:512.65pt;margin-top:764.95pt;width:12pt;height:15.3pt;z-index:-2516570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iphj+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F30680D" w14:textId="77777777" w:rsidR="00A204AB" w:rsidRDefault="00A204AB">
                <w:pPr>
                  <w:spacing w:before="10"/>
                  <w:ind w:left="60"/>
                  <w:rPr>
                    <w:rFonts w:ascii="Times New Roman"/>
                    <w:sz w:val="24"/>
                  </w:rPr>
                </w:pPr>
              </w:p>
            </w:txbxContent>
          </v:textbox>
          <w10:wrap anchorx="page" anchory="page"/>
        </v:shape>
      </w:pict>
    </w:r>
    <w:r>
      <w:rPr>
        <w:noProof/>
      </w:rPr>
      <w:pict w14:anchorId="3A4FD7FA">
        <v:shape id="Zone de texte 6811" o:spid="_x0000_s3185" type="#_x0000_t202" style="position:absolute;margin-left:71.3pt;margin-top:706.9pt;width:7.9pt;height:49.5pt;z-index:-2516570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6618FF8" w14:textId="77777777" w:rsidR="00A204AB" w:rsidRDefault="00A204AB">
                <w:pPr>
                  <w:spacing w:before="10"/>
                  <w:ind w:left="60"/>
                  <w:rPr>
                    <w:rFonts w:ascii="Times New Roman"/>
                    <w:sz w:val="24"/>
                  </w:rPr>
                </w:pPr>
              </w:p>
            </w:txbxContent>
          </v:textbox>
          <w10:wrap anchorx="page" anchory="page"/>
        </v:shape>
      </w:pict>
    </w:r>
    <w:r>
      <w:rPr>
        <w:noProof/>
      </w:rPr>
      <w:pict w14:anchorId="7C062F1A">
        <v:shape id="_x0000_s3184" type="#_x0000_t202" alt="" style="position:absolute;margin-left:512.65pt;margin-top:764.95pt;width:12pt;height:15.3pt;z-index:-25165709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84" inset="0,0,0,0">
            <w:txbxContent>
              <w:p w14:paraId="51C0E04C" w14:textId="77777777" w:rsidR="00A204AB" w:rsidRDefault="00A204AB"/>
            </w:txbxContent>
          </v:textbox>
          <w10:wrap anchorx="page" anchory="page"/>
        </v:shape>
      </w:pict>
    </w:r>
    <w:r>
      <w:rPr>
        <w:noProof/>
      </w:rPr>
      <w:pict w14:anchorId="17DA1DE0">
        <v:shape id="Zone de texte 6809" o:spid="_x0000_s3183" type="#_x0000_t202" style="position:absolute;margin-left:71.3pt;margin-top:706.9pt;width:7.9pt;height:49.5pt;z-index:-2516570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CF9D99C" w14:textId="77777777" w:rsidR="00A204AB" w:rsidRDefault="00A204AB"/>
            </w:txbxContent>
          </v:textbox>
          <w10:wrap anchorx="page" anchory="page"/>
        </v:shape>
      </w:pict>
    </w:r>
    <w:r>
      <w:rPr>
        <w:noProof/>
      </w:rPr>
      <w:pict w14:anchorId="1485EAFE">
        <v:shape id="Zone de texte 6808" o:spid="_x0000_s3182" type="#_x0000_t202" style="position:absolute;margin-left:512.65pt;margin-top:764.95pt;width:12pt;height:15.3pt;z-index:-2516570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D303FB9" w14:textId="77777777" w:rsidR="00A204AB" w:rsidRDefault="00A204AB">
                <w:pPr>
                  <w:spacing w:before="10"/>
                  <w:ind w:left="60"/>
                  <w:rPr>
                    <w:rFonts w:ascii="Times New Roman"/>
                    <w:sz w:val="24"/>
                  </w:rPr>
                </w:pPr>
              </w:p>
            </w:txbxContent>
          </v:textbox>
          <w10:wrap anchorx="page" anchory="page"/>
        </v:shape>
      </w:pict>
    </w:r>
    <w:r>
      <w:rPr>
        <w:noProof/>
      </w:rPr>
      <w:pict w14:anchorId="7783CA17">
        <v:shape id="Zone de texte 6807" o:spid="_x0000_s3181" type="#_x0000_t202" style="position:absolute;margin-left:71.3pt;margin-top:706.9pt;width:7.9pt;height:49.5pt;z-index:-2516571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064B2C1" w14:textId="77777777" w:rsidR="00625A80" w:rsidRDefault="00625A80">
                <w:pPr>
                  <w:spacing w:before="10"/>
                  <w:ind w:left="60"/>
                  <w:rPr>
                    <w:rFonts w:ascii="Times New Roman"/>
                    <w:sz w:val="24"/>
                  </w:rPr>
                </w:pPr>
              </w:p>
            </w:txbxContent>
          </v:textbox>
          <w10:wrap anchorx="page" anchory="page"/>
        </v:shape>
      </w:pict>
    </w:r>
    <w:r>
      <w:rPr>
        <w:noProof/>
      </w:rPr>
      <w:pict w14:anchorId="1C46227B">
        <v:shape id="Zone de texte 6806" o:spid="_x0000_s3180" type="#_x0000_t202" style="position:absolute;margin-left:512.65pt;margin-top:764.95pt;width:12pt;height:15.3pt;z-index:-2516570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91DACAD" w14:textId="77777777" w:rsidR="00A204AB" w:rsidRDefault="00A204AB">
                <w:pPr>
                  <w:spacing w:before="4"/>
                  <w:ind w:left="20"/>
                  <w:rPr>
                    <w:i/>
                    <w:sz w:val="26"/>
                  </w:rPr>
                </w:pPr>
              </w:p>
            </w:txbxContent>
          </v:textbox>
          <w10:wrap anchorx="page" anchory="page"/>
        </v:shape>
      </w:pict>
    </w:r>
    <w:r>
      <w:rPr>
        <w:noProof/>
      </w:rPr>
      <w:pict w14:anchorId="70C54658">
        <v:shape id="Zone de texte 6805" o:spid="_x0000_s3179" type="#_x0000_t202" style="position:absolute;margin-left:71.3pt;margin-top:706.9pt;width:7.9pt;height:49.5pt;z-index:-2516570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4D1D6CB" w14:textId="77777777" w:rsidR="00A204AB" w:rsidRDefault="00A204AB">
                <w:pPr>
                  <w:spacing w:before="10"/>
                  <w:ind w:left="60"/>
                  <w:rPr>
                    <w:rFonts w:ascii="Times New Roman"/>
                    <w:sz w:val="24"/>
                  </w:rPr>
                </w:pPr>
              </w:p>
            </w:txbxContent>
          </v:textbox>
          <w10:wrap anchorx="page" anchory="page"/>
        </v:shape>
      </w:pict>
    </w:r>
    <w:r>
      <w:rPr>
        <w:noProof/>
      </w:rPr>
      <w:pict w14:anchorId="60AF89BE">
        <v:shape id="Zone de texte 6804" o:spid="_x0000_s3178" type="#_x0000_t202" style="position:absolute;margin-left:512.65pt;margin-top:764.95pt;width:12pt;height:15.3pt;z-index:-2516570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0B52AC3" w14:textId="77777777" w:rsidR="00A204AB" w:rsidRDefault="00A204AB"/>
            </w:txbxContent>
          </v:textbox>
          <w10:wrap anchorx="page" anchory="page"/>
        </v:shape>
      </w:pict>
    </w:r>
    <w:r>
      <w:rPr>
        <w:noProof/>
      </w:rPr>
      <w:pict w14:anchorId="66FCF172">
        <v:shape id="Zone de texte 6803" o:spid="_x0000_s3177" type="#_x0000_t202" style="position:absolute;margin-left:71.3pt;margin-top:706.9pt;width:7.9pt;height:49.5pt;z-index:-25165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3N+QEAAOM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kcgylY5yKqiPLAiBCzI3/ils&#10;tIC/pBh460pJP/cKjRTdZ8ediys6Gzgb1Wwop/lpKYMUk3kbplXee7S7lpGn+Tm44cY1Nol6ZnFi&#10;zJuUtJ62Pq7qy3vKev6bm9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DJw3N+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441EB9FF" w14:textId="77777777" w:rsidR="00625A80" w:rsidRDefault="00625A80">
                <w:pPr>
                  <w:spacing w:before="10"/>
                  <w:ind w:left="60"/>
                  <w:rPr>
                    <w:rFonts w:ascii="Times New Roman"/>
                    <w:sz w:val="24"/>
                  </w:rPr>
                </w:pPr>
              </w:p>
            </w:txbxContent>
          </v:textbox>
          <w10:wrap anchorx="page" anchory="page"/>
        </v:shape>
      </w:pict>
    </w:r>
    <w:r>
      <w:rPr>
        <w:noProof/>
      </w:rPr>
      <w:pict w14:anchorId="2B3AA34F">
        <v:shape id="Zone de texte 6802" o:spid="_x0000_s3176" type="#_x0000_t202" style="position:absolute;margin-left:512.65pt;margin-top:764.95pt;width:12pt;height:15.3pt;z-index:-2516570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zU9+V+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54951CCA" w14:textId="77777777" w:rsidR="00625A80" w:rsidRDefault="00625A80"/>
            </w:txbxContent>
          </v:textbox>
          <w10:wrap anchorx="page" anchory="page"/>
        </v:shape>
      </w:pict>
    </w:r>
    <w:r>
      <w:rPr>
        <w:noProof/>
      </w:rPr>
      <w:pict w14:anchorId="2D8BA181">
        <v:shape id="Zone de texte 6801" o:spid="_x0000_s3175" type="#_x0000_t202" style="position:absolute;margin-left:512.65pt;margin-top:764.95pt;width:12pt;height:15.3pt;z-index:-2516571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C29654D" w14:textId="77777777" w:rsidR="00A204AB" w:rsidRDefault="00A204AB">
                <w:pPr>
                  <w:spacing w:before="10"/>
                  <w:ind w:left="60"/>
                  <w:rPr>
                    <w:rFonts w:ascii="Times New Roman"/>
                    <w:sz w:val="24"/>
                  </w:rPr>
                </w:pPr>
              </w:p>
            </w:txbxContent>
          </v:textbox>
          <w10:wrap anchorx="page" anchory="page"/>
        </v:shape>
      </w:pict>
    </w:r>
    <w:r>
      <w:rPr>
        <w:noProof/>
      </w:rPr>
      <w:pict w14:anchorId="09C47630">
        <v:shape id="_x0000_s3174" type="#_x0000_t202" alt="" style="position:absolute;margin-left:71.3pt;margin-top:706.9pt;width:7.9pt;height:49.5pt;z-index:-25165710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74" inset="0,0,0,0">
            <w:txbxContent>
              <w:p w14:paraId="0F834260" w14:textId="77777777" w:rsidR="00A204AB" w:rsidRDefault="00A204AB"/>
            </w:txbxContent>
          </v:textbox>
          <w10:wrap anchorx="page" anchory="page"/>
        </v:shape>
      </w:pict>
    </w:r>
    <w:r>
      <w:rPr>
        <w:noProof/>
      </w:rPr>
      <w:pict w14:anchorId="03411975">
        <v:shape id="Zone de texte 6799" o:spid="_x0000_s3173" type="#_x0000_t202" style="position:absolute;margin-left:512.65pt;margin-top:764.95pt;width:12pt;height:15.3pt;z-index:-2516571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846913B" w14:textId="77777777" w:rsidR="00A204AB" w:rsidRDefault="00A204AB"/>
            </w:txbxContent>
          </v:textbox>
          <w10:wrap anchorx="page" anchory="page"/>
        </v:shape>
      </w:pict>
    </w:r>
    <w:r>
      <w:rPr>
        <w:noProof/>
      </w:rPr>
      <w:pict w14:anchorId="4D9F0867">
        <v:shape id="Zone de texte 6798" o:spid="_x0000_s3172" type="#_x0000_t202" style="position:absolute;margin-left:512.65pt;margin-top:764.95pt;width:12pt;height:15.3pt;z-index:-2516570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3BC79AF" w14:textId="77777777" w:rsidR="00A204AB" w:rsidRDefault="00A204AB">
                <w:pPr>
                  <w:spacing w:before="10"/>
                  <w:ind w:left="60"/>
                  <w:rPr>
                    <w:rFonts w:ascii="Times New Roman"/>
                    <w:sz w:val="24"/>
                  </w:rPr>
                </w:pPr>
              </w:p>
            </w:txbxContent>
          </v:textbox>
          <w10:wrap anchorx="page" anchory="page"/>
        </v:shape>
      </w:pict>
    </w:r>
    <w:r>
      <w:rPr>
        <w:noProof/>
      </w:rPr>
      <w:pict w14:anchorId="4A96FF3C">
        <v:shape id="_x0000_s3171" type="#_x0000_t202" alt="" style="position:absolute;margin-left:71.3pt;margin-top:706.9pt;width:7.9pt;height:49.5pt;z-index:-25165710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71" inset="0,0,0,0">
            <w:txbxContent>
              <w:p w14:paraId="75A44EDE" w14:textId="77777777" w:rsidR="00A204AB" w:rsidRDefault="00A204AB">
                <w:pPr>
                  <w:spacing w:before="10"/>
                  <w:ind w:left="60"/>
                  <w:rPr>
                    <w:rFonts w:ascii="Times New Roman"/>
                    <w:sz w:val="24"/>
                  </w:rPr>
                </w:pPr>
              </w:p>
            </w:txbxContent>
          </v:textbox>
          <w10:wrap anchorx="page" anchory="page"/>
        </v:shape>
      </w:pict>
    </w:r>
    <w:r>
      <w:rPr>
        <w:noProof/>
      </w:rPr>
      <w:pict w14:anchorId="6E2273D8">
        <v:shape id="Zone de texte 6796" o:spid="_x0000_s3170" type="#_x0000_t202" style="position:absolute;margin-left:512.65pt;margin-top:764.95pt;width:12pt;height:15.3pt;z-index:-25165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BDD6D58" w14:textId="77777777" w:rsidR="00A204AB" w:rsidRDefault="00A204AB">
                <w:pPr>
                  <w:spacing w:before="10"/>
                  <w:ind w:left="60"/>
                  <w:rPr>
                    <w:rFonts w:ascii="Times New Roman"/>
                    <w:sz w:val="24"/>
                  </w:rPr>
                </w:pPr>
              </w:p>
            </w:txbxContent>
          </v:textbox>
          <w10:wrap anchorx="page" anchory="page"/>
        </v:shape>
      </w:pict>
    </w:r>
    <w:r>
      <w:rPr>
        <w:noProof/>
      </w:rPr>
      <w:pict w14:anchorId="6147A723">
        <v:shape id="Zone de texte 6795" o:spid="_x0000_s3169" type="#_x0000_t202" style="position:absolute;margin-left:512.65pt;margin-top:764.95pt;width:12pt;height:15.3pt;z-index:-2516570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E44345A" w14:textId="77777777" w:rsidR="0022088C" w:rsidRDefault="0022088C">
                <w:pPr>
                  <w:spacing w:before="10"/>
                  <w:ind w:left="60"/>
                  <w:rPr>
                    <w:rFonts w:ascii="Times New Roman"/>
                    <w:sz w:val="24"/>
                  </w:rPr>
                </w:pPr>
              </w:p>
            </w:txbxContent>
          </v:textbox>
          <w10:wrap anchorx="page" anchory="page"/>
        </v:shape>
      </w:pict>
    </w:r>
    <w:r>
      <w:rPr>
        <w:noProof/>
      </w:rPr>
      <w:pict w14:anchorId="586CB2B2">
        <v:shape id="Zone de texte 6794" o:spid="_x0000_s3168" type="#_x0000_t202" style="position:absolute;margin-left:512.65pt;margin-top:764.95pt;width:12pt;height:15.3pt;z-index:-2516571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C144034" w14:textId="77777777" w:rsidR="00A204AB" w:rsidRDefault="00A204AB">
                <w:pPr>
                  <w:spacing w:before="10"/>
                  <w:ind w:left="60"/>
                  <w:rPr>
                    <w:rFonts w:ascii="Times New Roman"/>
                    <w:sz w:val="24"/>
                  </w:rPr>
                </w:pPr>
              </w:p>
            </w:txbxContent>
          </v:textbox>
          <w10:wrap anchorx="page" anchory="page"/>
        </v:shape>
      </w:pict>
    </w:r>
    <w:r>
      <w:rPr>
        <w:noProof/>
      </w:rPr>
      <w:pict w14:anchorId="231C2728">
        <v:shape id="Zone de texte 6793" o:spid="_x0000_s3167" type="#_x0000_t202" style="position:absolute;margin-left:512.65pt;margin-top:764.95pt;width:12pt;height:15.3pt;z-index:-2516571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iS+gEAAOM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FrLp5fpNJRTgX1gQUhcEHmxj+F&#10;jQ7wpxQjb10p6cdOoZGi/+S4c3FFTwaejOpkKKf5aSmDFEfzJhxXeefRth0jH+fn4Job19gk6onF&#10;zJg3KWmdtz6u6u/3lPX0Nz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E6UiS+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6A5150B" w14:textId="77777777" w:rsidR="00A204AB" w:rsidRDefault="00A204AB">
                <w:pPr>
                  <w:spacing w:before="10"/>
                  <w:ind w:left="60"/>
                  <w:rPr>
                    <w:rFonts w:ascii="Times New Roman"/>
                    <w:sz w:val="24"/>
                  </w:rPr>
                </w:pPr>
              </w:p>
            </w:txbxContent>
          </v:textbox>
          <w10:wrap anchorx="page" anchory="page"/>
        </v:shape>
      </w:pict>
    </w:r>
    <w:r>
      <w:rPr>
        <w:noProof/>
      </w:rPr>
      <w:pict w14:anchorId="528BE0FD">
        <v:shape id="Zone de texte 6792" o:spid="_x0000_s3166" type="#_x0000_t202" style="position:absolute;margin-left:71.3pt;margin-top:706.9pt;width:7.9pt;height:49.5pt;z-index:-2516571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ZrK+Q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B1JLJI4qKcCuo9C0LggsyNfwob&#10;HeAfKUbeulLS761CI0X/1XHn4oqeDDwZ1clQTvPTUgYpDuZNOKzy1qNtO0Y+zM/BNTeusUnUE4sj&#10;Y96kpPW49XFVn99T1tPfXP8F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0nZrK+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212728D5" w14:textId="77777777" w:rsidR="00A204AB" w:rsidRDefault="00A204AB">
                <w:pPr>
                  <w:spacing w:line="316" w:lineRule="exact"/>
                  <w:ind w:left="20"/>
                  <w:rPr>
                    <w:i/>
                    <w:sz w:val="26"/>
                  </w:rPr>
                </w:pPr>
              </w:p>
            </w:txbxContent>
          </v:textbox>
          <w10:wrap anchorx="page" anchory="page"/>
        </v:shape>
      </w:pict>
    </w:r>
    <w:r>
      <w:rPr>
        <w:noProof/>
      </w:rPr>
      <w:pict w14:anchorId="77E18DAF">
        <v:shape id="Zone de texte 6791" o:spid="_x0000_s3165" type="#_x0000_t202" style="position:absolute;margin-left:512.65pt;margin-top:764.95pt;width:12pt;height:15.3pt;z-index:-2516571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B88BAAC" w14:textId="77777777" w:rsidR="00A204AB" w:rsidRDefault="00A204AB">
                <w:pPr>
                  <w:spacing w:before="10"/>
                  <w:ind w:left="60"/>
                  <w:rPr>
                    <w:rFonts w:ascii="Times New Roman"/>
                    <w:sz w:val="24"/>
                  </w:rPr>
                </w:pPr>
              </w:p>
            </w:txbxContent>
          </v:textbox>
          <w10:wrap anchorx="page" anchory="page"/>
        </v:shape>
      </w:pict>
    </w:r>
    <w:r>
      <w:rPr>
        <w:noProof/>
      </w:rPr>
      <w:pict w14:anchorId="1B273CCD">
        <v:shape id="Zone de texte 6790" o:spid="_x0000_s3164" type="#_x0000_t202" style="position:absolute;margin-left:71.3pt;margin-top:706.9pt;width:7.9pt;height:49.5pt;z-index:-2516571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4E08234" w14:textId="77777777" w:rsidR="00A204AB" w:rsidRDefault="00A204AB">
                <w:pPr>
                  <w:spacing w:before="10"/>
                  <w:ind w:left="60"/>
                  <w:rPr>
                    <w:rFonts w:ascii="Times New Roman"/>
                    <w:sz w:val="24"/>
                  </w:rPr>
                </w:pPr>
              </w:p>
            </w:txbxContent>
          </v:textbox>
          <w10:wrap anchorx="page" anchory="page"/>
        </v:shape>
      </w:pict>
    </w:r>
    <w:r>
      <w:rPr>
        <w:noProof/>
      </w:rPr>
      <w:pict w14:anchorId="33F72655">
        <v:shape id="Zone de texte 6789" o:spid="_x0000_s3163" type="#_x0000_t202" style="position:absolute;margin-left:71.3pt;margin-top:706.9pt;width:7.9pt;height:49.5pt;z-index:-2516571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9490095" w14:textId="77777777" w:rsidR="00A204AB" w:rsidRDefault="00A204AB">
                <w:pPr>
                  <w:spacing w:before="4"/>
                  <w:ind w:left="20"/>
                  <w:rPr>
                    <w:i/>
                    <w:sz w:val="26"/>
                  </w:rPr>
                </w:pPr>
              </w:p>
            </w:txbxContent>
          </v:textbox>
          <w10:wrap anchorx="page" anchory="page"/>
        </v:shape>
      </w:pict>
    </w:r>
    <w:r>
      <w:rPr>
        <w:noProof/>
      </w:rPr>
      <w:pict w14:anchorId="63A1E07F">
        <v:shape id="Zone de texte 6788" o:spid="_x0000_s3162" type="#_x0000_t202" style="position:absolute;margin-left:71.3pt;margin-top:706.9pt;width:7.9pt;height:49.5pt;z-index:-251657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5C807DC" w14:textId="77777777" w:rsidR="00A204AB" w:rsidRDefault="00A204AB">
                <w:pPr>
                  <w:spacing w:before="10"/>
                  <w:ind w:left="60"/>
                  <w:rPr>
                    <w:rFonts w:ascii="Times New Roman"/>
                    <w:sz w:val="24"/>
                  </w:rPr>
                </w:pPr>
              </w:p>
            </w:txbxContent>
          </v:textbox>
          <w10:wrap anchorx="page" anchory="page"/>
        </v:shape>
      </w:pict>
    </w:r>
    <w:r>
      <w:rPr>
        <w:noProof/>
      </w:rPr>
      <w:pict w14:anchorId="0E529899">
        <v:shape id="Zone de texte 6787" o:spid="_x0000_s3161" type="#_x0000_t202" style="position:absolute;margin-left:512.65pt;margin-top:764.95pt;width:12pt;height:15.3pt;z-index:-2516571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914B583" w14:textId="77777777" w:rsidR="00A204AB" w:rsidRDefault="00A204AB">
                <w:pPr>
                  <w:spacing w:before="4"/>
                  <w:ind w:left="20"/>
                  <w:rPr>
                    <w:i/>
                    <w:sz w:val="26"/>
                  </w:rPr>
                </w:pPr>
              </w:p>
            </w:txbxContent>
          </v:textbox>
          <w10:wrap anchorx="page" anchory="page"/>
        </v:shape>
      </w:pict>
    </w:r>
    <w:r>
      <w:rPr>
        <w:noProof/>
      </w:rPr>
      <w:pict w14:anchorId="62159D0A">
        <v:shape id="Zone de texte 6786" o:spid="_x0000_s3160" type="#_x0000_t202" style="position:absolute;margin-left:71.3pt;margin-top:706.9pt;width:7.9pt;height:49.5pt;z-index:-2516571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EB4A789" w14:textId="77777777" w:rsidR="00A204AB" w:rsidRDefault="00A204AB"/>
            </w:txbxContent>
          </v:textbox>
          <w10:wrap anchorx="page" anchory="page"/>
        </v:shape>
      </w:pict>
    </w:r>
    <w:r>
      <w:rPr>
        <w:noProof/>
      </w:rPr>
      <w:pict w14:anchorId="35782DC4">
        <v:shape id="Zone de texte 6785" o:spid="_x0000_s3159" type="#_x0000_t202" style="position:absolute;margin-left:71.3pt;margin-top:706.9pt;width:7.9pt;height:49.5pt;z-index:-2516571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EB2B1BF" w14:textId="77777777" w:rsidR="00625A80" w:rsidRDefault="00625A80">
                <w:pPr>
                  <w:spacing w:before="10"/>
                  <w:ind w:left="60"/>
                  <w:rPr>
                    <w:rFonts w:ascii="Times New Roman"/>
                    <w:sz w:val="24"/>
                  </w:rPr>
                </w:pPr>
              </w:p>
            </w:txbxContent>
          </v:textbox>
          <w10:wrap anchorx="page" anchory="page"/>
        </v:shape>
      </w:pict>
    </w:r>
    <w:r>
      <w:rPr>
        <w:noProof/>
      </w:rPr>
      <w:pict w14:anchorId="415A4EF9">
        <v:shape id="Zone de texte 6784" o:spid="_x0000_s3158" type="#_x0000_t202" style="position:absolute;margin-left:512.65pt;margin-top:764.95pt;width:12pt;height:15.3pt;z-index:-2516571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37758EE" w14:textId="77777777" w:rsidR="00A204AB" w:rsidRDefault="00A204AB">
                <w:pPr>
                  <w:spacing w:before="4"/>
                  <w:ind w:left="20"/>
                  <w:rPr>
                    <w:i/>
                    <w:sz w:val="26"/>
                  </w:rPr>
                </w:pPr>
              </w:p>
            </w:txbxContent>
          </v:textbox>
          <w10:wrap anchorx="page" anchory="page"/>
        </v:shape>
      </w:pict>
    </w:r>
    <w:r>
      <w:rPr>
        <w:noProof/>
      </w:rPr>
      <w:pict w14:anchorId="19B572A0">
        <v:shape id="Zone de texte 6783" o:spid="_x0000_s3157" type="#_x0000_t202" style="position:absolute;margin-left:71.3pt;margin-top:706.9pt;width:7.9pt;height:49.5pt;z-index:-2516571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6+QEAAOMDAAAOAAAAZHJzL2Uyb0RvYy54bWysU8Fu2zAMvQ/YPwi6L3bTLSi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u/SdDNVzI89UvhooBfR&#10;KCWypgSuDg8UIhlVzCmxloN723VpQTr3wsGJ0ZPIR74n5mGsRmHrSORtKh3lVFAfWRACF2Ru/FPY&#10;aAF/SjHw1pWSfuwVGim6T447F1d0NnA2qtlQTvPTUgYpTuZtOK3y3qPdtYx8mp+DG25cY5OoZxYT&#10;Y96kpHXa+riqv99T1vPf3PwC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ak/P6+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0AC29EC9" w14:textId="77777777" w:rsidR="00A204AB" w:rsidRDefault="00A204AB">
                <w:pPr>
                  <w:spacing w:before="4"/>
                  <w:ind w:left="20"/>
                  <w:rPr>
                    <w:i/>
                    <w:sz w:val="26"/>
                  </w:rPr>
                </w:pPr>
              </w:p>
            </w:txbxContent>
          </v:textbox>
          <w10:wrap anchorx="page" anchory="page"/>
        </v:shape>
      </w:pict>
    </w:r>
    <w:r>
      <w:rPr>
        <w:noProof/>
      </w:rPr>
      <w:pict w14:anchorId="0321AFF8">
        <v:shape id="Zone de texte 6782" o:spid="_x0000_s3156" type="#_x0000_t202" style="position:absolute;margin-left:512.65pt;margin-top:764.95pt;width:12pt;height:15.3pt;z-index:-2516571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q5yGi+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6B0E3F0" w14:textId="77777777" w:rsidR="00A204AB" w:rsidRDefault="00A204AB"/>
            </w:txbxContent>
          </v:textbox>
          <w10:wrap anchorx="page" anchory="page"/>
        </v:shape>
      </w:pict>
    </w:r>
    <w:r>
      <w:rPr>
        <w:noProof/>
      </w:rPr>
      <w:pict w14:anchorId="4941A07B">
        <v:shape id="Zone de texte 6781" o:spid="_x0000_s3155" type="#_x0000_t202" style="position:absolute;margin-left:512.65pt;margin-top:764.95pt;width:12pt;height:15.3pt;z-index:-2516571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ED7846F" w14:textId="77777777" w:rsidR="00A204AB" w:rsidRDefault="00A204AB">
                <w:pPr>
                  <w:spacing w:before="4"/>
                  <w:ind w:left="20"/>
                  <w:rPr>
                    <w:i/>
                    <w:sz w:val="26"/>
                  </w:rPr>
                </w:pPr>
              </w:p>
            </w:txbxContent>
          </v:textbox>
          <w10:wrap anchorx="page" anchory="page"/>
        </v:shape>
      </w:pict>
    </w:r>
    <w:r>
      <w:rPr>
        <w:noProof/>
      </w:rPr>
      <w:pict w14:anchorId="7B0825C2">
        <v:shape id="Zone de texte 6780" o:spid="_x0000_s3154" type="#_x0000_t202" style="position:absolute;margin-left:512.65pt;margin-top:764.95pt;width:12pt;height:15.3pt;z-index:-2516571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78EDBA5" w14:textId="77777777" w:rsidR="00A204AB" w:rsidRDefault="00A204AB">
                <w:pPr>
                  <w:spacing w:before="4"/>
                  <w:ind w:left="20"/>
                  <w:rPr>
                    <w:i/>
                    <w:sz w:val="26"/>
                  </w:rPr>
                </w:pPr>
              </w:p>
            </w:txbxContent>
          </v:textbox>
          <w10:wrap anchorx="page" anchory="page"/>
        </v:shape>
      </w:pict>
    </w:r>
    <w:r>
      <w:rPr>
        <w:noProof/>
      </w:rPr>
      <w:pict w14:anchorId="62442805">
        <v:shape id="Zone de texte 6779" o:spid="_x0000_s3153" type="#_x0000_t202" style="position:absolute;margin-left:71.3pt;margin-top:706.9pt;width:7.9pt;height:49.5pt;z-index:-25165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C3D5545" w14:textId="77777777" w:rsidR="00A204AB" w:rsidRDefault="00A204AB">
                <w:pPr>
                  <w:spacing w:before="4"/>
                  <w:ind w:left="20"/>
                  <w:rPr>
                    <w:i/>
                    <w:sz w:val="26"/>
                  </w:rPr>
                </w:pPr>
              </w:p>
            </w:txbxContent>
          </v:textbox>
          <w10:wrap anchorx="page" anchory="page"/>
        </v:shape>
      </w:pict>
    </w:r>
    <w:r>
      <w:rPr>
        <w:noProof/>
      </w:rPr>
      <w:pict w14:anchorId="17BD4363">
        <v:shape id="Zone de texte 6778" o:spid="_x0000_s3152" type="#_x0000_t202" style="position:absolute;margin-left:71.3pt;margin-top:706.9pt;width:7.9pt;height:49.5pt;z-index:-2516571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6CCED5A" w14:textId="77777777" w:rsidR="00A204AB" w:rsidRDefault="00A204AB">
                <w:pPr>
                  <w:spacing w:before="4"/>
                  <w:ind w:left="20"/>
                  <w:rPr>
                    <w:i/>
                    <w:sz w:val="26"/>
                  </w:rPr>
                </w:pPr>
              </w:p>
            </w:txbxContent>
          </v:textbox>
          <w10:wrap anchorx="page" anchory="page"/>
        </v:shape>
      </w:pict>
    </w:r>
    <w:r>
      <w:rPr>
        <w:noProof/>
      </w:rPr>
      <w:pict w14:anchorId="2FC8287D">
        <v:shape id="Zone de texte 6777" o:spid="_x0000_s3151" type="#_x0000_t202" style="position:absolute;margin-left:512.65pt;margin-top:764.95pt;width:12pt;height:15.3pt;z-index:-2516571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124BF11" w14:textId="77777777" w:rsidR="00625A80" w:rsidRDefault="00625A80"/>
            </w:txbxContent>
          </v:textbox>
          <w10:wrap anchorx="page" anchory="page"/>
        </v:shape>
      </w:pict>
    </w:r>
    <w:r>
      <w:rPr>
        <w:noProof/>
      </w:rPr>
      <w:pict w14:anchorId="2A5070D7">
        <v:shape id="Zone de texte 6776" o:spid="_x0000_s3150" type="#_x0000_t202" style="position:absolute;margin-left:71.3pt;margin-top:706.9pt;width:7.9pt;height:49.5pt;z-index:-2516571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aJ+wEAAOM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HrSOT9xyguyqmg3rMgBC7I3Pin&#10;sNEC/pJi4K0rJf3cKjRSdF8ddy6u6NHAo1EdDeU0Py1lkGIyr8O0yluPdtMy8jQ/B1fcuMYmUc8s&#10;Dox5k5LWw9bHVf3znrKe/+bq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JI1o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D50896A" w14:textId="77777777" w:rsidR="00A204AB" w:rsidRDefault="00A204AB">
                <w:pPr>
                  <w:spacing w:before="4"/>
                  <w:ind w:left="20"/>
                  <w:rPr>
                    <w:i/>
                    <w:sz w:val="26"/>
                  </w:rPr>
                </w:pPr>
              </w:p>
            </w:txbxContent>
          </v:textbox>
          <w10:wrap anchorx="page" anchory="page"/>
        </v:shape>
      </w:pict>
    </w:r>
    <w:r>
      <w:rPr>
        <w:noProof/>
      </w:rPr>
      <w:pict w14:anchorId="3DB7C82F">
        <v:shape id="Zone de texte 6775" o:spid="_x0000_s3149" type="#_x0000_t202" style="position:absolute;margin-left:512.65pt;margin-top:764.95pt;width:12pt;height:15.3pt;z-index:-2516571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DD826BA" w14:textId="77777777" w:rsidR="00A204AB" w:rsidRDefault="00A204AB">
                <w:pPr>
                  <w:spacing w:before="4"/>
                  <w:ind w:left="20"/>
                  <w:rPr>
                    <w:i/>
                    <w:sz w:val="26"/>
                  </w:rPr>
                </w:pPr>
              </w:p>
            </w:txbxContent>
          </v:textbox>
          <w10:wrap anchorx="page" anchory="page"/>
        </v:shape>
      </w:pict>
    </w:r>
    <w:r>
      <w:rPr>
        <w:noProof/>
      </w:rPr>
      <w:pict w14:anchorId="199FBAFC">
        <v:shape id="Zone de texte 6774" o:spid="_x0000_s3148" type="#_x0000_t202" style="position:absolute;margin-left:512.65pt;margin-top:764.95pt;width:12pt;height:15.3pt;z-index:-251657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FBBD205"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1128E225">
        <v:shape id="Zone de texte 6773" o:spid="_x0000_s3147" type="#_x0000_t202" style="position:absolute;margin-left:512.65pt;margin-top:764.95pt;width:12pt;height:15.3pt;z-index:-2516571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al+gEAAOMDAAAOAAAAZHJzL2Uyb0RvYy54bWysU1Fv0zAQfkfiP1h+p0nLhi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L1UXOEc2h5buL18s03UwVp8ceKXw0MIho&#10;lBJZUwJX+3sKkYwqTimxloM72/dpQXr3zMGJ0ZPIR75H5mGqJmFrLp5fptJRTgX1gQUhcEHmxj+F&#10;jQ7wpxQjb10p6cdOoZGi/+S4c3FFTwaejOpkKKf5aSmDFEfzJhxXeefRth0jH+fn4Job19gk6onF&#10;zJg3KWmdtz6u6u/3lPX0Nz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dXbal+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9103034" w14:textId="77777777" w:rsidR="00A204AB" w:rsidRDefault="00A204AB"/>
            </w:txbxContent>
          </v:textbox>
          <w10:wrap anchorx="page" anchory="page"/>
        </v:shape>
      </w:pict>
    </w:r>
    <w:r>
      <w:rPr>
        <w:noProof/>
      </w:rPr>
      <w:pict w14:anchorId="3505D812">
        <v:shape id="Zone de texte 6772" o:spid="_x0000_s3146" type="#_x0000_t202" style="position:absolute;margin-left:512.65pt;margin-top:764.95pt;width:12pt;height:15.3pt;z-index:-2516571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zw+gEAAOMDAAAOAAAAZHJzL2Uyb0RvYy54bWysU1Fv0zAQfkfiP1h+p0nLhi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L1UXOEc2h5buL18s03UwVp8ceKXw0MIho&#10;lBJZUwJX+3sKkYwqTimxloM72/dpQXr3zMGJ0ZPIR75H5mGqJmFrLp5fJnFRTgX1gQUhcEHmxj+F&#10;jQ7wpxQjb10p6cdOoZGi/+S4c3FFTwaejOpkKKf5aSmDFEfzJhxXeefRth0jH+fn4Job19gk6onF&#10;zJg3KWmdtz6u6u/3lPX0Nz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urxzw+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116401F" w14:textId="77777777" w:rsidR="00A204AB" w:rsidRDefault="00A204AB">
                <w:pPr>
                  <w:spacing w:before="4"/>
                  <w:ind w:left="20"/>
                  <w:rPr>
                    <w:i/>
                    <w:sz w:val="26"/>
                  </w:rPr>
                </w:pPr>
              </w:p>
            </w:txbxContent>
          </v:textbox>
          <w10:wrap anchorx="page" anchory="page"/>
        </v:shape>
      </w:pict>
    </w:r>
    <w:r>
      <w:rPr>
        <w:noProof/>
      </w:rPr>
      <w:pict w14:anchorId="395217A6">
        <v:shape id="Zone de texte 6771" o:spid="_x0000_s3145" type="#_x0000_t202" style="position:absolute;margin-left:512.65pt;margin-top:764.95pt;width:12pt;height:15.3pt;z-index:-2516571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8D5981E" w14:textId="77777777" w:rsidR="00A204AB" w:rsidRDefault="00A204AB">
                <w:pPr>
                  <w:spacing w:before="4"/>
                  <w:ind w:left="20"/>
                  <w:rPr>
                    <w:i/>
                    <w:sz w:val="26"/>
                  </w:rPr>
                </w:pPr>
              </w:p>
            </w:txbxContent>
          </v:textbox>
          <w10:wrap anchorx="page" anchory="page"/>
        </v:shape>
      </w:pict>
    </w:r>
    <w:r>
      <w:rPr>
        <w:noProof/>
      </w:rPr>
      <w:pict w14:anchorId="0A2377DC">
        <v:shape id="Zone de texte 6770" o:spid="_x0000_s3144" type="#_x0000_t202" style="position:absolute;margin-left:512.65pt;margin-top:764.95pt;width:12pt;height:15.3pt;z-index:-2516571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BD39FAE" w14:textId="77777777" w:rsidR="00625A80" w:rsidRDefault="00625A80"/>
            </w:txbxContent>
          </v:textbox>
          <w10:wrap anchorx="page" anchory="page"/>
        </v:shape>
      </w:pict>
    </w:r>
    <w:r>
      <w:rPr>
        <w:noProof/>
      </w:rPr>
      <w:pict w14:anchorId="7714CF2F">
        <v:shape id="_x0000_s3143" type="#_x0000_t202" alt="" style="position:absolute;margin-left:71.3pt;margin-top:706.9pt;width:7.9pt;height:49.5pt;z-index:-25165713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43" inset="0,0,0,0">
            <w:txbxContent>
              <w:p w14:paraId="6A893434" w14:textId="77777777" w:rsidR="00625A80" w:rsidRDefault="00625A80"/>
            </w:txbxContent>
          </v:textbox>
          <w10:wrap anchorx="page" anchory="page"/>
        </v:shape>
      </w:pict>
    </w:r>
    <w:r>
      <w:rPr>
        <w:noProof/>
      </w:rPr>
      <w:pict w14:anchorId="3269F0A7">
        <v:shape id="Zone de texte 6768" o:spid="_x0000_s3142" type="#_x0000_t202" style="position:absolute;margin-left:512.65pt;margin-top:764.95pt;width:12pt;height:15.3pt;z-index:-2516571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A3E48C" w14:textId="77777777" w:rsidR="00A204AB" w:rsidRDefault="00A204AB">
                <w:pPr>
                  <w:spacing w:before="4"/>
                  <w:ind w:left="20"/>
                  <w:rPr>
                    <w:i/>
                    <w:sz w:val="26"/>
                  </w:rPr>
                </w:pPr>
              </w:p>
            </w:txbxContent>
          </v:textbox>
          <w10:wrap anchorx="page" anchory="page"/>
        </v:shape>
      </w:pict>
    </w:r>
    <w:r>
      <w:rPr>
        <w:noProof/>
      </w:rPr>
      <w:pict w14:anchorId="4B07B22F">
        <v:shape id="Zone de texte 6767" o:spid="_x0000_s3141" type="#_x0000_t202" style="position:absolute;margin-left:512.65pt;margin-top:764.95pt;width:12pt;height:15.3pt;z-index:-2516571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91E68A" w14:textId="77777777" w:rsidR="00A204AB" w:rsidRDefault="00A204AB">
                <w:pPr>
                  <w:spacing w:before="4"/>
                  <w:ind w:left="20"/>
                  <w:rPr>
                    <w:i/>
                    <w:sz w:val="26"/>
                  </w:rPr>
                </w:pPr>
              </w:p>
            </w:txbxContent>
          </v:textbox>
          <w10:wrap anchorx="page" anchory="page"/>
        </v:shape>
      </w:pict>
    </w:r>
    <w:r>
      <w:rPr>
        <w:noProof/>
      </w:rPr>
      <w:pict w14:anchorId="6A250DEC">
        <v:shape id="Zone de texte 6766" o:spid="_x0000_s3140" type="#_x0000_t202" style="position:absolute;margin-left:512.65pt;margin-top:764.95pt;width:12pt;height:15.3pt;z-index:-2516571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MWGk9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429A4AC" w14:textId="77777777" w:rsidR="00A204AB" w:rsidRDefault="00A204AB"/>
            </w:txbxContent>
          </v:textbox>
          <w10:wrap anchorx="page" anchory="page"/>
        </v:shape>
      </w:pict>
    </w:r>
    <w:r>
      <w:rPr>
        <w:noProof/>
      </w:rPr>
      <w:pict w14:anchorId="19FABDCE">
        <v:shape id="_x0000_s3139" type="#_x0000_t202" alt="" style="position:absolute;margin-left:512.65pt;margin-top:764.95pt;width:12pt;height:15.3pt;z-index:-25165715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39" inset="0,0,0,0">
            <w:txbxContent>
              <w:p w14:paraId="36B39BAD" w14:textId="77777777" w:rsidR="00A204AB" w:rsidRDefault="00A204AB">
                <w:pPr>
                  <w:spacing w:before="4"/>
                  <w:ind w:left="20"/>
                  <w:rPr>
                    <w:i/>
                    <w:sz w:val="26"/>
                  </w:rPr>
                </w:pPr>
              </w:p>
            </w:txbxContent>
          </v:textbox>
          <w10:wrap anchorx="page" anchory="page"/>
        </v:shape>
      </w:pict>
    </w:r>
    <w:r>
      <w:rPr>
        <w:noProof/>
      </w:rPr>
      <w:pict w14:anchorId="066DD292">
        <v:shape id="Zone de texte 6764" o:spid="_x0000_s3138" type="#_x0000_t202" style="position:absolute;margin-left:71.3pt;margin-top:706.9pt;width:7.9pt;height:49.5pt;z-index:-2516571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A83DD6C" w14:textId="77777777" w:rsidR="00A204AB" w:rsidRDefault="00A204AB"/>
            </w:txbxContent>
          </v:textbox>
          <w10:wrap anchorx="page" anchory="page"/>
        </v:shape>
      </w:pict>
    </w:r>
    <w:r>
      <w:rPr>
        <w:noProof/>
      </w:rPr>
      <w:pict w14:anchorId="045303FF">
        <v:shape id="Zone de texte 6763" o:spid="_x0000_s3137" type="#_x0000_t202" style="position:absolute;margin-left:512.65pt;margin-top:764.95pt;width:12pt;height:15.3pt;z-index:-2516571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RhPFT+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1A870F6" w14:textId="77777777" w:rsidR="00625A80" w:rsidRDefault="00625A80"/>
            </w:txbxContent>
          </v:textbox>
          <w10:wrap anchorx="page" anchory="page"/>
        </v:shape>
      </w:pict>
    </w:r>
    <w:r>
      <w:rPr>
        <w:noProof/>
      </w:rPr>
      <w:pict w14:anchorId="453F6B40">
        <v:shape id="Zone de texte 6762" o:spid="_x0000_s3136" type="#_x0000_t202" style="position:absolute;margin-left:71.3pt;margin-top:706.9pt;width:7.9pt;height:49.5pt;z-index:-25165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h8CML+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24CB4A6E" w14:textId="77777777" w:rsidR="00625A80" w:rsidRDefault="00625A80"/>
            </w:txbxContent>
          </v:textbox>
          <w10:wrap anchorx="page" anchory="page"/>
        </v:shape>
      </w:pict>
    </w:r>
    <w:r>
      <w:rPr>
        <w:noProof/>
      </w:rPr>
      <w:pict w14:anchorId="1670E131">
        <v:shape id="Zone de texte 6761" o:spid="_x0000_s3135" type="#_x0000_t202" style="position:absolute;margin-left:71.3pt;margin-top:706.9pt;width:7.9pt;height:49.5pt;z-index:-2516571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499196E" w14:textId="77777777" w:rsidR="00A204AB" w:rsidRDefault="00A204AB"/>
            </w:txbxContent>
          </v:textbox>
          <w10:wrap anchorx="page" anchory="page"/>
        </v:shape>
      </w:pict>
    </w:r>
    <w:r>
      <w:rPr>
        <w:noProof/>
      </w:rPr>
      <w:pict w14:anchorId="2771B1EF">
        <v:shape id="Zone de texte 6760" o:spid="_x0000_s3134" type="#_x0000_t202" style="position:absolute;margin-left:512.65pt;margin-top:764.95pt;width:12pt;height:15.3pt;z-index:-2516571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1321434" w14:textId="77777777" w:rsidR="00A204AB" w:rsidRDefault="00A204AB">
                <w:pPr>
                  <w:spacing w:before="10"/>
                  <w:ind w:left="60"/>
                  <w:rPr>
                    <w:rFonts w:ascii="Times New Roman"/>
                    <w:sz w:val="24"/>
                  </w:rPr>
                </w:pPr>
              </w:p>
            </w:txbxContent>
          </v:textbox>
          <w10:wrap anchorx="page" anchory="page"/>
        </v:shape>
      </w:pict>
    </w:r>
    <w:r>
      <w:rPr>
        <w:noProof/>
      </w:rPr>
      <w:pict w14:anchorId="5EE22FFE">
        <v:shape id="Zone de texte 6759" o:spid="_x0000_s3133" type="#_x0000_t202" style="position:absolute;margin-left:71.3pt;margin-top:706.9pt;width:7.9pt;height:49.5pt;z-index:-2516571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97906E7" w14:textId="77777777" w:rsidR="00B20028" w:rsidRDefault="00B20028">
                <w:pPr>
                  <w:spacing w:before="10"/>
                  <w:ind w:left="60"/>
                  <w:rPr>
                    <w:rFonts w:ascii="Times New Roman"/>
                    <w:sz w:val="24"/>
                  </w:rPr>
                </w:pPr>
              </w:p>
            </w:txbxContent>
          </v:textbox>
          <w10:wrap anchorx="page" anchory="page"/>
        </v:shape>
      </w:pict>
    </w:r>
    <w:r>
      <w:rPr>
        <w:noProof/>
      </w:rPr>
      <w:pict w14:anchorId="4C917150">
        <v:shape id="_x0000_s3132" type="#_x0000_t202" alt="" style="position:absolute;margin-left:512.65pt;margin-top:764.95pt;width:12pt;height:15.3pt;z-index:-25165715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32" inset="0,0,0,0">
            <w:txbxContent>
              <w:p w14:paraId="4CAE6F72" w14:textId="77777777" w:rsidR="00B20028" w:rsidRDefault="00B20028">
                <w:pPr>
                  <w:spacing w:before="10"/>
                  <w:ind w:left="60"/>
                  <w:rPr>
                    <w:rFonts w:ascii="Times New Roman"/>
                    <w:sz w:val="24"/>
                  </w:rPr>
                </w:pPr>
              </w:p>
            </w:txbxContent>
          </v:textbox>
          <w10:wrap anchorx="page" anchory="page"/>
        </v:shape>
      </w:pict>
    </w:r>
    <w:r>
      <w:rPr>
        <w:noProof/>
      </w:rPr>
      <w:pict w14:anchorId="319002E5">
        <v:shape id="Zone de texte 6757" o:spid="_x0000_s3131" type="#_x0000_t202" style="position:absolute;margin-left:71.3pt;margin-top:706.9pt;width:7.9pt;height:49.5pt;z-index:-251657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535B020" w14:textId="77777777" w:rsidR="00A204AB" w:rsidRDefault="00A204AB">
                <w:pPr>
                  <w:spacing w:before="4"/>
                  <w:ind w:left="20"/>
                  <w:rPr>
                    <w:i/>
                    <w:sz w:val="26"/>
                  </w:rPr>
                </w:pPr>
              </w:p>
            </w:txbxContent>
          </v:textbox>
          <w10:wrap anchorx="page" anchory="page"/>
        </v:shape>
      </w:pict>
    </w:r>
    <w:r>
      <w:rPr>
        <w:noProof/>
      </w:rPr>
      <w:pict w14:anchorId="2DE6745E">
        <v:shape id="Zone de texte 6756" o:spid="_x0000_s3130" type="#_x0000_t202" style="position:absolute;margin-left:512.65pt;margin-top:764.95pt;width:12pt;height:15.3pt;z-index:-2516571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lf1C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E207320" w14:textId="77777777" w:rsidR="00625A80" w:rsidRDefault="00625A80"/>
            </w:txbxContent>
          </v:textbox>
          <w10:wrap anchorx="page" anchory="page"/>
        </v:shape>
      </w:pict>
    </w:r>
    <w:r>
      <w:rPr>
        <w:noProof/>
      </w:rPr>
      <w:pict w14:anchorId="333B37BD">
        <v:shape id="Zone de texte 6755" o:spid="_x0000_s3129" type="#_x0000_t202" style="position:absolute;margin-left:71.3pt;margin-top:706.9pt;width:7.9pt;height:49.5pt;z-index:-2516571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B458B89" w14:textId="77777777" w:rsidR="00625A80" w:rsidRDefault="00625A80"/>
            </w:txbxContent>
          </v:textbox>
          <w10:wrap anchorx="page" anchory="page"/>
        </v:shape>
      </w:pict>
    </w:r>
    <w:r>
      <w:rPr>
        <w:noProof/>
      </w:rPr>
      <w:pict w14:anchorId="5C45FC8D">
        <v:shape id="Zone de texte 6754" o:spid="_x0000_s3128" type="#_x0000_t202" style="position:absolute;margin-left:71.3pt;margin-top:706.9pt;width:7.9pt;height:49.5pt;z-index:-251657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197A2F9" w14:textId="77777777" w:rsidR="00625A80" w:rsidRDefault="00625A80"/>
            </w:txbxContent>
          </v:textbox>
          <w10:wrap anchorx="page" anchory="page"/>
        </v:shape>
      </w:pict>
    </w:r>
    <w:r>
      <w:rPr>
        <w:noProof/>
      </w:rPr>
      <w:pict w14:anchorId="220B07B6">
        <v:shape id="Zone de texte 6753" o:spid="_x0000_s3127" type="#_x0000_t202" style="position:absolute;margin-left:512.65pt;margin-top:764.95pt;width:12pt;height:15.3pt;z-index:-2516571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VzMwB+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234C20F" w14:textId="77777777" w:rsidR="00A204AB" w:rsidRDefault="00A204AB"/>
            </w:txbxContent>
          </v:textbox>
          <w10:wrap anchorx="page" anchory="page"/>
        </v:shape>
      </w:pict>
    </w:r>
    <w:r>
      <w:rPr>
        <w:noProof/>
      </w:rPr>
      <w:pict w14:anchorId="2EFFBC46">
        <v:shape id="Zone de texte 6752" o:spid="_x0000_s3126" type="#_x0000_t202" style="position:absolute;margin-left:71.3pt;margin-top:706.9pt;width:7.9pt;height:49.5pt;z-index:-2516571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5Z+QEAAOMDAAAOAAAAZHJzL2Uyb0RvYy54bWysU8Fu2zAMvQ/YPwi6L3ZTLCu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m/TdDNVzI89UvhooBfR&#10;KCWypgSuDg8UIhlVzCmxloN723VpQTr3wsGJ0ZPIR74n5mGsRmHrSORdEhflVFAfWRACF2Ru/FPY&#10;aAF/SjHw1pWSfuwVGim6T447F1d0NnA2qtlQTvPTUgYpTuZtOK3y3qPdtYx8mp+DG25cY5OoZxYT&#10;Y96kpHXa+riqv99T1vPf3PwC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DluB5Z+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C15F2B0" w14:textId="77777777" w:rsidR="00A204AB" w:rsidRDefault="00A204AB"/>
            </w:txbxContent>
          </v:textbox>
          <w10:wrap anchorx="page" anchory="page"/>
        </v:shape>
      </w:pict>
    </w:r>
    <w:r>
      <w:rPr>
        <w:noProof/>
      </w:rPr>
      <w:pict w14:anchorId="7D5E5A05">
        <v:shape id="_x0000_s3125" type="#_x0000_t202" alt="" style="position:absolute;margin-left:512.65pt;margin-top:764.95pt;width:12pt;height:15.3pt;z-index:-25165716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25" inset="0,0,0,0">
            <w:txbxContent>
              <w:p w14:paraId="0615514B" w14:textId="77777777" w:rsidR="00A204AB" w:rsidRDefault="00A204AB"/>
            </w:txbxContent>
          </v:textbox>
          <w10:wrap anchorx="page" anchory="page"/>
        </v:shape>
      </w:pict>
    </w:r>
    <w:r>
      <w:rPr>
        <w:noProof/>
      </w:rPr>
      <w:pict w14:anchorId="0DDC0286">
        <v:shape id="Zone de texte 6750" o:spid="_x0000_s3124" type="#_x0000_t202" style="position:absolute;margin-left:71.3pt;margin-top:706.9pt;width:7.9pt;height:49.5pt;z-index:-2516571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8151840" w14:textId="77777777" w:rsidR="00A204AB" w:rsidRDefault="00A204AB"/>
            </w:txbxContent>
          </v:textbox>
          <w10:wrap anchorx="page" anchory="page"/>
        </v:shape>
      </w:pict>
    </w:r>
    <w:r>
      <w:rPr>
        <w:noProof/>
      </w:rPr>
      <w:pict w14:anchorId="24A81814">
        <v:shape id="Zone de texte 6749" o:spid="_x0000_s3123" type="#_x0000_t202" style="position:absolute;margin-left:512.65pt;margin-top:764.95pt;width:12pt;height:15.3pt;z-index:-2516571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2B6220C" w14:textId="77777777" w:rsidR="00A204AB" w:rsidRDefault="00A204AB">
                <w:pPr>
                  <w:spacing w:before="10"/>
                  <w:ind w:left="60"/>
                  <w:rPr>
                    <w:rFonts w:ascii="Times New Roman"/>
                    <w:sz w:val="24"/>
                  </w:rPr>
                </w:pPr>
              </w:p>
            </w:txbxContent>
          </v:textbox>
          <w10:wrap anchorx="page" anchory="page"/>
        </v:shape>
      </w:pict>
    </w:r>
    <w:r>
      <w:rPr>
        <w:noProof/>
      </w:rPr>
      <w:pict w14:anchorId="089BC9EE">
        <v:shape id="Zone de texte 6748" o:spid="_x0000_s3122" type="#_x0000_t202" style="position:absolute;margin-left:71.3pt;margin-top:706.9pt;width:7.9pt;height:49.5pt;z-index:-2516571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A88F27E" w14:textId="77777777" w:rsidR="00A204AB" w:rsidRDefault="00A204AB">
                <w:pPr>
                  <w:spacing w:before="10"/>
                  <w:ind w:left="60"/>
                  <w:rPr>
                    <w:rFonts w:ascii="Times New Roman"/>
                    <w:sz w:val="24"/>
                  </w:rPr>
                </w:pPr>
              </w:p>
            </w:txbxContent>
          </v:textbox>
          <w10:wrap anchorx="page" anchory="page"/>
        </v:shape>
      </w:pict>
    </w:r>
    <w:r>
      <w:rPr>
        <w:noProof/>
      </w:rPr>
      <w:pict w14:anchorId="38031A22">
        <v:shape id="Zone de texte 6747" o:spid="_x0000_s3121" type="#_x0000_t202" style="position:absolute;margin-left:512.65pt;margin-top:764.95pt;width:12pt;height:15.3pt;z-index:-2516571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7lQy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FCB5A24" w14:textId="77777777" w:rsidR="00A204AB" w:rsidRDefault="00A204AB"/>
            </w:txbxContent>
          </v:textbox>
          <w10:wrap anchorx="page" anchory="page"/>
        </v:shape>
      </w:pict>
    </w:r>
    <w:r>
      <w:rPr>
        <w:noProof/>
      </w:rPr>
      <w:pict w14:anchorId="7D7628BF">
        <v:shape id="Zone de texte 6746" o:spid="_x0000_s3120" type="#_x0000_t202" style="position:absolute;margin-left:71.3pt;margin-top:706.9pt;width:7.9pt;height:49.5pt;z-index:-2516571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8839781" w14:textId="77777777" w:rsidR="00B20028" w:rsidRDefault="00B20028">
                <w:pPr>
                  <w:spacing w:before="4"/>
                  <w:ind w:left="20"/>
                  <w:rPr>
                    <w:i/>
                    <w:sz w:val="26"/>
                  </w:rPr>
                </w:pPr>
              </w:p>
            </w:txbxContent>
          </v:textbox>
          <w10:wrap anchorx="page" anchory="page"/>
        </v:shape>
      </w:pict>
    </w:r>
    <w:r>
      <w:rPr>
        <w:noProof/>
      </w:rPr>
      <w:pict w14:anchorId="60D0A433">
        <v:shape id="Zone de texte 6745" o:spid="_x0000_s3119" type="#_x0000_t202" style="position:absolute;margin-left:512.65pt;margin-top:764.95pt;width:12pt;height:15.3pt;z-index:-2516571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5TCMH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0A4FB37" w14:textId="77777777" w:rsidR="00A204AB" w:rsidRDefault="00A204AB">
                <w:pPr>
                  <w:spacing w:before="10"/>
                  <w:ind w:left="60"/>
                  <w:rPr>
                    <w:rFonts w:ascii="Times New Roman"/>
                    <w:sz w:val="24"/>
                  </w:rPr>
                </w:pPr>
              </w:p>
            </w:txbxContent>
          </v:textbox>
          <w10:wrap anchorx="page" anchory="page"/>
        </v:shape>
      </w:pict>
    </w:r>
    <w:r>
      <w:rPr>
        <w:noProof/>
      </w:rPr>
      <w:pict w14:anchorId="4AB91BF5">
        <v:shape id="Zone de texte 6744" o:spid="_x0000_s3118" type="#_x0000_t202" style="position:absolute;margin-left:71.3pt;margin-top:706.9pt;width:7.9pt;height:49.5pt;z-index:-2516571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Z+wEAAOM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HrSOTDxyguyqmg3rMgBC7I3Pin&#10;sNEC/pJi4K0rJf3cKjRSdF8ddy6u6GTgZFSToZzmp6UMUhzM63BY5a1Hu2kZ+TA/B1fcuMYmUc8s&#10;jox5k5LW49bHVf3znrKe/+bq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4n2p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4E231FA" w14:textId="77777777" w:rsidR="00A204AB" w:rsidRDefault="00A204AB">
                <w:pPr>
                  <w:spacing w:before="10"/>
                  <w:ind w:left="60"/>
                  <w:rPr>
                    <w:rFonts w:ascii="Times New Roman"/>
                    <w:sz w:val="24"/>
                  </w:rPr>
                </w:pPr>
              </w:p>
            </w:txbxContent>
          </v:textbox>
          <w10:wrap anchorx="page" anchory="page"/>
        </v:shape>
      </w:pict>
    </w:r>
    <w:r>
      <w:rPr>
        <w:noProof/>
      </w:rPr>
      <w:pict w14:anchorId="6BC9B49C">
        <v:shape id="Zone de texte 6743" o:spid="_x0000_s3117" type="#_x0000_t202" style="position:absolute;margin-left:512.65pt;margin-top:764.95pt;width:12pt;height:15.3pt;z-index:-2516571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rfHaY+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B113CF6" w14:textId="77777777" w:rsidR="00625A80" w:rsidRDefault="00625A80">
                <w:pPr>
                  <w:spacing w:before="10"/>
                  <w:ind w:left="60"/>
                  <w:rPr>
                    <w:rFonts w:ascii="Times New Roman"/>
                    <w:sz w:val="24"/>
                  </w:rPr>
                </w:pPr>
              </w:p>
            </w:txbxContent>
          </v:textbox>
          <w10:wrap anchorx="page" anchory="page"/>
        </v:shape>
      </w:pict>
    </w:r>
    <w:r>
      <w:rPr>
        <w:noProof/>
      </w:rPr>
      <w:pict w14:anchorId="65C595A7">
        <v:shape id="_x0000_s3116" type="#_x0000_t202" alt="" style="position:absolute;margin-left:512.65pt;margin-top:764.95pt;width:12pt;height:15.3pt;z-index:-25165716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16" inset="0,0,0,0">
            <w:txbxContent>
              <w:p w14:paraId="2EA91711" w14:textId="77777777" w:rsidR="00A204AB" w:rsidRDefault="00A204AB"/>
            </w:txbxContent>
          </v:textbox>
          <w10:wrap anchorx="page" anchory="page"/>
        </v:shape>
      </w:pict>
    </w:r>
    <w:r>
      <w:rPr>
        <w:noProof/>
      </w:rPr>
      <w:pict w14:anchorId="6A9F88C3">
        <v:shape id="Zone de texte 6741" o:spid="_x0000_s3115" type="#_x0000_t202" style="position:absolute;margin-left:512.65pt;margin-top:764.95pt;width:12pt;height:15.3pt;z-index:-251657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C17B408" w14:textId="77777777" w:rsidR="00A204AB" w:rsidRDefault="00A204AB"/>
            </w:txbxContent>
          </v:textbox>
          <w10:wrap anchorx="page" anchory="page"/>
        </v:shape>
      </w:pict>
    </w:r>
    <w:r>
      <w:rPr>
        <w:noProof/>
      </w:rPr>
      <w:pict w14:anchorId="37A856F0">
        <v:shape id="Zone de texte 6740" o:spid="_x0000_s3114" type="#_x0000_t202" style="position:absolute;margin-left:512.65pt;margin-top:764.95pt;width:12pt;height:15.3pt;z-index:-25165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648E9CE" w14:textId="77777777" w:rsidR="00A204AB" w:rsidRDefault="00A204AB"/>
            </w:txbxContent>
          </v:textbox>
          <w10:wrap anchorx="page" anchory="page"/>
        </v:shape>
      </w:pict>
    </w:r>
    <w:r>
      <w:rPr>
        <w:noProof/>
      </w:rPr>
      <w:pict w14:anchorId="5B159A58">
        <v:shape id="_x0000_s3113" type="#_x0000_t202" alt="" style="position:absolute;margin-left:71.3pt;margin-top:706.9pt;width:7.9pt;height:49.5pt;z-index:-25165717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13" inset="0,0,0,0">
            <w:txbxContent>
              <w:p w14:paraId="25B73301" w14:textId="77777777" w:rsidR="00625A80" w:rsidRDefault="00625A80"/>
            </w:txbxContent>
          </v:textbox>
          <w10:wrap anchorx="page" anchory="page"/>
        </v:shape>
      </w:pict>
    </w:r>
    <w:r>
      <w:rPr>
        <w:noProof/>
      </w:rPr>
      <w:pict w14:anchorId="0AA37A27">
        <v:shape id="Zone de texte 6738" o:spid="_x0000_s3112" type="#_x0000_t202" style="position:absolute;margin-left:512.65pt;margin-top:764.95pt;width:12pt;height:15.3pt;z-index:-2516571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2F7EA47" w14:textId="77777777" w:rsidR="00625A80" w:rsidRDefault="00625A80"/>
            </w:txbxContent>
          </v:textbox>
          <w10:wrap anchorx="page" anchory="page"/>
        </v:shape>
      </w:pict>
    </w:r>
    <w:r>
      <w:rPr>
        <w:noProof/>
      </w:rPr>
      <w:pict w14:anchorId="1DFA459D">
        <v:shape id="Zone de texte 6737" o:spid="_x0000_s3111" type="#_x0000_t202" style="position:absolute;margin-left:71.3pt;margin-top:706.9pt;width:7.9pt;height:49.5pt;z-index:-2516571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37E3B35" w14:textId="77777777" w:rsidR="00A204AB" w:rsidRDefault="00A204AB">
                <w:pPr>
                  <w:spacing w:before="10"/>
                  <w:ind w:left="60"/>
                  <w:rPr>
                    <w:rFonts w:ascii="Times New Roman"/>
                    <w:sz w:val="24"/>
                  </w:rPr>
                </w:pPr>
              </w:p>
            </w:txbxContent>
          </v:textbox>
          <w10:wrap anchorx="page" anchory="page"/>
        </v:shape>
      </w:pict>
    </w:r>
    <w:r>
      <w:rPr>
        <w:noProof/>
      </w:rPr>
      <w:pict w14:anchorId="0DF5EB19">
        <v:shape id="Zone de texte 6736" o:spid="_x0000_s3110" type="#_x0000_t202" style="position:absolute;margin-left:512.65pt;margin-top:764.95pt;width:12pt;height:15.3pt;z-index:-251657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OnU+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8DF1B3A" w14:textId="77777777" w:rsidR="00A204AB" w:rsidRDefault="00A204AB"/>
            </w:txbxContent>
          </v:textbox>
          <w10:wrap anchorx="page" anchory="page"/>
        </v:shape>
      </w:pict>
    </w:r>
    <w:r>
      <w:rPr>
        <w:noProof/>
      </w:rPr>
      <w:pict w14:anchorId="71A22D56">
        <v:shape id="Zone de texte 6735" o:spid="_x0000_s3109" type="#_x0000_t202" style="position:absolute;margin-left:71.3pt;margin-top:706.9pt;width:7.9pt;height:49.5pt;z-index:-2516571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5D9DCB5" w14:textId="77777777" w:rsidR="00A204AB" w:rsidRDefault="00A204AB"/>
            </w:txbxContent>
          </v:textbox>
          <w10:wrap anchorx="page" anchory="page"/>
        </v:shape>
      </w:pict>
    </w:r>
    <w:r>
      <w:rPr>
        <w:noProof/>
      </w:rPr>
      <w:pict w14:anchorId="32742D7F">
        <v:shape id="_x0000_s3108" type="#_x0000_t202" alt="" style="position:absolute;margin-left:512.65pt;margin-top:764.95pt;width:12pt;height:15.3pt;z-index:-25165717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108" inset="0,0,0,0">
            <w:txbxContent>
              <w:p w14:paraId="6AF18972" w14:textId="77777777" w:rsidR="00A204AB" w:rsidRDefault="00A204AB"/>
            </w:txbxContent>
          </v:textbox>
          <w10:wrap anchorx="page" anchory="page"/>
        </v:shape>
      </w:pict>
    </w:r>
    <w:r>
      <w:rPr>
        <w:noProof/>
      </w:rPr>
      <w:pict w14:anchorId="5C56ECA4">
        <v:shape id="Zone de texte 6733" o:spid="_x0000_s3107" type="#_x0000_t202" style="position:absolute;margin-left:71.3pt;margin-top:706.9pt;width:7.9pt;height:49.5pt;z-index:-2516571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PH+QEAAOMDAAAOAAAAZHJzL2Uyb0RvYy54bWysU8Fu2zAMvQ/YPwi6L3ZTLOi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m/TdDNVzI89UvhooBfR&#10;KCWypgSuDg8UIhlVzCmxloN723VpQTr3wsGJ0ZPIR74n5mGsRmHrSORdKh3lVFAfWRACF2Ru/FPY&#10;aAF/SjHw1pWSfuwVGim6T447F1d0NnA2qtlQTvPTUgYpTuZtOK3y3qPdtYx8mp+DG25cY5OoZxYT&#10;Y96kpHXa+riqv99T1vPf3PwC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ssjPH+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79377FD8" w14:textId="77777777" w:rsidR="00A204AB" w:rsidRDefault="00A204AB">
                <w:pPr>
                  <w:spacing w:before="10"/>
                  <w:ind w:left="60"/>
                  <w:rPr>
                    <w:rFonts w:ascii="Times New Roman"/>
                    <w:sz w:val="24"/>
                  </w:rPr>
                </w:pPr>
              </w:p>
            </w:txbxContent>
          </v:textbox>
          <w10:wrap anchorx="page" anchory="page"/>
        </v:shape>
      </w:pict>
    </w:r>
    <w:r>
      <w:rPr>
        <w:noProof/>
      </w:rPr>
      <w:pict w14:anchorId="0C4084BD">
        <v:shape id="Zone de texte 6732" o:spid="_x0000_s3106" type="#_x0000_t202" style="position:absolute;margin-left:512.65pt;margin-top:764.95pt;width:12pt;height:15.3pt;z-index:-2516571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cxuGf+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3D1E89E" w14:textId="77777777" w:rsidR="00A204AB" w:rsidRDefault="00A204AB">
                <w:pPr>
                  <w:spacing w:before="4"/>
                  <w:ind w:left="20"/>
                  <w:rPr>
                    <w:i/>
                    <w:sz w:val="26"/>
                  </w:rPr>
                </w:pPr>
              </w:p>
            </w:txbxContent>
          </v:textbox>
          <w10:wrap anchorx="page" anchory="page"/>
        </v:shape>
      </w:pict>
    </w:r>
    <w:r>
      <w:rPr>
        <w:noProof/>
      </w:rPr>
      <w:pict w14:anchorId="5BCC7116">
        <v:shape id="Zone de texte 6731" o:spid="_x0000_s3105" type="#_x0000_t202" style="position:absolute;margin-left:71.3pt;margin-top:706.9pt;width:7.9pt;height:49.5pt;z-index:-2516571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F651EB8" w14:textId="77777777" w:rsidR="00A204AB" w:rsidRDefault="00A204AB">
                <w:pPr>
                  <w:spacing w:before="4"/>
                  <w:ind w:left="20"/>
                  <w:rPr>
                    <w:i/>
                    <w:sz w:val="26"/>
                  </w:rPr>
                </w:pPr>
              </w:p>
            </w:txbxContent>
          </v:textbox>
          <w10:wrap anchorx="page" anchory="page"/>
        </v:shape>
      </w:pict>
    </w:r>
    <w:r>
      <w:rPr>
        <w:noProof/>
      </w:rPr>
      <w:pict w14:anchorId="6404375F">
        <v:shape id="Zone de texte 6730" o:spid="_x0000_s3104" type="#_x0000_t202" style="position:absolute;margin-left:512.65pt;margin-top:764.95pt;width:12pt;height:15.3pt;z-index:-2516571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31C8919" w14:textId="77777777" w:rsidR="00A204AB" w:rsidRDefault="00A204AB"/>
            </w:txbxContent>
          </v:textbox>
          <w10:wrap anchorx="page" anchory="page"/>
        </v:shape>
      </w:pict>
    </w:r>
    <w:r>
      <w:rPr>
        <w:noProof/>
      </w:rPr>
      <w:pict w14:anchorId="6C01A0C4">
        <v:shape id="Zone de texte 6729" o:spid="_x0000_s3103" type="#_x0000_t202" style="position:absolute;margin-left:71.3pt;margin-top:706.9pt;width:7.9pt;height:49.5pt;z-index:-2516571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lK+wEAAOMDAAAOAAAAZHJzL2Uyb0RvYy54bWysU8Fu2zAMvQ/YPwi6L3bTLei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h/SdDNVTI89UvhioBfR&#10;KCWypgSudncUIhlVTCmxloNb23VpQTr3wsGJ0ZPIR74H5mGsRmHrSOTj+yguyqmg3rMgBC7I3Pin&#10;sNEC/pJi4K0rJf3cKjRSdF8ddy6u6GTgZFSToZzmp6UMUhzM63BY5a1Hu2kZ+TA/B1fcuMYmUc8s&#10;jox5k5LW49bHVf3znrKe/+bq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F+6U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166F6C1" w14:textId="77777777" w:rsidR="00A204AB" w:rsidRDefault="00A204AB"/>
            </w:txbxContent>
          </v:textbox>
          <w10:wrap anchorx="page" anchory="page"/>
        </v:shape>
      </w:pict>
    </w:r>
    <w:r>
      <w:rPr>
        <w:noProof/>
      </w:rPr>
      <w:pict w14:anchorId="456528E8">
        <v:shape id="Zone de texte 6728" o:spid="_x0000_s3102" type="#_x0000_t202" style="position:absolute;margin-left:512.65pt;margin-top:764.95pt;width:12pt;height:15.3pt;z-index:-2516571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A6EE8EB" w14:textId="77777777" w:rsidR="00A204AB" w:rsidRDefault="00A204AB">
                <w:pPr>
                  <w:spacing w:before="10"/>
                  <w:ind w:left="60"/>
                  <w:rPr>
                    <w:rFonts w:ascii="Times New Roman"/>
                    <w:sz w:val="24"/>
                  </w:rPr>
                </w:pPr>
              </w:p>
            </w:txbxContent>
          </v:textbox>
          <w10:wrap anchorx="page" anchory="page"/>
        </v:shape>
      </w:pict>
    </w:r>
    <w:r>
      <w:rPr>
        <w:noProof/>
      </w:rPr>
      <w:pict w14:anchorId="796E69F1">
        <v:shape id="Zone de texte 6727" o:spid="_x0000_s3101" type="#_x0000_t202" style="position:absolute;margin-left:71.3pt;margin-top:706.9pt;width:7.9pt;height:49.5pt;z-index:-251657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AD78713"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75297CF1">
        <v:shape id="Zone de texte 6726" o:spid="_x0000_s3100" type="#_x0000_t202" style="position:absolute;margin-left:512.65pt;margin-top:764.95pt;width:12pt;height:15.3pt;z-index:-2516571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084F3BE" w14:textId="77777777" w:rsidR="00A204AB" w:rsidRDefault="00A204AB"/>
            </w:txbxContent>
          </v:textbox>
          <w10:wrap anchorx="page" anchory="page"/>
        </v:shape>
      </w:pict>
    </w:r>
    <w:r>
      <w:rPr>
        <w:noProof/>
      </w:rPr>
      <w:pict w14:anchorId="21AA9EC2">
        <v:shape id="_x0000_s3099" type="#_x0000_t202" alt="" style="position:absolute;margin-left:71.3pt;margin-top:706.9pt;width:7.9pt;height:49.5pt;z-index:-25165717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099" inset="0,0,0,0">
            <w:txbxContent>
              <w:p w14:paraId="540A7EC2" w14:textId="77777777" w:rsidR="00A204AB" w:rsidRDefault="00A204AB">
                <w:pPr>
                  <w:spacing w:before="4"/>
                  <w:ind w:left="20"/>
                  <w:rPr>
                    <w:i/>
                    <w:sz w:val="26"/>
                  </w:rPr>
                </w:pPr>
              </w:p>
            </w:txbxContent>
          </v:textbox>
          <w10:wrap anchorx="page" anchory="page"/>
        </v:shape>
      </w:pict>
    </w:r>
    <w:r>
      <w:rPr>
        <w:noProof/>
      </w:rPr>
      <w:pict w14:anchorId="3879AB2C">
        <v:shape id="Zone de texte 6724" o:spid="_x0000_s3098" type="#_x0000_t202" style="position:absolute;margin-left:512.65pt;margin-top:764.95pt;width:12pt;height:15.3pt;z-index:-2516571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0DB4837"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093CED0">
        <v:shape id="Zone de texte 6723" o:spid="_x0000_s3097" type="#_x0000_t202" style="position:absolute;margin-left:512.65pt;margin-top:764.95pt;width:12pt;height:15.3pt;z-index:-2516571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pC1T4+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9B616E2"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5588A796">
        <v:shape id="_x0000_s3096" type="#_x0000_t202" alt="" style="position:absolute;margin-left:71.3pt;margin-top:706.9pt;width:7.9pt;height:49.5pt;z-index:-25165718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3096" inset="0,0,0,0">
            <w:txbxContent>
              <w:p w14:paraId="5B7C6C25" w14:textId="77777777" w:rsidR="00A204AB" w:rsidRDefault="00A204AB">
                <w:pPr>
                  <w:spacing w:before="10"/>
                  <w:ind w:left="60"/>
                  <w:rPr>
                    <w:rFonts w:ascii="Times New Roman"/>
                    <w:sz w:val="24"/>
                  </w:rPr>
                </w:pPr>
              </w:p>
            </w:txbxContent>
          </v:textbox>
          <w10:wrap anchorx="page" anchory="page"/>
        </v:shape>
      </w:pict>
    </w:r>
    <w:r>
      <w:rPr>
        <w:noProof/>
      </w:rPr>
      <w:pict w14:anchorId="7F581A79">
        <v:shape id="Zone de texte 6721" o:spid="_x0000_s3095" type="#_x0000_t202" style="position:absolute;margin-left:512.65pt;margin-top:764.95pt;width:12pt;height:15.3pt;z-index:-25165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08B16CD" w14:textId="77777777" w:rsidR="00B20028" w:rsidRDefault="00B20028">
                <w:pPr>
                  <w:spacing w:before="10"/>
                  <w:ind w:left="60"/>
                  <w:rPr>
                    <w:rFonts w:ascii="Times New Roman"/>
                    <w:sz w:val="24"/>
                  </w:rPr>
                </w:pPr>
              </w:p>
            </w:txbxContent>
          </v:textbox>
          <w10:wrap anchorx="page" anchory="page"/>
        </v:shape>
      </w:pict>
    </w:r>
    <w:r>
      <w:rPr>
        <w:noProof/>
      </w:rPr>
      <w:pict w14:anchorId="5CDFFF85">
        <v:shape id="Zone de texte 6720" o:spid="_x0000_s3094" type="#_x0000_t202" style="position:absolute;margin-left:512.65pt;margin-top:764.95pt;width:12pt;height:15.3pt;z-index:-2516571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EA017B0" w14:textId="77777777" w:rsidR="00A204AB" w:rsidRDefault="00A204AB">
                <w:pPr>
                  <w:spacing w:before="4"/>
                  <w:ind w:left="20"/>
                  <w:rPr>
                    <w:i/>
                    <w:sz w:val="26"/>
                  </w:rPr>
                </w:pPr>
              </w:p>
            </w:txbxContent>
          </v:textbox>
          <w10:wrap anchorx="page" anchory="page"/>
        </v:shape>
      </w:pict>
    </w:r>
    <w:r>
      <w:rPr>
        <w:noProof/>
      </w:rPr>
      <w:pict w14:anchorId="56CECF04">
        <v:shape id="Zone de texte 6719" o:spid="_x0000_s3093" type="#_x0000_t202" style="position:absolute;margin-left:512.65pt;margin-top:764.95pt;width:12pt;height:15.3pt;z-index:-2516571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C0B770C" w14:textId="77777777" w:rsidR="00A204AB" w:rsidRDefault="00A204AB">
                <w:pPr>
                  <w:spacing w:line="316" w:lineRule="exact"/>
                  <w:ind w:left="20"/>
                  <w:rPr>
                    <w:i/>
                    <w:sz w:val="26"/>
                  </w:rPr>
                </w:pPr>
              </w:p>
            </w:txbxContent>
          </v:textbox>
          <w10:wrap anchorx="page" anchory="page"/>
        </v:shape>
      </w:pict>
    </w:r>
    <w:r>
      <w:rPr>
        <w:noProof/>
      </w:rPr>
      <w:pict w14:anchorId="7844DD53">
        <v:shape id="Zone de texte 6718" o:spid="_x0000_s3092" type="#_x0000_t202" style="position:absolute;margin-left:71.3pt;margin-top:706.9pt;width:7.9pt;height:49.5pt;z-index:-2516571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SzXC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D132B38" w14:textId="77777777" w:rsidR="00625A80" w:rsidRDefault="00625A80">
                <w:pPr>
                  <w:spacing w:before="10"/>
                  <w:ind w:left="60"/>
                  <w:rPr>
                    <w:rFonts w:ascii="Times New Roman"/>
                    <w:sz w:val="24"/>
                  </w:rPr>
                </w:pPr>
              </w:p>
            </w:txbxContent>
          </v:textbox>
          <w10:wrap anchorx="page" anchory="page"/>
        </v:shape>
      </w:pict>
    </w:r>
    <w:r>
      <w:rPr>
        <w:noProof/>
      </w:rPr>
      <w:pict w14:anchorId="7D98594B">
        <v:shape id="Zone de texte 6717" o:spid="_x0000_s3091" type="#_x0000_t202" style="position:absolute;margin-left:512.65pt;margin-top:764.95pt;width:12pt;height:15.3pt;z-index:-2516571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F25471A" w14:textId="77777777" w:rsidR="00625A80" w:rsidRDefault="00625A80">
                <w:pPr>
                  <w:spacing w:before="10"/>
                  <w:ind w:left="60"/>
                  <w:rPr>
                    <w:rFonts w:ascii="Times New Roman"/>
                    <w:sz w:val="24"/>
                  </w:rPr>
                </w:pPr>
              </w:p>
            </w:txbxContent>
          </v:textbox>
          <w10:wrap anchorx="page" anchory="page"/>
        </v:shape>
      </w:pict>
    </w:r>
    <w:r>
      <w:rPr>
        <w:noProof/>
      </w:rPr>
      <w:pict w14:anchorId="5C64F948">
        <v:shape id="Zone de texte 6716" o:spid="_x0000_s3090" type="#_x0000_t202" style="position:absolute;margin-left:71.3pt;margin-top:706.9pt;width:7.9pt;height:49.5pt;z-index:-25165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mG+wEAAOMDAAAOAAAAZHJzL2Uyb0RvYy54bWysU8Fu2zAMvQ/YPwi6L3ZSLCu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T5NN1PF6bFHCp8N9CIa&#10;pUTWlMDV/p5CJKOKU0qs5eDOdl1akM49c3Bi9CTyke/EPIzbUdiKiczzD1FclLOF6sCCELggc+Of&#10;wkYL+FuKgbeulPRrp9BI0X1x3Lm4oicDT8b2ZCin+WkpgxSTeROmVd55tE3LyNP8HFxz42qbRD2x&#10;ODLmTUpaj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JWCY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31E2134" w14:textId="77777777" w:rsidR="00625A80" w:rsidRDefault="00625A80">
                <w:pPr>
                  <w:spacing w:before="10"/>
                  <w:ind w:left="60"/>
                  <w:rPr>
                    <w:rFonts w:ascii="Times New Roman"/>
                    <w:sz w:val="24"/>
                  </w:rPr>
                </w:pPr>
              </w:p>
            </w:txbxContent>
          </v:textbox>
          <w10:wrap anchorx="page" anchory="page"/>
        </v:shape>
      </w:pict>
    </w:r>
    <w:r>
      <w:rPr>
        <w:noProof/>
      </w:rPr>
      <w:pict w14:anchorId="79112301">
        <v:shape id="Zone de texte 6715" o:spid="_x0000_s3089" type="#_x0000_t202" style="position:absolute;margin-left:71.3pt;margin-top:706.9pt;width:7.9pt;height:49.5pt;z-index:-2516572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8ED8C79" w14:textId="77777777" w:rsidR="00A204AB" w:rsidRDefault="00A204AB">
                <w:pPr>
                  <w:spacing w:before="10"/>
                  <w:ind w:left="60"/>
                  <w:rPr>
                    <w:rFonts w:ascii="Times New Roman"/>
                    <w:sz w:val="24"/>
                  </w:rPr>
                </w:pPr>
              </w:p>
            </w:txbxContent>
          </v:textbox>
          <w10:wrap anchorx="page" anchory="page"/>
        </v:shape>
      </w:pict>
    </w:r>
    <w:r>
      <w:rPr>
        <w:noProof/>
      </w:rPr>
      <w:pict w14:anchorId="4F8491F2">
        <v:shape id="Zone de texte 6714" o:spid="_x0000_s3088" type="#_x0000_t202" style="position:absolute;margin-left:71.3pt;margin-top:706.9pt;width:7.9pt;height:49.5pt;z-index:-2516571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LgQm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2824E5C" w14:textId="77777777" w:rsidR="00A204AB" w:rsidRDefault="00A204AB">
                <w:pPr>
                  <w:spacing w:line="316" w:lineRule="exact"/>
                  <w:ind w:left="20"/>
                  <w:rPr>
                    <w:i/>
                    <w:sz w:val="26"/>
                  </w:rPr>
                </w:pPr>
              </w:p>
            </w:txbxContent>
          </v:textbox>
          <w10:wrap anchorx="page" anchory="page"/>
        </v:shape>
      </w:pict>
    </w:r>
    <w:r>
      <w:rPr>
        <w:noProof/>
      </w:rPr>
      <w:pict w14:anchorId="7C7A86DF">
        <v:shape id="Zone de texte 6713" o:spid="_x0000_s3087" type="#_x0000_t202" style="position:absolute;margin-left:512.65pt;margin-top:764.95pt;width:12pt;height:15.3pt;z-index:-2516571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C1Daar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78D8C060" w14:textId="77777777" w:rsidR="00625A80" w:rsidRDefault="00625A80">
                <w:pPr>
                  <w:spacing w:before="10"/>
                  <w:ind w:left="60"/>
                  <w:rPr>
                    <w:rFonts w:ascii="Times New Roman"/>
                    <w:sz w:val="24"/>
                  </w:rPr>
                </w:pPr>
              </w:p>
            </w:txbxContent>
          </v:textbox>
          <w10:wrap anchorx="page" anchory="page"/>
        </v:shape>
      </w:pict>
    </w:r>
    <w:r>
      <w:rPr>
        <w:noProof/>
      </w:rPr>
      <w:pict w14:anchorId="4560CD89">
        <v:shape id="Zone de texte 6712" o:spid="_x0000_s3086" type="#_x0000_t202" style="position:absolute;margin-left:71.3pt;margin-top:706.9pt;width:7.9pt;height:49.5pt;z-index:-2516571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FDD38AC" w14:textId="77777777" w:rsidR="00A204AB" w:rsidRDefault="00A204AB">
                <w:pPr>
                  <w:spacing w:before="4"/>
                  <w:ind w:left="20"/>
                  <w:rPr>
                    <w:i/>
                    <w:sz w:val="26"/>
                  </w:rPr>
                </w:pPr>
              </w:p>
            </w:txbxContent>
          </v:textbox>
          <w10:wrap anchorx="page" anchory="page"/>
        </v:shape>
      </w:pict>
    </w:r>
    <w:r>
      <w:rPr>
        <w:noProof/>
      </w:rPr>
      <w:pict w14:anchorId="2C21E300">
        <v:shape id="Zone de texte 6711" o:spid="_x0000_s3085" type="#_x0000_t202" style="position:absolute;margin-left:71.3pt;margin-top:706.9pt;width:7.9pt;height:49.5pt;z-index:-2516571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ggRA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79019BC" w14:textId="77777777" w:rsidR="00A204AB" w:rsidRDefault="00A204AB">
                <w:pPr>
                  <w:spacing w:before="4"/>
                  <w:ind w:left="20"/>
                  <w:rPr>
                    <w:i/>
                    <w:sz w:val="26"/>
                  </w:rPr>
                </w:pPr>
              </w:p>
            </w:txbxContent>
          </v:textbox>
          <w10:wrap anchorx="page" anchory="page"/>
        </v:shape>
      </w:pict>
    </w:r>
    <w:r>
      <w:rPr>
        <w:noProof/>
      </w:rPr>
      <w:pict w14:anchorId="221DF2B6">
        <v:shape id="Zone de texte 6710" o:spid="_x0000_s3084" type="#_x0000_t202" style="position:absolute;margin-left:512.65pt;margin-top:764.95pt;width:12pt;height:15.3pt;z-index:-2516571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0A43F3" w14:textId="77777777" w:rsidR="00625A80" w:rsidRDefault="00625A80"/>
            </w:txbxContent>
          </v:textbox>
          <w10:wrap anchorx="page" anchory="page"/>
        </v:shape>
      </w:pict>
    </w:r>
    <w:r>
      <w:rPr>
        <w:noProof/>
      </w:rPr>
      <w:pict w14:anchorId="3E03F227">
        <v:shape id="Zone de texte 6709" o:spid="_x0000_s3083" type="#_x0000_t202" style="position:absolute;margin-left:71.3pt;margin-top:706.9pt;width:7.9pt;height:49.5pt;z-index:-2516571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sq+wEAAOMDAAAOAAAAZHJzL2Uyb0RvYy54bWysU8Fu2zAMvQ/YPwi6L3bSLSi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SFNN1PF6bFHCp8N9CIa&#10;pUTWlMDV/p5CJKOKU0qs5eDOdl1akM49c3Bi9CTyke/EPIzbUdiKiczn76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MJyy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FF6DE1E" w14:textId="77777777" w:rsidR="00A204AB" w:rsidRDefault="00A204AB">
                <w:pPr>
                  <w:spacing w:before="4"/>
                  <w:ind w:left="20"/>
                  <w:rPr>
                    <w:i/>
                    <w:sz w:val="26"/>
                  </w:rPr>
                </w:pPr>
              </w:p>
            </w:txbxContent>
          </v:textbox>
          <w10:wrap anchorx="page" anchory="page"/>
        </v:shape>
      </w:pict>
    </w:r>
    <w:r>
      <w:rPr>
        <w:noProof/>
      </w:rPr>
      <w:pict w14:anchorId="64DBD880">
        <v:shape id="Zone de texte 6708" o:spid="_x0000_s3082" type="#_x0000_t202" style="position:absolute;margin-left:512.65pt;margin-top:764.95pt;width:12pt;height:15.3pt;z-index:-251657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C7445CA" w14:textId="77777777" w:rsidR="00A204AB" w:rsidRDefault="00A204AB">
                <w:pPr>
                  <w:spacing w:before="4"/>
                  <w:ind w:left="20"/>
                  <w:rPr>
                    <w:i/>
                    <w:sz w:val="26"/>
                  </w:rPr>
                </w:pPr>
              </w:p>
            </w:txbxContent>
          </v:textbox>
          <w10:wrap anchorx="page" anchory="page"/>
        </v:shape>
      </w:pict>
    </w:r>
    <w:r>
      <w:rPr>
        <w:noProof/>
      </w:rPr>
      <w:pict w14:anchorId="6AD930D8">
        <v:shape id="Zone de texte 6707" o:spid="_x0000_s3081" type="#_x0000_t202" style="position:absolute;margin-left:512.65pt;margin-top:764.95pt;width:12pt;height:15.3pt;z-index:-251657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A8C67C0" w14:textId="77777777" w:rsidR="00625A80" w:rsidRDefault="00625A80"/>
            </w:txbxContent>
          </v:textbox>
          <w10:wrap anchorx="page" anchory="page"/>
        </v:shape>
      </w:pict>
    </w:r>
    <w:r>
      <w:rPr>
        <w:noProof/>
      </w:rPr>
      <w:pict w14:anchorId="19651234">
        <v:shape id="Zone de texte 6706" o:spid="_x0000_s3080" type="#_x0000_t202" style="position:absolute;margin-left:512.65pt;margin-top:764.95pt;width:12pt;height:15.3pt;z-index:-2516571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F6E8E95" w14:textId="77777777" w:rsidR="00A204AB" w:rsidRDefault="00A204AB">
                <w:pPr>
                  <w:spacing w:before="4"/>
                  <w:ind w:left="20"/>
                  <w:rPr>
                    <w:i/>
                    <w:sz w:val="26"/>
                  </w:rPr>
                </w:pPr>
              </w:p>
            </w:txbxContent>
          </v:textbox>
          <w10:wrap anchorx="page" anchory="page"/>
        </v:shape>
      </w:pict>
    </w:r>
    <w:r>
      <w:rPr>
        <w:noProof/>
      </w:rPr>
      <w:pict w14:anchorId="198E1AE2">
        <v:shape id="Zone de texte 6705" o:spid="_x0000_s3079" type="#_x0000_t202" style="position:absolute;margin-left:71.3pt;margin-top:706.9pt;width:7.9pt;height:49.5pt;z-index:-2516571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Va1W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63DBD91" w14:textId="77777777" w:rsidR="00A204AB" w:rsidRDefault="00A204AB">
                <w:pPr>
                  <w:spacing w:before="10"/>
                  <w:ind w:left="60"/>
                  <w:rPr>
                    <w:rFonts w:ascii="Times New Roman"/>
                    <w:sz w:val="24"/>
                  </w:rPr>
                </w:pPr>
              </w:p>
            </w:txbxContent>
          </v:textbox>
          <w10:wrap anchorx="page" anchory="page"/>
        </v:shape>
      </w:pict>
    </w:r>
    <w:r>
      <w:rPr>
        <w:noProof/>
      </w:rPr>
      <w:pict w14:anchorId="5E135812">
        <v:shape id="Zone de texte 6704" o:spid="_x0000_s3078" type="#_x0000_t202" style="position:absolute;margin-left:71.3pt;margin-top:706.9pt;width:7.9pt;height:49.5pt;z-index:-2516571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aofz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2E23E12" w14:textId="77777777" w:rsidR="00A204AB" w:rsidRDefault="00A204AB">
                <w:pPr>
                  <w:spacing w:before="38"/>
                  <w:ind w:left="20"/>
                  <w:rPr>
                    <w:i/>
                    <w:sz w:val="26"/>
                  </w:rPr>
                </w:pPr>
              </w:p>
            </w:txbxContent>
          </v:textbox>
          <w10:wrap anchorx="page" anchory="page"/>
        </v:shape>
      </w:pict>
    </w:r>
    <w:r>
      <w:rPr>
        <w:noProof/>
      </w:rPr>
      <w:pict w14:anchorId="1466075A">
        <v:shape id="Zone de texte 6703" o:spid="_x0000_s3077" type="#_x0000_t202" style="position:absolute;margin-left:512.65pt;margin-top:764.95pt;width:12pt;height:15.3pt;z-index:-2516571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hmi5c+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668C3FF" w14:textId="77777777" w:rsidR="00A204AB" w:rsidRDefault="00A204AB">
                <w:pPr>
                  <w:spacing w:before="10"/>
                  <w:ind w:left="60"/>
                  <w:rPr>
                    <w:rFonts w:ascii="Times New Roman"/>
                    <w:sz w:val="24"/>
                  </w:rPr>
                </w:pPr>
              </w:p>
            </w:txbxContent>
          </v:textbox>
          <w10:wrap anchorx="page" anchory="page"/>
        </v:shape>
      </w:pict>
    </w:r>
    <w:r>
      <w:rPr>
        <w:noProof/>
      </w:rPr>
      <w:pict w14:anchorId="4D095A58">
        <v:shape id="Zone de texte 6702" o:spid="_x0000_s3076" type="#_x0000_t202" style="position:absolute;margin-left:71.3pt;margin-top:706.9pt;width:7.9pt;height:49.5pt;z-index:-2516571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1A7349A" w14:textId="77777777" w:rsidR="00625A80" w:rsidRDefault="00625A80"/>
            </w:txbxContent>
          </v:textbox>
          <w10:wrap anchorx="page" anchory="page"/>
        </v:shape>
      </w:pict>
    </w:r>
    <w:r>
      <w:rPr>
        <w:noProof/>
      </w:rPr>
      <w:pict w14:anchorId="704FD876">
        <v:shape id="Zone de texte 6701" o:spid="_x0000_s3075" type="#_x0000_t202" style="position:absolute;margin-left:512.65pt;margin-top:764.95pt;width:12pt;height:15.3pt;z-index:-2516571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A0EB107" w14:textId="77777777" w:rsidR="00A204AB" w:rsidRDefault="00A204AB">
                <w:pPr>
                  <w:spacing w:before="4"/>
                  <w:ind w:left="20"/>
                  <w:rPr>
                    <w:i/>
                    <w:sz w:val="26"/>
                  </w:rPr>
                </w:pPr>
              </w:p>
            </w:txbxContent>
          </v:textbox>
          <w10:wrap anchorx="page" anchory="page"/>
        </v:shape>
      </w:pict>
    </w:r>
    <w:r>
      <w:rPr>
        <w:noProof/>
      </w:rPr>
      <w:pict w14:anchorId="0DAE768B">
        <v:shape id="Zone de texte 6700" o:spid="_x0000_s3074" type="#_x0000_t202" style="position:absolute;margin-left:512.65pt;margin-top:764.95pt;width:12pt;height:15.3pt;z-index:-2516572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14C05D" w14:textId="77777777" w:rsidR="00A204AB" w:rsidRDefault="00A204AB">
                <w:pPr>
                  <w:spacing w:before="4"/>
                  <w:ind w:left="20"/>
                  <w:rPr>
                    <w:i/>
                    <w:sz w:val="26"/>
                  </w:rPr>
                </w:pPr>
              </w:p>
            </w:txbxContent>
          </v:textbox>
          <w10:wrap anchorx="page" anchory="page"/>
        </v:shape>
      </w:pict>
    </w:r>
    <w:r>
      <w:rPr>
        <w:noProof/>
      </w:rPr>
      <w:pict w14:anchorId="52300F6C">
        <v:shape id="Zone de texte 6699" o:spid="_x0000_s3073" type="#_x0000_t202" style="position:absolute;margin-left:512.65pt;margin-top:764.95pt;width:12pt;height:15.3pt;z-index:-251657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2EB77FC" w14:textId="77777777" w:rsidR="00625A80" w:rsidRDefault="00625A80"/>
            </w:txbxContent>
          </v:textbox>
          <w10:wrap anchorx="page" anchory="page"/>
        </v:shape>
      </w:pict>
    </w:r>
    <w:r>
      <w:rPr>
        <w:noProof/>
      </w:rPr>
      <w:pict w14:anchorId="0BED4FB6">
        <v:shape id="Zone de texte 6698" o:spid="_x0000_s3072" type="#_x0000_t202" style="position:absolute;margin-left:512.65pt;margin-top:764.95pt;width:12pt;height:15.3pt;z-index:-2516571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1442F8C" w14:textId="77777777" w:rsidR="00A204AB" w:rsidRDefault="00A204AB">
                <w:pPr>
                  <w:spacing w:before="4"/>
                  <w:ind w:left="20"/>
                  <w:rPr>
                    <w:i/>
                    <w:sz w:val="26"/>
                  </w:rPr>
                </w:pPr>
              </w:p>
            </w:txbxContent>
          </v:textbox>
          <w10:wrap anchorx="page" anchory="page"/>
        </v:shape>
      </w:pict>
    </w:r>
    <w:r>
      <w:rPr>
        <w:noProof/>
      </w:rPr>
      <w:pict w14:anchorId="6CC8A7DF">
        <v:shape id="Zone de texte 6697" o:spid="_x0000_s2047" type="#_x0000_t202" style="position:absolute;margin-left:512.65pt;margin-top:764.95pt;width:12pt;height:15.3pt;z-index:-2516572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66CDED6" w14:textId="77777777" w:rsidR="00625A80" w:rsidRDefault="00625A80">
                <w:pPr>
                  <w:spacing w:before="10"/>
                  <w:ind w:left="60"/>
                  <w:rPr>
                    <w:rFonts w:ascii="Times New Roman"/>
                    <w:sz w:val="24"/>
                  </w:rPr>
                </w:pPr>
              </w:p>
            </w:txbxContent>
          </v:textbox>
          <w10:wrap anchorx="page" anchory="page"/>
        </v:shape>
      </w:pict>
    </w:r>
    <w:r>
      <w:rPr>
        <w:noProof/>
      </w:rPr>
      <w:pict w14:anchorId="0877DFFA">
        <v:shape id="Zone de texte 6696" o:spid="_x0000_s2046" type="#_x0000_t202" style="position:absolute;margin-left:512.65pt;margin-top:764.95pt;width:12pt;height:15.3pt;z-index:-2516572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7FF17C5" w14:textId="77777777" w:rsidR="00A204AB" w:rsidRDefault="00A204AB">
                <w:pPr>
                  <w:spacing w:before="4"/>
                  <w:ind w:left="20"/>
                  <w:rPr>
                    <w:i/>
                    <w:sz w:val="26"/>
                  </w:rPr>
                </w:pPr>
              </w:p>
            </w:txbxContent>
          </v:textbox>
          <w10:wrap anchorx="page" anchory="page"/>
        </v:shape>
      </w:pict>
    </w:r>
    <w:r>
      <w:rPr>
        <w:noProof/>
      </w:rPr>
      <w:pict w14:anchorId="5C3A93DA">
        <v:shape id="Zone de texte 6695" o:spid="_x0000_s2045" type="#_x0000_t202" style="position:absolute;margin-left:512.65pt;margin-top:764.95pt;width:12pt;height:15.3pt;z-index:-2516573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4502063" w14:textId="77777777" w:rsidR="00A204AB" w:rsidRDefault="00A204AB"/>
            </w:txbxContent>
          </v:textbox>
          <w10:wrap anchorx="page" anchory="page"/>
        </v:shape>
      </w:pict>
    </w:r>
    <w:r>
      <w:rPr>
        <w:noProof/>
      </w:rPr>
      <w:pict w14:anchorId="63E1CCBC">
        <v:shape id="Zone de texte 6694" o:spid="_x0000_s2044" type="#_x0000_t202" style="position:absolute;margin-left:71.3pt;margin-top:706.9pt;width:7.9pt;height:49.5pt;z-index:-2516573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pxOM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46C385C" w14:textId="77777777" w:rsidR="00625A80" w:rsidRDefault="00625A80"/>
            </w:txbxContent>
          </v:textbox>
          <w10:wrap anchorx="page" anchory="page"/>
        </v:shape>
      </w:pict>
    </w:r>
    <w:r>
      <w:rPr>
        <w:noProof/>
      </w:rPr>
      <w:pict w14:anchorId="4AECE57B">
        <v:shape id="Zone de texte 6693" o:spid="_x0000_s2043" type="#_x0000_t202" style="position:absolute;margin-left:71.3pt;margin-top:706.9pt;width:7.9pt;height:49.5pt;z-index:-2516573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CEA54E8" w14:textId="77777777" w:rsidR="00A204AB" w:rsidRDefault="00A204AB"/>
            </w:txbxContent>
          </v:textbox>
          <w10:wrap anchorx="page" anchory="page"/>
        </v:shape>
      </w:pict>
    </w:r>
    <w:r>
      <w:rPr>
        <w:noProof/>
      </w:rPr>
      <w:pict w14:anchorId="5DCC3BD0">
        <v:shape id="Zone de texte 6692" o:spid="_x0000_s2042" type="#_x0000_t202" style="position:absolute;margin-left:512.65pt;margin-top:764.95pt;width:12pt;height:15.3pt;z-index:-2516573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lb+gEAAOMDAAAOAAAAZHJzL2Uyb0RvYy54bWysU1FvEzEMfkfiP0R5p3ftBo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v56cVlyRHNo/u7yYp6nW6jq9DggxY8WepGM&#10;WiJryuBqf08xkVHVKSXV8nDnui4vSOefOTgxeTL5xPfIPI6bUTjDxecXWVy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WILlb+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43551F7" w14:textId="77777777" w:rsidR="00A204AB" w:rsidRDefault="00A204AB"/>
            </w:txbxContent>
          </v:textbox>
          <w10:wrap anchorx="page" anchory="page"/>
        </v:shape>
      </w:pict>
    </w:r>
    <w:r>
      <w:rPr>
        <w:noProof/>
      </w:rPr>
      <w:pict w14:anchorId="2AD185E8">
        <v:shape id="Zone de texte 6691" o:spid="_x0000_s2041" type="#_x0000_t202" style="position:absolute;margin-left:512.65pt;margin-top:764.95pt;width:12pt;height:15.3pt;z-index:-2516573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8624F9B" w14:textId="77777777" w:rsidR="00A204AB" w:rsidRDefault="00A204AB">
                <w:pPr>
                  <w:spacing w:before="10"/>
                  <w:ind w:left="60"/>
                  <w:rPr>
                    <w:rFonts w:ascii="Times New Roman"/>
                    <w:sz w:val="24"/>
                  </w:rPr>
                </w:pPr>
              </w:p>
            </w:txbxContent>
          </v:textbox>
          <w10:wrap anchorx="page" anchory="page"/>
        </v:shape>
      </w:pict>
    </w:r>
    <w:r>
      <w:rPr>
        <w:noProof/>
      </w:rPr>
      <w:pict w14:anchorId="0C616E28">
        <v:shape id="Zone de texte 6690" o:spid="_x0000_s2040" type="#_x0000_t202" style="position:absolute;margin-left:512.65pt;margin-top:764.95pt;width:12pt;height:15.3pt;z-index:-25165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DF7P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7BB355A" w14:textId="77777777" w:rsidR="00625A80" w:rsidRDefault="00625A80"/>
            </w:txbxContent>
          </v:textbox>
          <w10:wrap anchorx="page" anchory="page"/>
        </v:shape>
      </w:pict>
    </w:r>
    <w:r>
      <w:rPr>
        <w:noProof/>
      </w:rPr>
      <w:pict w14:anchorId="39E6EA58">
        <v:shape id="Zone de texte 6689" o:spid="_x0000_s2039" type="#_x0000_t202" style="position:absolute;margin-left:512.65pt;margin-top:764.95pt;width:12pt;height:15.3pt;z-index:-251657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3160D84" w14:textId="77777777" w:rsidR="00625A80" w:rsidRDefault="00625A80"/>
            </w:txbxContent>
          </v:textbox>
          <w10:wrap anchorx="page" anchory="page"/>
        </v:shape>
      </w:pict>
    </w:r>
    <w:r>
      <w:rPr>
        <w:noProof/>
      </w:rPr>
      <w:pict w14:anchorId="61BF3D37">
        <v:shape id="Zone de texte 6688" o:spid="_x0000_s2038" type="#_x0000_t202" style="position:absolute;margin-left:512.65pt;margin-top:764.95pt;width:12pt;height:15.3pt;z-index:-251657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634B51B" w14:textId="77777777" w:rsidR="00A204AB" w:rsidRDefault="00A204AB"/>
            </w:txbxContent>
          </v:textbox>
          <w10:wrap anchorx="page" anchory="page"/>
        </v:shape>
      </w:pict>
    </w:r>
    <w:r>
      <w:rPr>
        <w:noProof/>
      </w:rPr>
      <w:pict w14:anchorId="197D18AC">
        <v:shape id="Zone de texte 6687" o:spid="_x0000_s2037" type="#_x0000_t202" style="position:absolute;margin-left:512.65pt;margin-top:764.95pt;width:12pt;height:15.3pt;z-index:-251657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226C8E7" w14:textId="77777777" w:rsidR="00A204AB" w:rsidRDefault="00A204AB">
                <w:pPr>
                  <w:spacing w:before="10"/>
                  <w:ind w:left="60"/>
                  <w:rPr>
                    <w:rFonts w:ascii="Times New Roman"/>
                    <w:sz w:val="24"/>
                  </w:rPr>
                </w:pPr>
              </w:p>
            </w:txbxContent>
          </v:textbox>
          <w10:wrap anchorx="page" anchory="page"/>
        </v:shape>
      </w:pict>
    </w:r>
    <w:r>
      <w:rPr>
        <w:noProof/>
      </w:rPr>
      <w:pict w14:anchorId="3E514D91">
        <v:shape id="Zone de texte 6686" o:spid="_x0000_s2036" type="#_x0000_t202" style="position:absolute;margin-left:512.65pt;margin-top:764.95pt;width:12pt;height:15.3pt;z-index:-2516573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0JNn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8872EAB" w14:textId="77777777" w:rsidR="00A204AB" w:rsidRDefault="00A204AB"/>
            </w:txbxContent>
          </v:textbox>
          <w10:wrap anchorx="page" anchory="page"/>
        </v:shape>
      </w:pict>
    </w:r>
    <w:r>
      <w:rPr>
        <w:noProof/>
      </w:rPr>
      <w:pict w14:anchorId="2F4BFB48">
        <v:shape id="Zone de texte 6685" o:spid="_x0000_s2035" type="#_x0000_t202" style="position:absolute;margin-left:512.65pt;margin-top:764.95pt;width:12pt;height:15.3pt;z-index:-2516573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DCC8BC" w14:textId="77777777" w:rsidR="00A204AB" w:rsidRDefault="00A204AB">
                <w:pPr>
                  <w:spacing w:before="10"/>
                  <w:ind w:left="60"/>
                  <w:rPr>
                    <w:rFonts w:ascii="Times New Roman"/>
                    <w:sz w:val="24"/>
                  </w:rPr>
                </w:pPr>
              </w:p>
            </w:txbxContent>
          </v:textbox>
          <w10:wrap anchorx="page" anchory="page"/>
        </v:shape>
      </w:pict>
    </w:r>
    <w:r>
      <w:rPr>
        <w:noProof/>
      </w:rPr>
      <w:pict w14:anchorId="2E6C4062">
        <v:shape id="_x0000_s2034" type="#_x0000_t202" alt="" style="position:absolute;margin-left:512.65pt;margin-top:764.95pt;width:12pt;height:15.3pt;z-index:-25165739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2034" inset="0,0,0,0">
            <w:txbxContent>
              <w:p w14:paraId="4B16903C" w14:textId="77777777" w:rsidR="00A204AB" w:rsidRDefault="00A204AB"/>
            </w:txbxContent>
          </v:textbox>
          <w10:wrap anchorx="page" anchory="page"/>
        </v:shape>
      </w:pict>
    </w:r>
    <w:r>
      <w:rPr>
        <w:noProof/>
      </w:rPr>
      <w:pict w14:anchorId="1D09CD71">
        <v:shape id="Zone de texte 6683" o:spid="_x0000_s2033" type="#_x0000_t202" style="position:absolute;margin-left:71.3pt;margin-top:706.9pt;width:7.9pt;height:49.5pt;z-index:-251657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F5BBC7C" w14:textId="77777777" w:rsidR="00A204AB" w:rsidRDefault="00A204AB">
                <w:pPr>
                  <w:spacing w:before="4"/>
                  <w:ind w:left="20"/>
                  <w:rPr>
                    <w:i/>
                    <w:sz w:val="26"/>
                  </w:rPr>
                </w:pPr>
              </w:p>
            </w:txbxContent>
          </v:textbox>
          <w10:wrap anchorx="page" anchory="page"/>
        </v:shape>
      </w:pict>
    </w:r>
    <w:r>
      <w:rPr>
        <w:noProof/>
      </w:rPr>
      <w:pict w14:anchorId="1C4CC413">
        <v:shape id="Zone de texte 6682" o:spid="_x0000_s2032" type="#_x0000_t202" style="position:absolute;margin-left:512.65pt;margin-top:764.95pt;width:12pt;height:15.3pt;z-index:-2516572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L3Ho++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CB2C800" w14:textId="77777777" w:rsidR="00625A80" w:rsidRDefault="00625A80"/>
            </w:txbxContent>
          </v:textbox>
          <w10:wrap anchorx="page" anchory="page"/>
        </v:shape>
      </w:pict>
    </w:r>
    <w:r>
      <w:rPr>
        <w:noProof/>
      </w:rPr>
      <w:pict w14:anchorId="773BD266">
        <v:shape id="Zone de texte 6681" o:spid="_x0000_s2031" type="#_x0000_t202" style="position:absolute;margin-left:71.3pt;margin-top:706.9pt;width:7.9pt;height:49.5pt;z-index:-2516572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f3N+wEAAOMDAAAOAAAAZHJzL2Uyb0RvYy54bWysU8Fu2zAMvQ/YPwi6L3bSLSi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SFNN1PF6bFHCp8N9CIa&#10;pUTWlMDV/p5CJKOKU0qs5eDOdl1akM49c3Bi9CTyke/EPIzbUdiKiczfL6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1N/c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48D9C5B" w14:textId="77777777" w:rsidR="00625A80" w:rsidRDefault="00625A80"/>
            </w:txbxContent>
          </v:textbox>
          <w10:wrap anchorx="page" anchory="page"/>
        </v:shape>
      </w:pict>
    </w:r>
    <w:r>
      <w:rPr>
        <w:noProof/>
      </w:rPr>
      <w:pict w14:anchorId="392689A5">
        <v:shape id="Zone de texte 6680" o:spid="_x0000_s2030" type="#_x0000_t202" style="position:absolute;margin-left:71.3pt;margin-top:706.9pt;width:7.9pt;height:49.5pt;z-index:-251657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6/V5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71B1958" w14:textId="77777777" w:rsidR="00A204AB" w:rsidRDefault="00A204AB"/>
            </w:txbxContent>
          </v:textbox>
          <w10:wrap anchorx="page" anchory="page"/>
        </v:shape>
      </w:pict>
    </w:r>
    <w:r>
      <w:rPr>
        <w:noProof/>
      </w:rPr>
      <w:pict w14:anchorId="73FDAABD">
        <v:shape id="Zone de texte 6679" o:spid="_x0000_s2029" type="#_x0000_t202" style="position:absolute;margin-left:512.65pt;margin-top:764.95pt;width:12pt;height:15.3pt;z-index:-251657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1A7B38F" w14:textId="77777777" w:rsidR="00A204AB" w:rsidRDefault="00A204AB"/>
            </w:txbxContent>
          </v:textbox>
          <w10:wrap anchorx="page" anchory="page"/>
        </v:shape>
      </w:pict>
    </w:r>
    <w:r>
      <w:rPr>
        <w:noProof/>
      </w:rPr>
      <w:pict w14:anchorId="7945EC80">
        <v:shape id="Zone de texte 6678" o:spid="_x0000_s2028" type="#_x0000_t202" style="position:absolute;margin-left:71.3pt;margin-top:706.9pt;width:7.9pt;height:49.5pt;z-index:-251657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WW2L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04671F3"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5909688E">
        <v:shape id="Zone de texte 6677" o:spid="_x0000_s2027" type="#_x0000_t202" style="position:absolute;margin-left:71.3pt;margin-top:706.9pt;width:7.9pt;height:49.5pt;z-index:-2516573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dA+wEAAOMDAAAOAAAAZHJzL2Uyb0RvYy54bWysU8Fu2zAMvQ/YPwi6L3bSLSi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SFNN1PF6bFHCp8N9CIa&#10;pUTWlMDV/p5CJKOKU0qs5eDOdl1akM49c3Bi9CTyke/EPIzbUdiKiczfL6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CBJ0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347BF82" w14:textId="77777777" w:rsidR="00A204AB" w:rsidRDefault="00A204AB">
                <w:pPr>
                  <w:spacing w:before="10"/>
                  <w:ind w:left="60"/>
                  <w:rPr>
                    <w:rFonts w:ascii="Times New Roman"/>
                    <w:sz w:val="24"/>
                  </w:rPr>
                </w:pPr>
              </w:p>
            </w:txbxContent>
          </v:textbox>
          <w10:wrap anchorx="page" anchory="page"/>
        </v:shape>
      </w:pict>
    </w:r>
    <w:r>
      <w:rPr>
        <w:noProof/>
      </w:rPr>
      <w:pict w14:anchorId="1301444E">
        <v:shape id="Zone de texte 6676" o:spid="_x0000_s2026" type="#_x0000_t202" style="position:absolute;margin-left:512.65pt;margin-top:764.95pt;width:12pt;height:15.3pt;z-index:-2516573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D9871B8" w14:textId="77777777" w:rsidR="00625A80" w:rsidRDefault="00625A80"/>
            </w:txbxContent>
          </v:textbox>
          <w10:wrap anchorx="page" anchory="page"/>
        </v:shape>
      </w:pict>
    </w:r>
    <w:r>
      <w:rPr>
        <w:noProof/>
      </w:rPr>
      <w:pict w14:anchorId="6A7D4FC7">
        <v:shape id="Zone de texte 6675" o:spid="_x0000_s2025" type="#_x0000_t202" style="position:absolute;margin-left:71.3pt;margin-top:706.9pt;width:7.9pt;height:49.5pt;z-index:-2516573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A3bK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5D3AC18" w14:textId="77777777" w:rsidR="00625A80" w:rsidRDefault="00625A80"/>
            </w:txbxContent>
          </v:textbox>
          <w10:wrap anchorx="page" anchory="page"/>
        </v:shape>
      </w:pict>
    </w:r>
    <w:r>
      <w:rPr>
        <w:noProof/>
      </w:rPr>
      <w:pict w14:anchorId="630C1D25">
        <v:shape id="Zone de texte 6674" o:spid="_x0000_s2024" type="#_x0000_t202" style="position:absolute;margin-left:512.65pt;margin-top:764.95pt;width:12pt;height:15.3pt;z-index:-2516573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8461E7E" w14:textId="77777777" w:rsidR="00B20028" w:rsidRDefault="00B20028">
                <w:pPr>
                  <w:spacing w:before="10"/>
                  <w:ind w:left="60"/>
                  <w:rPr>
                    <w:rFonts w:ascii="Times New Roman"/>
                    <w:sz w:val="24"/>
                  </w:rPr>
                </w:pPr>
              </w:p>
            </w:txbxContent>
          </v:textbox>
          <w10:wrap anchorx="page" anchory="page"/>
        </v:shape>
      </w:pict>
    </w:r>
    <w:r>
      <w:rPr>
        <w:noProof/>
      </w:rPr>
      <w:pict w14:anchorId="016988DF">
        <v:shape id="Zone de texte 6673" o:spid="_x0000_s2023" type="#_x0000_t202" style="position:absolute;margin-left:71.3pt;margin-top:706.9pt;width:7.9pt;height:49.5pt;z-index:-2516573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4JU0+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61920D53" w14:textId="77777777" w:rsidR="00A204AB" w:rsidRDefault="00A204AB">
                <w:pPr>
                  <w:spacing w:before="4"/>
                  <w:ind w:left="20"/>
                  <w:rPr>
                    <w:i/>
                    <w:sz w:val="26"/>
                  </w:rPr>
                </w:pPr>
              </w:p>
            </w:txbxContent>
          </v:textbox>
          <w10:wrap anchorx="page" anchory="page"/>
        </v:shape>
      </w:pict>
    </w:r>
    <w:r>
      <w:rPr>
        <w:noProof/>
      </w:rPr>
      <w:pict w14:anchorId="408BFE1A">
        <v:shape id="Zone de texte 6672" o:spid="_x0000_s2022" type="#_x0000_t202" style="position:absolute;margin-left:71.3pt;margin-top:706.9pt;width:7.9pt;height:49.5pt;z-index:-2516572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9830386" w14:textId="77777777" w:rsidR="00A204AB" w:rsidRDefault="00A204AB">
                <w:pPr>
                  <w:spacing w:before="10"/>
                  <w:ind w:left="60"/>
                  <w:rPr>
                    <w:rFonts w:ascii="Times New Roman"/>
                    <w:sz w:val="24"/>
                  </w:rPr>
                </w:pPr>
              </w:p>
            </w:txbxContent>
          </v:textbox>
          <w10:wrap anchorx="page" anchory="page"/>
        </v:shape>
      </w:pict>
    </w:r>
    <w:r>
      <w:rPr>
        <w:noProof/>
      </w:rPr>
      <w:pict w14:anchorId="5196DA87">
        <v:shape id="Zone de texte 6671" o:spid="_x0000_s2021" type="#_x0000_t202" style="position:absolute;margin-left:512.65pt;margin-top:764.95pt;width:12pt;height:15.3pt;z-index:-251657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7iS+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zOTJC7J2YA5sCAELsjc+Kew&#10;0QL+lGLgrasl/dgptFJ0nz13Lq3oycCTsTkZymt+WssoxWRex2mVdwHdtmXkaX4errhxjcuinlgc&#10;GfMmZa3HrU+r+vs9Zz39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ag7iS+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50940B5" w14:textId="77777777" w:rsidR="00A204AB" w:rsidRDefault="00A204AB"/>
            </w:txbxContent>
          </v:textbox>
          <w10:wrap anchorx="page" anchory="page"/>
        </v:shape>
      </w:pict>
    </w:r>
    <w:r>
      <w:rPr>
        <w:noProof/>
      </w:rPr>
      <w:pict w14:anchorId="45ABE590">
        <v:shape id="Zone de texte 6670" o:spid="_x0000_s2020" type="#_x0000_t202" style="position:absolute;margin-left:71.3pt;margin-top:706.9pt;width:7.9pt;height:49.5pt;z-index:-2516572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r3as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B22E626" w14:textId="77777777" w:rsidR="00625A80" w:rsidRDefault="00625A80"/>
            </w:txbxContent>
          </v:textbox>
          <w10:wrap anchorx="page" anchory="page"/>
        </v:shape>
      </w:pict>
    </w:r>
    <w:r>
      <w:rPr>
        <w:noProof/>
      </w:rPr>
      <w:pict w14:anchorId="7B77DBE9">
        <v:shape id="Zone de texte 6669" o:spid="_x0000_s2019" type="#_x0000_t202" style="position:absolute;margin-left:71.3pt;margin-top:706.9pt;width:7.9pt;height:49.5pt;z-index:-251657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IsT7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9EAA8BA" w14:textId="77777777" w:rsidR="00A204AB" w:rsidRDefault="00A204AB">
                <w:pPr>
                  <w:spacing w:before="10"/>
                  <w:ind w:left="60"/>
                  <w:rPr>
                    <w:rFonts w:ascii="Times New Roman"/>
                    <w:sz w:val="24"/>
                  </w:rPr>
                </w:pPr>
              </w:p>
            </w:txbxContent>
          </v:textbox>
          <w10:wrap anchorx="page" anchory="page"/>
        </v:shape>
      </w:pict>
    </w:r>
    <w:r>
      <w:rPr>
        <w:noProof/>
      </w:rPr>
      <w:pict w14:anchorId="78CDA00C">
        <v:shape id="Zone de texte 6668" o:spid="_x0000_s2018" type="#_x0000_t202" style="position:absolute;margin-left:512.65pt;margin-top:764.95pt;width:12pt;height:15.3pt;z-index:-251657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13522F3" w14:textId="77777777" w:rsidR="00A204AB" w:rsidRDefault="00A204AB">
                <w:pPr>
                  <w:spacing w:before="10"/>
                  <w:ind w:left="60"/>
                  <w:rPr>
                    <w:rFonts w:ascii="Times New Roman"/>
                    <w:sz w:val="24"/>
                  </w:rPr>
                </w:pPr>
              </w:p>
            </w:txbxContent>
          </v:textbox>
          <w10:wrap anchorx="page" anchory="page"/>
        </v:shape>
      </w:pict>
    </w:r>
    <w:r>
      <w:rPr>
        <w:noProof/>
      </w:rPr>
      <w:pict w14:anchorId="40AAFE85">
        <v:shape id="Zone de texte 6667" o:spid="_x0000_s2017" type="#_x0000_t202" style="position:absolute;margin-left:71.3pt;margin-top:706.9pt;width:7.9pt;height:49.5pt;z-index:-25165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TJGh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8FEC704" w14:textId="77777777" w:rsidR="00A204AB" w:rsidRDefault="00A204AB">
                <w:pPr>
                  <w:spacing w:before="10"/>
                  <w:ind w:left="60"/>
                  <w:rPr>
                    <w:rFonts w:ascii="Times New Roman"/>
                    <w:sz w:val="24"/>
                  </w:rPr>
                </w:pPr>
              </w:p>
            </w:txbxContent>
          </v:textbox>
          <w10:wrap anchorx="page" anchory="page"/>
        </v:shape>
      </w:pict>
    </w:r>
    <w:r>
      <w:rPr>
        <w:noProof/>
      </w:rPr>
      <w:pict w14:anchorId="53EC1D67">
        <v:shape id="Zone de texte 6666" o:spid="_x0000_s2016" type="#_x0000_t202" style="position:absolute;margin-left:71.3pt;margin-top:706.9pt;width:7.9pt;height:49.5pt;z-index:-2516573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c7sE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42D47D7" w14:textId="77777777" w:rsidR="00A204AB" w:rsidRDefault="00A204AB">
                <w:pPr>
                  <w:spacing w:before="10"/>
                  <w:ind w:left="60"/>
                  <w:rPr>
                    <w:rFonts w:ascii="Times New Roman"/>
                    <w:sz w:val="24"/>
                  </w:rPr>
                </w:pPr>
              </w:p>
            </w:txbxContent>
          </v:textbox>
          <w10:wrap anchorx="page" anchory="page"/>
        </v:shape>
      </w:pict>
    </w:r>
    <w:r>
      <w:rPr>
        <w:noProof/>
      </w:rPr>
      <w:pict w14:anchorId="2CD522D1">
        <v:shape id="Zone de texte 6665" o:spid="_x0000_s2015" type="#_x0000_t202" style="position:absolute;margin-left:71.3pt;margin-top:706.9pt;width:7.9pt;height:49.5pt;z-index:-251657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R/Uf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C69CCEA" w14:textId="77777777" w:rsidR="00625A80" w:rsidRDefault="00625A80">
                <w:pPr>
                  <w:spacing w:before="10"/>
                  <w:ind w:left="60"/>
                  <w:rPr>
                    <w:rFonts w:ascii="Times New Roman"/>
                    <w:sz w:val="24"/>
                  </w:rPr>
                </w:pPr>
              </w:p>
            </w:txbxContent>
          </v:textbox>
          <w10:wrap anchorx="page" anchory="page"/>
        </v:shape>
      </w:pict>
    </w:r>
    <w:r>
      <w:rPr>
        <w:noProof/>
      </w:rPr>
      <w:pict w14:anchorId="3E48FCA6">
        <v:shape id="Zone de texte 6664" o:spid="_x0000_s2014" type="#_x0000_t202" style="position:absolute;margin-left:512.65pt;margin-top:764.95pt;width:12pt;height:15.3pt;z-index:-2516572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QLg6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12D25FF" w14:textId="77777777" w:rsidR="00A204AB" w:rsidRDefault="00A204AB">
                <w:pPr>
                  <w:spacing w:before="10"/>
                  <w:ind w:left="60"/>
                  <w:rPr>
                    <w:rFonts w:ascii="Times New Roman"/>
                    <w:sz w:val="24"/>
                  </w:rPr>
                </w:pPr>
              </w:p>
            </w:txbxContent>
          </v:textbox>
          <w10:wrap anchorx="page" anchory="page"/>
        </v:shape>
      </w:pict>
    </w:r>
    <w:r>
      <w:rPr>
        <w:noProof/>
      </w:rPr>
      <w:pict w14:anchorId="1EAD7037">
        <v:shape id="Zone de texte 6663" o:spid="_x0000_s2013" type="#_x0000_t202" style="position:absolute;margin-left:71.3pt;margin-top:706.9pt;width:7.9pt;height:4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927AA6" w14:textId="77777777" w:rsidR="00A204AB" w:rsidRDefault="00A204AB"/>
            </w:txbxContent>
          </v:textbox>
          <w10:wrap anchorx="page" anchory="page"/>
        </v:shape>
      </w:pict>
    </w:r>
    <w:r>
      <w:rPr>
        <w:noProof/>
      </w:rPr>
      <w:pict w14:anchorId="34869FBC">
        <v:shape id="Zone de texte 6662" o:spid="_x0000_s2012" type="#_x0000_t202" style="position:absolute;margin-left:512.65pt;margin-top:764.95pt;width:12pt;height:15.3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Ca+gEAAOMDAAAOAAAAZHJzL2Uyb0RvYy54bWysU1FvEzEMfkfiP0R5p3ctY4JTr9PYGEIa&#10;MGnlB6RJrhdxFwc77V359TjptWPwhniJHNv5/H22s7wa+07sLZIDX8v5rJTCeg3G+W0tv63vXr2V&#10;gqLyRnXgbS0PluTV6uWL5RAqu4AWOmNRMIinagi1bGMMVVGQbm2vaAbBeg42gL2KfMVtYVANjN53&#10;xaIsL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jDxeeXWVy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DTQCa+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07963B7" w14:textId="77777777" w:rsidR="00A204AB" w:rsidRDefault="00A204AB"/>
            </w:txbxContent>
          </v:textbox>
          <w10:wrap anchorx="page" anchory="page"/>
        </v:shape>
      </w:pict>
    </w:r>
    <w:r>
      <w:rPr>
        <w:noProof/>
      </w:rPr>
      <w:pict w14:anchorId="4BDD9E23">
        <v:shape id="Zone de texte 6661" o:spid="_x0000_s2011" type="#_x0000_t202" style="position:absolute;margin-left:71.3pt;margin-top:706.9pt;width:7.9pt;height:49.5pt;z-index:-251657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Xch2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6FDB148" w14:textId="77777777" w:rsidR="00A204AB" w:rsidRDefault="00A204AB">
                <w:pPr>
                  <w:spacing w:before="10"/>
                  <w:ind w:left="60"/>
                  <w:rPr>
                    <w:rFonts w:ascii="Times New Roman"/>
                    <w:sz w:val="24"/>
                  </w:rPr>
                </w:pPr>
              </w:p>
            </w:txbxContent>
          </v:textbox>
          <w10:wrap anchorx="page" anchory="page"/>
        </v:shape>
      </w:pict>
    </w:r>
    <w:r>
      <w:rPr>
        <w:noProof/>
      </w:rPr>
      <w:pict w14:anchorId="3EAF2791">
        <v:shape id="Zone de texte 6660" o:spid="_x0000_s2010" type="#_x0000_t202" style="position:absolute;margin-left:512.65pt;margin-top:764.95pt;width:12pt;height:15.3pt;z-index:-251657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9685EFA" w14:textId="77777777" w:rsidR="00A204AB" w:rsidRDefault="00A204AB">
                <w:pPr>
                  <w:spacing w:before="10"/>
                  <w:ind w:left="60"/>
                  <w:rPr>
                    <w:rFonts w:ascii="Times New Roman"/>
                    <w:sz w:val="24"/>
                  </w:rPr>
                </w:pPr>
              </w:p>
            </w:txbxContent>
          </v:textbox>
          <w10:wrap anchorx="page" anchory="page"/>
        </v:shape>
      </w:pict>
    </w:r>
    <w:r>
      <w:rPr>
        <w:noProof/>
      </w:rPr>
      <w:pict w14:anchorId="07234AEB">
        <v:shape id="Zone de texte 6659" o:spid="_x0000_s2009" type="#_x0000_t202" style="position:absolute;margin-left:71.3pt;margin-top:706.9pt;width:7.9pt;height:49.5pt;z-index:-251657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hP+wEAAOMDAAAOAAAAZHJzL2Uyb0RvYy54bWysU8Fu2zAMvQ/YPwi6L3bSLSi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SFNN1PF6bFHCp8N9CIa&#10;pUTWlMDV/p5CJKOKU0qs5eDOdl1akM49c3Bi9CTyke/EPIzbUdiKicyX76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71CE/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15B88D4" w14:textId="77777777" w:rsidR="00A204AB" w:rsidRDefault="00A204AB">
                <w:pPr>
                  <w:spacing w:before="4"/>
                  <w:ind w:left="20"/>
                  <w:rPr>
                    <w:i/>
                    <w:sz w:val="26"/>
                  </w:rPr>
                </w:pPr>
              </w:p>
            </w:txbxContent>
          </v:textbox>
          <w10:wrap anchorx="page" anchory="page"/>
        </v:shape>
      </w:pict>
    </w:r>
    <w:r>
      <w:rPr>
        <w:noProof/>
      </w:rPr>
      <w:pict w14:anchorId="6F9F00F4">
        <v:shape id="Zone de texte 6658" o:spid="_x0000_s2008" type="#_x0000_t202" style="position:absolute;margin-left:512.65pt;margin-top:764.95pt;width:12pt;height:15.3pt;z-index:-251657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2EB5982" w14:textId="77777777" w:rsidR="00A204AB" w:rsidRDefault="00A204AB">
                <w:pPr>
                  <w:spacing w:before="4"/>
                  <w:ind w:left="20"/>
                  <w:rPr>
                    <w:i/>
                    <w:sz w:val="26"/>
                  </w:rPr>
                </w:pPr>
              </w:p>
            </w:txbxContent>
          </v:textbox>
          <w10:wrap anchorx="page" anchory="page"/>
        </v:shape>
      </w:pict>
    </w:r>
    <w:r>
      <w:rPr>
        <w:noProof/>
      </w:rPr>
      <w:pict w14:anchorId="7982A54F">
        <v:shape id="Zone de texte 6657" o:spid="_x0000_s2007" type="#_x0000_t202" style="position:absolute;margin-left:512.65pt;margin-top:764.95pt;width:12pt;height:15.3pt;z-index:-2516573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4B31E11" w14:textId="77777777" w:rsidR="00A204AB" w:rsidRDefault="00A204AB"/>
            </w:txbxContent>
          </v:textbox>
          <w10:wrap anchorx="page" anchory="page"/>
        </v:shape>
      </w:pict>
    </w:r>
    <w:r>
      <w:rPr>
        <w:noProof/>
      </w:rPr>
      <w:pict w14:anchorId="7E584411">
        <v:shape id="Zone de texte 6656" o:spid="_x0000_s2006" type="#_x0000_t202" style="position:absolute;margin-left:512.65pt;margin-top:764.95pt;width:12pt;height:15.3pt;z-index:-251657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Ghkj7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DBBC1A6" w14:textId="77777777" w:rsidR="00625A80" w:rsidRDefault="00625A80"/>
            </w:txbxContent>
          </v:textbox>
          <w10:wrap anchorx="page" anchory="page"/>
        </v:shape>
      </w:pict>
    </w:r>
    <w:r>
      <w:rPr>
        <w:noProof/>
      </w:rPr>
      <w:pict w14:anchorId="779FD19F">
        <v:shape id="Zone de texte 6655" o:spid="_x0000_s2005" type="#_x0000_t202" style="position:absolute;margin-left:512.65pt;margin-top:764.95pt;width:12pt;height:15.3pt;z-index:-2516572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04A09BE" w14:textId="77777777" w:rsidR="00A204AB" w:rsidRDefault="00A204AB">
                <w:pPr>
                  <w:spacing w:before="4"/>
                  <w:ind w:left="20"/>
                  <w:rPr>
                    <w:i/>
                    <w:sz w:val="26"/>
                  </w:rPr>
                </w:pPr>
              </w:p>
            </w:txbxContent>
          </v:textbox>
          <w10:wrap anchorx="page" anchory="page"/>
        </v:shape>
      </w:pict>
    </w:r>
    <w:r>
      <w:rPr>
        <w:noProof/>
      </w:rPr>
      <w:pict w14:anchorId="03E30027">
        <v:shape id="Zone de texte 6654" o:spid="_x0000_s2004" type="#_x0000_t202" style="position:absolute;margin-left:512.65pt;margin-top:764.95pt;width:12pt;height:15.3pt;z-index:-251657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jSxF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897153D" w14:textId="77777777" w:rsidR="00A204AB" w:rsidRDefault="00A204AB"/>
            </w:txbxContent>
          </v:textbox>
          <w10:wrap anchorx="page" anchory="page"/>
        </v:shape>
      </w:pict>
    </w:r>
    <w:r>
      <w:rPr>
        <w:noProof/>
      </w:rPr>
      <w:pict w14:anchorId="7E99C4CC">
        <v:shape id="Zone de texte 6653" o:spid="_x0000_s2003" type="#_x0000_t202" style="position:absolute;margin-left:512.65pt;margin-top:764.95pt;width:12pt;height:15.3pt;z-index:-2516572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095ed+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9D6EBC3" w14:textId="77777777" w:rsidR="00A204AB" w:rsidRDefault="00A204AB">
                <w:pPr>
                  <w:spacing w:before="10"/>
                  <w:ind w:left="60"/>
                  <w:rPr>
                    <w:rFonts w:ascii="Times New Roman"/>
                    <w:sz w:val="24"/>
                  </w:rPr>
                </w:pPr>
              </w:p>
            </w:txbxContent>
          </v:textbox>
          <w10:wrap anchorx="page" anchory="page"/>
        </v:shape>
      </w:pict>
    </w:r>
    <w:r>
      <w:rPr>
        <w:noProof/>
      </w:rPr>
      <w:pict w14:anchorId="0B91C3FF">
        <v:shape id="Zone de texte 6652" o:spid="_x0000_s2002" type="#_x0000_t202" style="position:absolute;margin-left:71.3pt;margin-top:706.9pt;width:7.9pt;height:49.5pt;z-index:-2516572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EDE2FA6" w14:textId="77777777" w:rsidR="00A204AB" w:rsidRDefault="00A204AB"/>
            </w:txbxContent>
          </v:textbox>
          <w10:wrap anchorx="page" anchory="page"/>
        </v:shape>
      </w:pict>
    </w:r>
    <w:r>
      <w:rPr>
        <w:noProof/>
      </w:rPr>
      <w:pict w14:anchorId="1A3B0A18">
        <v:shape id="Zone de texte 6651" o:spid="_x0000_s2001" type="#_x0000_t202" style="position:absolute;margin-left:512.65pt;margin-top:764.95pt;width:12pt;height:15.3pt;z-index:-251657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263000D" w14:textId="77777777" w:rsidR="00A204AB" w:rsidRDefault="00A204AB">
                <w:pPr>
                  <w:spacing w:before="4"/>
                  <w:ind w:left="20"/>
                  <w:rPr>
                    <w:i/>
                    <w:sz w:val="26"/>
                  </w:rPr>
                </w:pPr>
              </w:p>
            </w:txbxContent>
          </v:textbox>
          <w10:wrap anchorx="page" anchory="page"/>
        </v:shape>
      </w:pict>
    </w:r>
    <w:r>
      <w:rPr>
        <w:noProof/>
      </w:rPr>
      <w:pict w14:anchorId="023F5FFD">
        <v:shape id="Zone de texte 6650" o:spid="_x0000_s2000" type="#_x0000_t202" style="position:absolute;margin-left:71.3pt;margin-top:706.9pt;width:7.9pt;height:49.5pt;z-index:-251657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JmEG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0C5DC72" w14:textId="77777777" w:rsidR="00A204AB" w:rsidRDefault="00A204AB"/>
            </w:txbxContent>
          </v:textbox>
          <w10:wrap anchorx="page" anchory="page"/>
        </v:shape>
      </w:pict>
    </w:r>
    <w:r>
      <w:rPr>
        <w:noProof/>
      </w:rPr>
      <w:pict w14:anchorId="56469652">
        <v:shape id="Zone de texte 6649" o:spid="_x0000_s1999" type="#_x0000_t202" style="position:absolute;margin-left:71.3pt;margin-top:706.9pt;width:7.9pt;height:49.5pt;z-index:-2516574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q9NR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3DEF2AA" w14:textId="77777777" w:rsidR="00A204AB" w:rsidRDefault="00A204AB"/>
            </w:txbxContent>
          </v:textbox>
          <w10:wrap anchorx="page" anchory="page"/>
        </v:shape>
      </w:pict>
    </w:r>
    <w:r>
      <w:rPr>
        <w:noProof/>
      </w:rPr>
      <w:pict w14:anchorId="42E21305">
        <v:shape id="Zone de texte 6648" o:spid="_x0000_s1998" type="#_x0000_t202" style="position:absolute;margin-left:71.3pt;margin-top:706.9pt;width:7.9pt;height:49.5pt;z-index:-251657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lPn0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DE90E3A" w14:textId="77777777" w:rsidR="00A204AB" w:rsidRDefault="00A204AB">
                <w:pPr>
                  <w:spacing w:before="4"/>
                  <w:ind w:left="20"/>
                  <w:rPr>
                    <w:i/>
                    <w:sz w:val="26"/>
                  </w:rPr>
                </w:pPr>
              </w:p>
            </w:txbxContent>
          </v:textbox>
          <w10:wrap anchorx="page" anchory="page"/>
        </v:shape>
      </w:pict>
    </w:r>
    <w:r>
      <w:rPr>
        <w:noProof/>
      </w:rPr>
      <w:pict w14:anchorId="57CACDC3">
        <v:shape id="Zone de texte 6647" o:spid="_x0000_s1997" type="#_x0000_t202" style="position:absolute;margin-left:512.65pt;margin-top:764.95pt;width:12pt;height:15.3pt;z-index:-2516572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eGL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249A5A5" w14:textId="77777777" w:rsidR="00A204AB" w:rsidRDefault="00A204AB">
                <w:pPr>
                  <w:spacing w:before="4"/>
                  <w:ind w:left="20"/>
                  <w:rPr>
                    <w:i/>
                    <w:sz w:val="26"/>
                  </w:rPr>
                </w:pPr>
              </w:p>
            </w:txbxContent>
          </v:textbox>
          <w10:wrap anchorx="page" anchory="page"/>
        </v:shape>
      </w:pict>
    </w:r>
    <w:r>
      <w:rPr>
        <w:noProof/>
      </w:rPr>
      <w:pict w14:anchorId="49E9826B">
        <v:shape id="Zone de texte 6646" o:spid="_x0000_s1996" type="#_x0000_t202" style="position:absolute;margin-left:71.3pt;margin-top:706.9pt;width:7.9pt;height:49.5pt;z-index:-2516572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qyu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364787C" w14:textId="77777777" w:rsidR="00A204AB" w:rsidRDefault="00A204AB"/>
            </w:txbxContent>
          </v:textbox>
          <w10:wrap anchorx="page" anchory="page"/>
        </v:shape>
      </w:pict>
    </w:r>
    <w:r>
      <w:rPr>
        <w:noProof/>
      </w:rPr>
      <w:pict w14:anchorId="1054387B">
        <v:shape id="Zone de texte 6645" o:spid="_x0000_s1995" type="#_x0000_t202" style="position:absolute;margin-left:512.65pt;margin-top:764.95pt;width:12pt;height:15.3pt;z-index:-2516572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9oU1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5E025C7" w14:textId="77777777" w:rsidR="00A204AB" w:rsidRDefault="00A204AB">
                <w:pPr>
                  <w:spacing w:before="10"/>
                  <w:ind w:left="60"/>
                  <w:rPr>
                    <w:rFonts w:ascii="Times New Roman"/>
                    <w:sz w:val="24"/>
                  </w:rPr>
                </w:pPr>
              </w:p>
            </w:txbxContent>
          </v:textbox>
          <w10:wrap anchorx="page" anchory="page"/>
        </v:shape>
      </w:pict>
    </w:r>
    <w:r>
      <w:rPr>
        <w:noProof/>
      </w:rPr>
      <w:pict w14:anchorId="15348B9F">
        <v:shape id="Zone de texte 6644" o:spid="_x0000_s1994" type="#_x0000_t202" style="position:absolute;margin-left:71.3pt;margin-top:706.9pt;width:7.9pt;height:49.5pt;z-index:-251657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8cgQ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A190755" w14:textId="77777777" w:rsidR="00A204AB" w:rsidRDefault="00A204AB">
                <w:pPr>
                  <w:spacing w:before="10"/>
                  <w:ind w:left="60"/>
                  <w:rPr>
                    <w:rFonts w:ascii="Times New Roman"/>
                    <w:sz w:val="24"/>
                  </w:rPr>
                </w:pPr>
              </w:p>
            </w:txbxContent>
          </v:textbox>
          <w10:wrap anchorx="page" anchory="page"/>
        </v:shape>
      </w:pict>
    </w:r>
    <w:r>
      <w:rPr>
        <w:noProof/>
      </w:rPr>
      <w:pict w14:anchorId="229E59F6">
        <v:shape id="Zone de texte 6643" o:spid="_x0000_s1993" type="#_x0000_t202" style="position:absolute;margin-left:512.65pt;margin-top:764.95pt;width:12pt;height:15.3pt;z-index:-251657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0E+gEAAOMDAAAOAAAAZHJzL2Uyb0RvYy54bWysU1FvEzEMfkfiP0R5p3ctA41Tr9PYGEIa&#10;MGnlB6RJrhdxFwc77V359TjptWPwhniJHNv5/H22s7wa+07sLZIDX8v5rJTCeg3G+W0tv63vXl1K&#10;QVF5ozrwtpYHS/Jq9fLFcgiVXUALnbEoGMRTNYRatjGGqihIt7ZXNINgPQcbwF5FvuK2MKgGRu+7&#10;YlGWb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jDxeeXuXS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KRy0E+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27461A7" w14:textId="77777777" w:rsidR="00625A80" w:rsidRDefault="00625A80">
                <w:pPr>
                  <w:spacing w:before="10"/>
                  <w:ind w:left="60"/>
                  <w:rPr>
                    <w:rFonts w:ascii="Times New Roman"/>
                    <w:sz w:val="24"/>
                  </w:rPr>
                </w:pPr>
              </w:p>
            </w:txbxContent>
          </v:textbox>
          <w10:wrap anchorx="page" anchory="page"/>
        </v:shape>
      </w:pict>
    </w:r>
    <w:r>
      <w:rPr>
        <w:noProof/>
      </w:rPr>
      <w:pict w14:anchorId="321F6251">
        <v:shape id="Zone de texte 6642" o:spid="_x0000_s1992" type="#_x0000_t202" style="position:absolute;margin-left:71.3pt;margin-top:706.9pt;width:7.9pt;height:49.5pt;z-index:-251657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36F70F3" w14:textId="77777777" w:rsidR="00625A80" w:rsidRDefault="00625A80">
                <w:pPr>
                  <w:spacing w:before="10"/>
                  <w:ind w:left="60"/>
                  <w:rPr>
                    <w:rFonts w:ascii="Times New Roman"/>
                    <w:sz w:val="24"/>
                  </w:rPr>
                </w:pPr>
              </w:p>
            </w:txbxContent>
          </v:textbox>
          <w10:wrap anchorx="page" anchory="page"/>
        </v:shape>
      </w:pict>
    </w:r>
    <w:r>
      <w:rPr>
        <w:noProof/>
      </w:rPr>
      <w:pict w14:anchorId="15C11F89">
        <v:shape id="Zone de texte 6641" o:spid="_x0000_s1991" type="#_x0000_t202" style="position:absolute;margin-left:512.65pt;margin-top:764.95pt;width:12pt;height:15.3pt;z-index:-251657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9A72266"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75788AE6">
        <v:shape id="Zone de texte 6640" o:spid="_x0000_s1990" type="#_x0000_t202" style="position:absolute;margin-left:512.65pt;margin-top:764.95pt;width:12pt;height:15.3pt;z-index:-25165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7FF3AF7" w14:textId="77777777" w:rsidR="00A204AB" w:rsidRDefault="00A204AB"/>
            </w:txbxContent>
          </v:textbox>
          <w10:wrap anchorx="page" anchory="page"/>
        </v:shape>
      </w:pict>
    </w:r>
    <w:r>
      <w:rPr>
        <w:noProof/>
      </w:rPr>
      <w:pict w14:anchorId="7A068920">
        <v:shape id="Zone de texte 6639" o:spid="_x0000_s1989" type="#_x0000_t202" style="position:absolute;margin-left:71.3pt;margin-top:706.9pt;width:7.9pt;height:49.5pt;z-index:-2516573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QNj4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2650E95" w14:textId="77777777" w:rsidR="00A204AB" w:rsidRDefault="00A204AB">
                <w:pPr>
                  <w:spacing w:before="4"/>
                  <w:ind w:left="20"/>
                  <w:rPr>
                    <w:i/>
                    <w:sz w:val="26"/>
                  </w:rPr>
                </w:pPr>
              </w:p>
            </w:txbxContent>
          </v:textbox>
          <w10:wrap anchorx="page" anchory="page"/>
        </v:shape>
      </w:pict>
    </w:r>
    <w:r>
      <w:rPr>
        <w:noProof/>
      </w:rPr>
      <w:pict w14:anchorId="195368F2">
        <v:shape id="_x0000_s1988" type="#_x0000_t202" alt="" style="position:absolute;margin-left:71.3pt;margin-top:706.9pt;width:7.9pt;height:49.5pt;z-index:-25165740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988" inset="0,0,0,0">
            <w:txbxContent>
              <w:p w14:paraId="635B3467" w14:textId="77777777" w:rsidR="00A204AB" w:rsidRDefault="00A204AB"/>
            </w:txbxContent>
          </v:textbox>
          <w10:wrap anchorx="page" anchory="page"/>
        </v:shape>
      </w:pict>
    </w:r>
    <w:r>
      <w:rPr>
        <w:noProof/>
      </w:rPr>
      <w:pict w14:anchorId="545DDD1A">
        <v:shape id="Zone de texte 6637" o:spid="_x0000_s1987" type="#_x0000_t202" style="position:absolute;margin-left:512.65pt;margin-top:764.95pt;width:12pt;height:15.3pt;z-index:-251657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2F461C4" w14:textId="77777777" w:rsidR="00A204AB" w:rsidRDefault="00A204AB">
                <w:pPr>
                  <w:spacing w:before="4"/>
                  <w:ind w:left="20"/>
                  <w:rPr>
                    <w:i/>
                    <w:sz w:val="26"/>
                  </w:rPr>
                </w:pPr>
              </w:p>
            </w:txbxContent>
          </v:textbox>
          <w10:wrap anchorx="page" anchory="page"/>
        </v:shape>
      </w:pict>
    </w:r>
    <w:r>
      <w:rPr>
        <w:noProof/>
      </w:rPr>
      <w:pict w14:anchorId="637CAF96">
        <v:shape id="Zone de texte 6636" o:spid="_x0000_s1986" type="#_x0000_t202" style="position:absolute;margin-left:512.65pt;margin-top:764.95pt;width:12pt;height:15.3pt;z-index:-251657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KcCH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48ECC74" w14:textId="77777777" w:rsidR="00A204AB" w:rsidRDefault="00A204AB"/>
            </w:txbxContent>
          </v:textbox>
          <w10:wrap anchorx="page" anchory="page"/>
        </v:shape>
      </w:pict>
    </w:r>
    <w:r>
      <w:rPr>
        <w:noProof/>
      </w:rPr>
      <w:pict w14:anchorId="7C046958">
        <v:shape id="_x0000_s1985" type="#_x0000_t202" alt="" style="position:absolute;margin-left:71.3pt;margin-top:706.9pt;width:7.9pt;height:49.5pt;z-index:-25165740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985" inset="0,0,0,0">
            <w:txbxContent>
              <w:p w14:paraId="1D55442B" w14:textId="77777777" w:rsidR="00A204AB" w:rsidRDefault="00A204AB"/>
            </w:txbxContent>
          </v:textbox>
          <w10:wrap anchorx="page" anchory="page"/>
        </v:shape>
      </w:pict>
    </w:r>
    <w:r>
      <w:rPr>
        <w:noProof/>
      </w:rPr>
      <w:pict w14:anchorId="3BCD72A3">
        <v:shape id="Zone de texte 6634" o:spid="_x0000_s1984" type="#_x0000_t202" style="position:absolute;margin-left:512.65pt;margin-top:764.95pt;width:12pt;height:15.3pt;z-index:-251657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IqQ5H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C7ACEEB" w14:textId="77777777" w:rsidR="00A204AB" w:rsidRDefault="00A204AB"/>
            </w:txbxContent>
          </v:textbox>
          <w10:wrap anchorx="page" anchory="page"/>
        </v:shape>
      </w:pict>
    </w:r>
    <w:r>
      <w:rPr>
        <w:noProof/>
      </w:rPr>
      <w:pict w14:anchorId="49B2E60A">
        <v:shape id="Zone de texte 6633" o:spid="_x0000_s1983" type="#_x0000_t202" style="position:absolute;margin-left:512.65pt;margin-top:764.95pt;width:12pt;height:15.3pt;z-index:-251657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xBW+gEAAOM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CGi88vc+kkZwPmwIIQuCBz45/C&#10;Rgv4U4qBt66W9GOn0ErRffLcubSiJwNPxuZkKK/5aS2jFJN5E6dV3gV025aRp/l5uObGNS6LemJx&#10;ZMyblLUetz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ODxBW+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C1BDA9B" w14:textId="77777777" w:rsidR="00A204AB" w:rsidRDefault="00A204AB">
                <w:pPr>
                  <w:spacing w:before="10"/>
                  <w:ind w:left="60"/>
                  <w:rPr>
                    <w:rFonts w:ascii="Times New Roman"/>
                    <w:sz w:val="24"/>
                  </w:rPr>
                </w:pPr>
              </w:p>
            </w:txbxContent>
          </v:textbox>
          <w10:wrap anchorx="page" anchory="page"/>
        </v:shape>
      </w:pict>
    </w:r>
    <w:r>
      <w:rPr>
        <w:noProof/>
      </w:rPr>
      <w:pict w14:anchorId="2C001363">
        <v:shape id="Zone de texte 6632" o:spid="_x0000_s1982" type="#_x0000_t202" style="position:absolute;margin-left:512.65pt;margin-top:764.95pt;width:12pt;height:15.3pt;z-index:-251657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oD+gEAAOM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CGi88vs7gkZwPmwIIQuCBz45/C&#10;Rgv4U4qBt66W9GOn0ErRffLcubSiJwNPxuZkKK/5aS2jFJN5E6dV3gV025aRp/l5uObGNS6LemJx&#10;ZMyblLUetz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9/boD+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4D2AC5A"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7186BF5A">
        <v:shape id="Zone de texte 6631" o:spid="_x0000_s1981" type="#_x0000_t202" style="position:absolute;margin-left:512.65pt;margin-top:764.95pt;width:12pt;height:15.3pt;z-index:-251657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B580CD4"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1A534BA">
        <v:shape id="Zone de texte 6630" o:spid="_x0000_s1980" type="#_x0000_t202" style="position:absolute;margin-left:71.3pt;margin-top:706.9pt;width:7.9pt;height:49.5pt;z-index:-251657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iel6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2E13DF4" w14:textId="77777777" w:rsidR="00A204AB" w:rsidRDefault="00A204AB">
                <w:pPr>
                  <w:spacing w:before="10"/>
                  <w:ind w:left="60"/>
                  <w:rPr>
                    <w:rFonts w:ascii="Times New Roman"/>
                    <w:sz w:val="24"/>
                  </w:rPr>
                </w:pPr>
              </w:p>
            </w:txbxContent>
          </v:textbox>
          <w10:wrap anchorx="page" anchory="page"/>
        </v:shape>
      </w:pict>
    </w:r>
    <w:r>
      <w:rPr>
        <w:noProof/>
      </w:rPr>
      <w:pict w14:anchorId="40295421">
        <v:shape id="Zone de texte 6629" o:spid="_x0000_s1979" type="#_x0000_t202" style="position:absolute;margin-left:512.65pt;margin-top:764.95pt;width:12pt;height:15.3pt;z-index:-25165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8rb+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3P1JC7J2YA5sCAELsjc+Kew&#10;0QL+lGLgrasl/dgptFJ0nz13Lq3oycCTsTkZymt+WssoxWRex2mVdwHdtmXkaX4errhxjcuinlgc&#10;GfMmZa3HrU+r+vs9Zz39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Dw8rb+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9AE35C2" w14:textId="77777777" w:rsidR="00B20028" w:rsidRDefault="00B20028">
                <w:pPr>
                  <w:spacing w:before="10"/>
                  <w:ind w:left="60"/>
                  <w:rPr>
                    <w:rFonts w:ascii="Times New Roman"/>
                    <w:sz w:val="24"/>
                  </w:rPr>
                </w:pPr>
              </w:p>
            </w:txbxContent>
          </v:textbox>
          <w10:wrap anchorx="page" anchory="page"/>
        </v:shape>
      </w:pict>
    </w:r>
    <w:r>
      <w:rPr>
        <w:noProof/>
      </w:rPr>
      <w:pict w14:anchorId="395440DB">
        <v:shape id="Zone de texte 6628" o:spid="_x0000_s1978" type="#_x0000_t202" style="position:absolute;margin-left:71.3pt;margin-top:706.9pt;width:7.9pt;height:49.5pt;z-index:-2516572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O3GI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437B849" w14:textId="77777777" w:rsidR="00A204AB" w:rsidRDefault="00A204AB">
                <w:pPr>
                  <w:spacing w:before="4"/>
                  <w:ind w:left="20"/>
                  <w:rPr>
                    <w:i/>
                    <w:sz w:val="26"/>
                  </w:rPr>
                </w:pPr>
              </w:p>
            </w:txbxContent>
          </v:textbox>
          <w10:wrap anchorx="page" anchory="page"/>
        </v:shape>
      </w:pict>
    </w:r>
    <w:r>
      <w:rPr>
        <w:noProof/>
      </w:rPr>
      <w:pict w14:anchorId="5C3BE30C">
        <v:shape id="Zone de texte 6627" o:spid="_x0000_s1977" type="#_x0000_t202" style="position:absolute;margin-left:71.3pt;margin-top:706.9pt;width:7.9pt;height:49.5pt;z-index:-251657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ag53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827951C"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68BF3B28">
        <v:shape id="Zone de texte 6626" o:spid="_x0000_s1976" type="#_x0000_t202" style="position:absolute;margin-left:71.3pt;margin-top:706.9pt;width:7.9pt;height:49.5pt;z-index:-2516572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VSTS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DE265F6" w14:textId="77777777" w:rsidR="00A204AB" w:rsidRDefault="00A204AB">
                <w:pPr>
                  <w:spacing w:before="10"/>
                  <w:ind w:left="60"/>
                  <w:rPr>
                    <w:rFonts w:ascii="Times New Roman"/>
                    <w:sz w:val="24"/>
                  </w:rPr>
                </w:pPr>
              </w:p>
            </w:txbxContent>
          </v:textbox>
          <w10:wrap anchorx="page" anchory="page"/>
        </v:shape>
      </w:pict>
    </w:r>
    <w:r>
      <w:rPr>
        <w:noProof/>
      </w:rPr>
      <w:pict w14:anchorId="4A45C41C">
        <v:shape id="Zone de texte 6625" o:spid="_x0000_s1975" type="#_x0000_t202" style="position:absolute;margin-left:512.65pt;margin-top:764.95pt;width:12pt;height:15.3pt;z-index:-251657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WQ1J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8F92A7C" w14:textId="77777777" w:rsidR="00B20028" w:rsidRDefault="00B20028">
                <w:pPr>
                  <w:spacing w:before="10"/>
                  <w:ind w:left="60"/>
                  <w:rPr>
                    <w:rFonts w:ascii="Times New Roman"/>
                    <w:sz w:val="24"/>
                  </w:rPr>
                </w:pPr>
              </w:p>
            </w:txbxContent>
          </v:textbox>
          <w10:wrap anchorx="page" anchory="page"/>
        </v:shape>
      </w:pict>
    </w:r>
    <w:r>
      <w:rPr>
        <w:noProof/>
      </w:rPr>
      <w:pict w14:anchorId="362C45C2">
        <v:shape id="Zone de texte 6624" o:spid="_x0000_s1974" type="#_x0000_t202" style="position:absolute;margin-left:71.3pt;margin-top:706.9pt;width:7.9pt;height:49.5pt;z-index:-251657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XkBs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37545AE" w14:textId="77777777" w:rsidR="00A204AB" w:rsidRDefault="00A204AB">
                <w:pPr>
                  <w:spacing w:before="4"/>
                  <w:ind w:left="20"/>
                  <w:rPr>
                    <w:i/>
                    <w:sz w:val="26"/>
                  </w:rPr>
                </w:pPr>
              </w:p>
            </w:txbxContent>
          </v:textbox>
          <w10:wrap anchorx="page" anchory="page"/>
        </v:shape>
      </w:pict>
    </w:r>
    <w:r>
      <w:rPr>
        <w:noProof/>
      </w:rPr>
      <w:pict w14:anchorId="0769F4CB">
        <v:shape id="Zone de texte 6623" o:spid="_x0000_s1973" type="#_x0000_t202" style="position:absolute;margin-left:71.3pt;margin-top:706.9pt;width:7.9pt;height:49.5pt;z-index:-2516572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FFD15B9" w14:textId="77777777" w:rsidR="00A204AB" w:rsidRDefault="00A204AB"/>
            </w:txbxContent>
          </v:textbox>
          <w10:wrap anchorx="page" anchory="page"/>
        </v:shape>
      </w:pict>
    </w:r>
    <w:r>
      <w:rPr>
        <w:noProof/>
      </w:rPr>
      <w:pict w14:anchorId="63ED6EFA">
        <v:shape id="Zone de texte 6622" o:spid="_x0000_s1972" type="#_x0000_t202" style="position:absolute;margin-left:512.65pt;margin-top:764.95pt;width:12pt;height:15.3pt;z-index:-2516572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2LS+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Mok7gkZwPmwIIQuCBz45/C&#10;Rgv4U4qBt66W9GOn0ErRffbcubSiJwNPxuZkKK/5aS2jFJN5HadV3gV025aRp/l5uOLGNS6LemJx&#10;ZMyblLUetz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4s2LS+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97574FB" w14:textId="77777777" w:rsidR="00625A80" w:rsidRDefault="00625A80">
                <w:pPr>
                  <w:spacing w:before="10"/>
                  <w:ind w:left="60"/>
                  <w:rPr>
                    <w:rFonts w:ascii="Times New Roman"/>
                    <w:sz w:val="24"/>
                  </w:rPr>
                </w:pPr>
              </w:p>
            </w:txbxContent>
          </v:textbox>
          <w10:wrap anchorx="page" anchory="page"/>
        </v:shape>
      </w:pict>
    </w:r>
    <w:r>
      <w:rPr>
        <w:noProof/>
      </w:rPr>
      <w:pict w14:anchorId="5FB532EC">
        <v:shape id="Zone de texte 6621" o:spid="_x0000_s1971" type="#_x0000_t202" style="position:absolute;margin-left:71.3pt;margin-top:706.9pt;width:7.9pt;height:49.5pt;z-index:-2516572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FB4CD5F" w14:textId="77777777" w:rsidR="00A204AB" w:rsidRDefault="00A204AB">
                <w:pPr>
                  <w:spacing w:before="4"/>
                  <w:ind w:left="20"/>
                  <w:rPr>
                    <w:i/>
                    <w:sz w:val="26"/>
                  </w:rPr>
                </w:pPr>
              </w:p>
            </w:txbxContent>
          </v:textbox>
          <w10:wrap anchorx="page" anchory="page"/>
        </v:shape>
      </w:pict>
    </w:r>
    <w:r>
      <w:rPr>
        <w:noProof/>
      </w:rPr>
      <w:pict w14:anchorId="73A8235B">
        <v:shape id="Zone de texte 6620" o:spid="_x0000_s1970" type="#_x0000_t202" style="position:absolute;margin-left:512.65pt;margin-top:764.95pt;width:12pt;height:15.3pt;z-index:-251657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A9BBB32" w14:textId="77777777" w:rsidR="00A204AB" w:rsidRDefault="00A204AB">
                <w:pPr>
                  <w:spacing w:before="4"/>
                  <w:ind w:left="20"/>
                  <w:rPr>
                    <w:i/>
                    <w:sz w:val="26"/>
                  </w:rPr>
                </w:pPr>
              </w:p>
            </w:txbxContent>
          </v:textbox>
          <w10:wrap anchorx="page" anchory="page"/>
        </v:shape>
      </w:pict>
    </w:r>
    <w:r>
      <w:rPr>
        <w:noProof/>
      </w:rPr>
      <w:pict w14:anchorId="369FBF66">
        <v:shape id="Zone de texte 6619" o:spid="_x0000_s1969" type="#_x0000_t202" style="position:absolute;margin-left:512.65pt;margin-top:764.95pt;width:12pt;height:15.3pt;z-index:-2516572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3972AB7" w14:textId="77777777" w:rsidR="00A204AB" w:rsidRDefault="00A204AB">
                <w:pPr>
                  <w:spacing w:before="4"/>
                  <w:ind w:left="20"/>
                  <w:rPr>
                    <w:i/>
                    <w:sz w:val="26"/>
                  </w:rPr>
                </w:pPr>
              </w:p>
            </w:txbxContent>
          </v:textbox>
          <w10:wrap anchorx="page" anchory="page"/>
        </v:shape>
      </w:pict>
    </w:r>
    <w:r>
      <w:rPr>
        <w:noProof/>
      </w:rPr>
      <w:pict w14:anchorId="19E841BE">
        <v:shape id="Zone de texte 6618" o:spid="_x0000_s1968" type="#_x0000_t202" style="position:absolute;margin-left:512.65pt;margin-top:764.95pt;width:12pt;height:15.3pt;z-index:-2516572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8E28BCE"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6EAA50B">
        <v:shape id="Zone de texte 6617" o:spid="_x0000_s1967" type="#_x0000_t202" style="position:absolute;margin-left:71.3pt;margin-top:706.9pt;width:7.9pt;height:49.5pt;z-index:-251657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6E0C473" w14:textId="77777777" w:rsidR="00A204AB" w:rsidRDefault="00A204AB"/>
            </w:txbxContent>
          </v:textbox>
          <w10:wrap anchorx="page" anchory="page"/>
        </v:shape>
      </w:pict>
    </w:r>
    <w:r>
      <w:rPr>
        <w:noProof/>
      </w:rPr>
      <w:pict w14:anchorId="277A9E72">
        <v:shape id="Zone de texte 6616" o:spid="_x0000_s1966" type="#_x0000_t202" style="position:absolute;margin-left:71.3pt;margin-top:706.9pt;width:7.9pt;height:49.5pt;z-index:-251657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X5+wEAAOMDAAAOAAAAZHJzL2Uyb0RvYy54bWysU8Fu2zAMvQ/YPwi6L3ZTLCu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m2abqaK02OPFD4a6EU0&#10;SomsKYGrwwOFSEYVp5RYy8G97bq0IJ174eDE6EnkI9+JeRh3o7AVE1nm76K4KGcH1ZEFIXBB5sY/&#10;hY0W8KcUA29dKenHXqGRovvkuHNxRU8GnozdyVBO89NSBikm8zZMq7z3aJuWkaf5ObjhxtU2iXpm&#10;MTPmTUpa562Pq/r7PWU9/8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Aclf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3E23191" w14:textId="77777777" w:rsidR="00A204AB" w:rsidRDefault="00A204AB">
                <w:pPr>
                  <w:spacing w:before="4"/>
                  <w:ind w:left="20"/>
                  <w:rPr>
                    <w:i/>
                    <w:sz w:val="26"/>
                  </w:rPr>
                </w:pPr>
              </w:p>
            </w:txbxContent>
          </v:textbox>
          <w10:wrap anchorx="page" anchory="page"/>
        </v:shape>
      </w:pict>
    </w:r>
    <w:r>
      <w:rPr>
        <w:noProof/>
      </w:rPr>
      <w:pict w14:anchorId="40FF26F8">
        <v:shape id="Zone de texte 6615" o:spid="_x0000_s1965" type="#_x0000_t202" style="position:absolute;margin-left:512.65pt;margin-top:764.95pt;width:12pt;height:15.3pt;z-index:-251657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6959023" w14:textId="77777777" w:rsidR="00B20028" w:rsidRDefault="00B20028">
                <w:pPr>
                  <w:spacing w:before="4"/>
                  <w:ind w:left="20"/>
                  <w:rPr>
                    <w:i/>
                    <w:sz w:val="26"/>
                  </w:rPr>
                </w:pPr>
              </w:p>
            </w:txbxContent>
          </v:textbox>
          <w10:wrap anchorx="page" anchory="page"/>
        </v:shape>
      </w:pict>
    </w:r>
    <w:r>
      <w:rPr>
        <w:noProof/>
      </w:rPr>
      <w:pict w14:anchorId="4CBF345D">
        <v:shape id="Zone de texte 6614" o:spid="_x0000_s1964" type="#_x0000_t202" style="position:absolute;margin-left:71.3pt;margin-top:706.9pt;width:7.9pt;height:49.5pt;z-index:-25165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t4f+wEAAOM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A1E1nm76K4KKeC+sCCELggc+Of&#10;wkYH+FOKkbeulPRjp9BI0X9y3Lm4oicDT0Z1MpTT/LSUQYrZvA3zKu882rZj5Hl+Dm64cY1Nop5Z&#10;HBnzJiWtx62Pq/r7PWU9/8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Cq3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34BA742" w14:textId="77777777" w:rsidR="00A204AB" w:rsidRDefault="00A204AB">
                <w:pPr>
                  <w:spacing w:before="10"/>
                  <w:ind w:left="60"/>
                  <w:rPr>
                    <w:rFonts w:ascii="Times New Roman"/>
                    <w:sz w:val="24"/>
                  </w:rPr>
                </w:pPr>
              </w:p>
            </w:txbxContent>
          </v:textbox>
          <w10:wrap anchorx="page" anchory="page"/>
        </v:shape>
      </w:pict>
    </w:r>
    <w:r>
      <w:rPr>
        <w:noProof/>
      </w:rPr>
      <w:pict w14:anchorId="6D0F1291">
        <v:shape id="Zone de texte 6613" o:spid="_x0000_s1963" type="#_x0000_t202" style="position:absolute;margin-left:512.65pt;margin-top:764.95pt;width:12pt;height:15.3pt;z-index:-251657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E8J9dX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12443694" w14:textId="77777777" w:rsidR="00A204AB" w:rsidRDefault="00A204AB">
                <w:pPr>
                  <w:spacing w:before="10"/>
                  <w:ind w:left="60"/>
                  <w:rPr>
                    <w:rFonts w:ascii="Times New Roman"/>
                    <w:sz w:val="24"/>
                  </w:rPr>
                </w:pPr>
              </w:p>
            </w:txbxContent>
          </v:textbox>
          <w10:wrap anchorx="page" anchory="page"/>
        </v:shape>
      </w:pict>
    </w:r>
    <w:r>
      <w:rPr>
        <w:noProof/>
      </w:rPr>
      <w:pict w14:anchorId="0FC1452C">
        <v:shape id="Zone de texte 6612" o:spid="_x0000_s1962" type="#_x0000_t202" style="position:absolute;margin-left:512.65pt;margin-top:764.95pt;width:12pt;height:15.3pt;z-index:-2516572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8+1+A+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7723CF0" w14:textId="77777777" w:rsidR="00B20028" w:rsidRDefault="00B20028">
                <w:pPr>
                  <w:spacing w:before="10"/>
                  <w:ind w:left="60"/>
                  <w:rPr>
                    <w:rFonts w:ascii="Times New Roman"/>
                    <w:sz w:val="24"/>
                  </w:rPr>
                </w:pPr>
              </w:p>
            </w:txbxContent>
          </v:textbox>
          <w10:wrap anchorx="page" anchory="page"/>
        </v:shape>
      </w:pict>
    </w:r>
    <w:r>
      <w:rPr>
        <w:noProof/>
      </w:rPr>
      <w:pict w14:anchorId="06CA1736">
        <v:shape id="Zone de texte 6611" o:spid="_x0000_s1961" type="#_x0000_t202" style="position:absolute;margin-left:512.65pt;margin-top:764.95pt;width:12pt;height:15.3pt;z-index:-251657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6CFB959" w14:textId="77777777" w:rsidR="00B20028" w:rsidRDefault="00B20028">
                <w:pPr>
                  <w:spacing w:before="10"/>
                  <w:ind w:left="60"/>
                  <w:rPr>
                    <w:rFonts w:ascii="Times New Roman"/>
                    <w:sz w:val="24"/>
                  </w:rPr>
                </w:pPr>
              </w:p>
            </w:txbxContent>
          </v:textbox>
          <w10:wrap anchorx="page" anchory="page"/>
        </v:shape>
      </w:pict>
    </w:r>
    <w:r>
      <w:rPr>
        <w:noProof/>
      </w:rPr>
      <w:pict w14:anchorId="18D7C3EC">
        <v:shape id="Zone de texte 6610" o:spid="_x0000_s1960" type="#_x0000_t202" style="position:absolute;margin-left:512.65pt;margin-top:764.95pt;width:12pt;height:15.3pt;z-index:-251657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64FAA70" w14:textId="77777777" w:rsidR="00A204AB" w:rsidRDefault="00A204AB">
                <w:pPr>
                  <w:spacing w:line="316" w:lineRule="exact"/>
                  <w:ind w:left="20"/>
                  <w:rPr>
                    <w:i/>
                    <w:sz w:val="26"/>
                  </w:rPr>
                </w:pPr>
              </w:p>
            </w:txbxContent>
          </v:textbox>
          <w10:wrap anchorx="page" anchory="page"/>
        </v:shape>
      </w:pict>
    </w:r>
    <w:r>
      <w:rPr>
        <w:noProof/>
      </w:rPr>
      <w:pict w14:anchorId="6540DAAA">
        <v:shape id="Zone de texte 6609" o:spid="_x0000_s1959" type="#_x0000_t202" style="position:absolute;margin-left:512.65pt;margin-top:764.95pt;width:12pt;height:15.3pt;z-index:-2516572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B072078" w14:textId="77777777" w:rsidR="00625A80" w:rsidRDefault="00625A80">
                <w:pPr>
                  <w:spacing w:before="10"/>
                  <w:ind w:left="60"/>
                  <w:rPr>
                    <w:rFonts w:ascii="Times New Roman"/>
                    <w:sz w:val="24"/>
                  </w:rPr>
                </w:pPr>
              </w:p>
            </w:txbxContent>
          </v:textbox>
          <w10:wrap anchorx="page" anchory="page"/>
        </v:shape>
      </w:pict>
    </w:r>
    <w:r>
      <w:rPr>
        <w:noProof/>
      </w:rPr>
      <w:pict w14:anchorId="16988C28">
        <v:shape id="Zone de texte 6608" o:spid="_x0000_s1958" type="#_x0000_t202" style="position:absolute;margin-left:512.65pt;margin-top:764.95pt;width:12pt;height:15.3pt;z-index:-2516572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48B8FCE" w14:textId="77777777" w:rsidR="00625A80" w:rsidRDefault="00625A80">
                <w:pPr>
                  <w:spacing w:before="10"/>
                  <w:ind w:left="60"/>
                  <w:rPr>
                    <w:rFonts w:ascii="Times New Roman"/>
                    <w:sz w:val="24"/>
                  </w:rPr>
                </w:pPr>
              </w:p>
            </w:txbxContent>
          </v:textbox>
          <w10:wrap anchorx="page" anchory="page"/>
        </v:shape>
      </w:pict>
    </w:r>
    <w:r>
      <w:rPr>
        <w:noProof/>
      </w:rPr>
      <w:pict w14:anchorId="0DC32038">
        <v:shape id="Zone de texte 6607" o:spid="_x0000_s1957" type="#_x0000_t202" style="position:absolute;margin-left:512.65pt;margin-top:764.95pt;width:12pt;height:15.3pt;z-index:-2516573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8BC31B8" w14:textId="77777777" w:rsidR="00625A80" w:rsidRDefault="00625A80">
                <w:pPr>
                  <w:spacing w:before="10"/>
                  <w:ind w:left="60"/>
                  <w:rPr>
                    <w:rFonts w:ascii="Times New Roman"/>
                    <w:sz w:val="24"/>
                  </w:rPr>
                </w:pPr>
              </w:p>
            </w:txbxContent>
          </v:textbox>
          <w10:wrap anchorx="page" anchory="page"/>
        </v:shape>
      </w:pict>
    </w:r>
    <w:r>
      <w:rPr>
        <w:noProof/>
      </w:rPr>
      <w:pict w14:anchorId="6C08C8BD">
        <v:shape id="Zone de texte 6606" o:spid="_x0000_s1956" type="#_x0000_t202" style="position:absolute;margin-left:512.65pt;margin-top:764.95pt;width:12pt;height:15.3pt;z-index:-2516574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8972D75" w14:textId="77777777" w:rsidR="00A204AB" w:rsidRDefault="00A204AB"/>
            </w:txbxContent>
          </v:textbox>
          <w10:wrap anchorx="page" anchory="page"/>
        </v:shape>
      </w:pict>
    </w:r>
    <w:r>
      <w:rPr>
        <w:noProof/>
      </w:rPr>
      <w:pict w14:anchorId="3223B20A">
        <v:shape id="Zone de texte 6605" o:spid="_x0000_s1955" type="#_x0000_t202" style="position:absolute;margin-left:512.65pt;margin-top:764.95pt;width:12pt;height:15.3pt;z-index:-2516574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0F1A5FA" w14:textId="77777777" w:rsidR="00625A80" w:rsidRDefault="00625A80"/>
            </w:txbxContent>
          </v:textbox>
          <w10:wrap anchorx="page" anchory="page"/>
        </v:shape>
      </w:pict>
    </w:r>
    <w:r>
      <w:rPr>
        <w:noProof/>
      </w:rPr>
      <w:pict w14:anchorId="3492933D">
        <v:shape id="Zone de texte 6604" o:spid="_x0000_s1954" type="#_x0000_t202" style="position:absolute;margin-left:512.65pt;margin-top:764.95pt;width:12pt;height:15.3pt;z-index:-2516574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D443887" w14:textId="77777777" w:rsidR="00625A80" w:rsidRDefault="00625A80"/>
            </w:txbxContent>
          </v:textbox>
          <w10:wrap anchorx="page" anchory="page"/>
        </v:shape>
      </w:pict>
    </w:r>
    <w:r>
      <w:rPr>
        <w:noProof/>
      </w:rPr>
      <w:pict w14:anchorId="6CDED532">
        <v:shape id="Zone de texte 6603" o:spid="_x0000_s1953" type="#_x0000_t202" style="position:absolute;margin-left:71.3pt;margin-top:706.9pt;width:7.9pt;height:49.5pt;z-index:-25165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18462EE" w14:textId="77777777" w:rsidR="00A204AB" w:rsidRDefault="00A204AB"/>
            </w:txbxContent>
          </v:textbox>
          <w10:wrap anchorx="page" anchory="page"/>
        </v:shape>
      </w:pict>
    </w:r>
    <w:r>
      <w:rPr>
        <w:noProof/>
      </w:rPr>
      <w:pict w14:anchorId="573A5B3D">
        <v:shape id="Zone de texte 6602" o:spid="_x0000_s1952" type="#_x0000_t202" style="position:absolute;margin-left:512.65pt;margin-top:764.95pt;width:12pt;height:15.3pt;z-index:-2516574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hh2+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y8WWVySswFzYEEIXJC58U9h&#10;owX8KcXAW1dL+rFTaKXoPnvuXFrRk4EnY3MylNf8tJZRism8jtMq7wK6bcvI0/w8XHHjGpdFPbE4&#10;MuZNylqPW59W9fd7znr6m6tf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wIhh2+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4A0C8EE" w14:textId="77777777" w:rsidR="00625A80" w:rsidRDefault="00625A80"/>
            </w:txbxContent>
          </v:textbox>
          <w10:wrap anchorx="page" anchory="page"/>
        </v:shape>
      </w:pict>
    </w:r>
    <w:r>
      <w:rPr>
        <w:noProof/>
      </w:rPr>
      <w:pict w14:anchorId="5CB78502">
        <v:shape id="Zone de texte 6601" o:spid="_x0000_s1951" type="#_x0000_t202" style="position:absolute;margin-left:71.3pt;margin-top:706.9pt;width:7.9pt;height:49.5pt;z-index:-2516574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azn4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89AC94B" w14:textId="77777777" w:rsidR="00A204AB" w:rsidRDefault="00A204AB">
                <w:pPr>
                  <w:spacing w:before="10"/>
                  <w:ind w:left="60"/>
                  <w:rPr>
                    <w:rFonts w:ascii="Times New Roman"/>
                    <w:sz w:val="24"/>
                  </w:rPr>
                </w:pPr>
              </w:p>
            </w:txbxContent>
          </v:textbox>
          <w10:wrap anchorx="page" anchory="page"/>
        </v:shape>
      </w:pict>
    </w:r>
    <w:r>
      <w:rPr>
        <w:noProof/>
      </w:rPr>
      <w:pict w14:anchorId="4F3F1A34">
        <v:shape id="Zone de texte 6600" o:spid="_x0000_s1950" type="#_x0000_t202" style="position:absolute;margin-left:71.3pt;margin-top:706.9pt;width:7.9pt;height:49.5pt;z-index:-2516574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VBNd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4306F04" w14:textId="77777777" w:rsidR="00A204AB" w:rsidRDefault="00A204AB"/>
            </w:txbxContent>
          </v:textbox>
          <w10:wrap anchorx="page" anchory="page"/>
        </v:shape>
      </w:pict>
    </w:r>
    <w:r>
      <w:rPr>
        <w:noProof/>
      </w:rPr>
      <w:pict w14:anchorId="3E9E0688">
        <v:shape id="Zone de texte 6599" o:spid="_x0000_s1949" type="#_x0000_t202" style="position:absolute;margin-left:71.3pt;margin-top:706.9pt;width:7.9pt;height:49.5pt;z-index:-2516574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2aEK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F1B9BD6" w14:textId="77777777" w:rsidR="00A204AB" w:rsidRDefault="00A204AB"/>
            </w:txbxContent>
          </v:textbox>
          <w10:wrap anchorx="page" anchory="page"/>
        </v:shape>
      </w:pict>
    </w:r>
    <w:r>
      <w:rPr>
        <w:noProof/>
      </w:rPr>
      <w:pict w14:anchorId="48C33CB7">
        <v:shape id="Zone de texte 6598" o:spid="_x0000_s1948" type="#_x0000_t202" style="position:absolute;margin-left:512.65pt;margin-top:764.95pt;width:12pt;height:15.3pt;z-index:-2516574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416D590" w14:textId="77777777" w:rsidR="00A204AB" w:rsidRDefault="00A204AB">
                <w:pPr>
                  <w:spacing w:before="10"/>
                  <w:ind w:left="60"/>
                  <w:rPr>
                    <w:rFonts w:ascii="Times New Roman"/>
                    <w:sz w:val="24"/>
                  </w:rPr>
                </w:pPr>
              </w:p>
            </w:txbxContent>
          </v:textbox>
          <w10:wrap anchorx="page" anchory="page"/>
        </v:shape>
      </w:pict>
    </w:r>
    <w:r>
      <w:rPr>
        <w:noProof/>
      </w:rPr>
      <w:pict w14:anchorId="306FA44A">
        <v:shape id="Zone de texte 6597" o:spid="_x0000_s1947" type="#_x0000_t202" style="position:absolute;margin-left:71.3pt;margin-top:706.9pt;width:7.9pt;height:49.5pt;z-index:-2516574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23BA569" w14:textId="77777777" w:rsidR="00A204AB" w:rsidRDefault="00A204AB"/>
            </w:txbxContent>
          </v:textbox>
          <w10:wrap anchorx="page" anchory="page"/>
        </v:shape>
      </w:pict>
    </w:r>
    <w:r>
      <w:rPr>
        <w:noProof/>
      </w:rPr>
      <w:pict w14:anchorId="188DBFFB">
        <v:shape id="Zone de texte 6596" o:spid="_x0000_s1946" type="#_x0000_t202" style="position:absolute;margin-left:71.3pt;margin-top:706.9pt;width:7.9pt;height:49.5pt;z-index:-2516574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iN71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4F136C0" w14:textId="77777777" w:rsidR="00A204AB" w:rsidRDefault="00A204AB">
                <w:pPr>
                  <w:spacing w:before="4"/>
                  <w:ind w:left="20"/>
                  <w:rPr>
                    <w:i/>
                    <w:sz w:val="26"/>
                  </w:rPr>
                </w:pPr>
              </w:p>
            </w:txbxContent>
          </v:textbox>
          <w10:wrap anchorx="page" anchory="page"/>
        </v:shape>
      </w:pict>
    </w:r>
    <w:r>
      <w:rPr>
        <w:noProof/>
      </w:rPr>
      <w:pict w14:anchorId="31508AFE">
        <v:shape id="Zone de texte 6595" o:spid="_x0000_s1945" type="#_x0000_t202" style="position:absolute;margin-left:512.65pt;margin-top:764.95pt;width:12pt;height:15.3pt;z-index:-2516574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294CCA9" w14:textId="77777777" w:rsidR="00A204AB" w:rsidRDefault="00A204AB"/>
            </w:txbxContent>
          </v:textbox>
          <w10:wrap anchorx="page" anchory="page"/>
        </v:shape>
      </w:pict>
    </w:r>
    <w:r>
      <w:rPr>
        <w:noProof/>
      </w:rPr>
      <w:pict w14:anchorId="495D1812">
        <v:shape id="Zone de texte 6594" o:spid="_x0000_s1944" type="#_x0000_t202" style="position:absolute;margin-left:71.3pt;margin-top:706.9pt;width:7.9pt;height:49.5pt;z-index:-251657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g7pL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8DD97C3" w14:textId="77777777" w:rsidR="00A204AB" w:rsidRDefault="00A204AB"/>
            </w:txbxContent>
          </v:textbox>
          <w10:wrap anchorx="page" anchory="page"/>
        </v:shape>
      </w:pict>
    </w:r>
    <w:r>
      <w:rPr>
        <w:noProof/>
      </w:rPr>
      <w:pict w14:anchorId="2FE90C02">
        <v:shape id="Zone de texte 6593" o:spid="_x0000_s1943" type="#_x0000_t202" style="position:absolute;margin-left:512.65pt;margin-top:764.95pt;width:12pt;height:15.3pt;z-index:-2516574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9x+gEAAOMDAAAOAAAAZHJzL2Uyb0RvYy54bWysU1FvEzEMfkfiP0R5p3ftBo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v56cVlyRHNo/u7yYp6nW6jq9DggxY8WepGM&#10;WiJryuBqf08xkVHVKSXV8nDnui4vSOefOTgxeTL5xPfIPI6bUTjDxRcXuXS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HmI9x+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D0B4F03" w14:textId="77777777" w:rsidR="00A204AB" w:rsidRDefault="00A204AB">
                <w:pPr>
                  <w:spacing w:before="4"/>
                  <w:ind w:left="20"/>
                  <w:rPr>
                    <w:i/>
                    <w:sz w:val="26"/>
                  </w:rPr>
                </w:pPr>
              </w:p>
            </w:txbxContent>
          </v:textbox>
          <w10:wrap anchorx="page" anchory="page"/>
        </v:shape>
      </w:pict>
    </w:r>
    <w:r>
      <w:rPr>
        <w:noProof/>
      </w:rPr>
      <w:pict w14:anchorId="28FC7313">
        <v:shape id="Zone de texte 6592" o:spid="_x0000_s1942" type="#_x0000_t202" style="position:absolute;margin-left:512.65pt;margin-top:764.95pt;width:12pt;height:15.3pt;z-index:-2516574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iUk+gEAAOMDAAAOAAAAZHJzL2Uyb0RvYy54bWysU1FvEzEMfkfiP0R5p3ftBo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v56cVlyRHNo/u7yYp6nW6jq9DggxY8WepGM&#10;WiJryuBqf08xkVHVKSXV8nDnui4vSOefOTgxeTL5xPfIPI6bUTjDxRcXWVy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0aiUk+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C0B18B1" w14:textId="77777777" w:rsidR="00A204AB" w:rsidRDefault="00A204AB">
                <w:pPr>
                  <w:spacing w:before="4"/>
                  <w:ind w:left="20"/>
                  <w:rPr>
                    <w:i/>
                    <w:sz w:val="26"/>
                  </w:rPr>
                </w:pPr>
              </w:p>
            </w:txbxContent>
          </v:textbox>
          <w10:wrap anchorx="page" anchory="page"/>
        </v:shape>
      </w:pict>
    </w:r>
    <w:r>
      <w:rPr>
        <w:noProof/>
      </w:rPr>
      <w:pict w14:anchorId="1F51CA8D">
        <v:shape id="Zone de texte 6591" o:spid="_x0000_s1941" type="#_x0000_t202" style="position:absolute;margin-left:512.65pt;margin-top:764.95pt;width:12pt;height:15.3pt;z-index:-2516574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F1749A2" w14:textId="77777777" w:rsidR="00A204AB" w:rsidRDefault="00A204AB"/>
            </w:txbxContent>
          </v:textbox>
          <w10:wrap anchorx="page" anchory="page"/>
        </v:shape>
      </w:pict>
    </w:r>
    <w:r>
      <w:rPr>
        <w:noProof/>
      </w:rPr>
      <w:pict w14:anchorId="7695049F">
        <v:shape id="Zone de texte 6590" o:spid="_x0000_s1940" type="#_x0000_t202" style="position:absolute;margin-left:71.3pt;margin-top:706.9pt;width:7.9pt;height:49.5pt;z-index:-2516574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QiC+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E5kvFlFclFNBvWdBCFyQufFP&#10;YaMD/CPFyFtXSvq9VWik6L867lxc0ZOBJ6M6GcppflrKIMXBvAmHVd56tG3HyIf5ObjmxjU2iXpi&#10;cWTMm5S0Hrc+rurze8p6+pv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EJCI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40499E1" w14:textId="77777777" w:rsidR="00625A80" w:rsidRDefault="00625A80">
                <w:pPr>
                  <w:spacing w:before="10"/>
                  <w:ind w:left="60"/>
                  <w:rPr>
                    <w:rFonts w:ascii="Times New Roman"/>
                    <w:sz w:val="24"/>
                  </w:rPr>
                </w:pPr>
              </w:p>
            </w:txbxContent>
          </v:textbox>
          <w10:wrap anchorx="page" anchory="page"/>
        </v:shape>
      </w:pict>
    </w:r>
    <w:r>
      <w:rPr>
        <w:noProof/>
      </w:rPr>
      <w:pict w14:anchorId="47794623">
        <v:shape id="Zone de texte 6589" o:spid="_x0000_s1939" type="#_x0000_t202" style="position:absolute;margin-left:71.3pt;margin-top:706.9pt;width:7.9pt;height:49.5pt;z-index:-2516574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3x+wEAAOMDAAAOAAAAZHJzL2Uyb0RvYy54bWysU8Fu2zAMvQ/YPwi6L3aTLSi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SFNN1PF6bFHCp8N9CIa&#10;pUTWlMDV/p5CJKOKU0qs5eDOdl1akM49c3Bi9CTyke/EPIzbUdiKicwX76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nSLf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35EE993" w14:textId="77777777" w:rsidR="00625A80" w:rsidRDefault="00625A80">
                <w:pPr>
                  <w:spacing w:before="10"/>
                  <w:ind w:left="60"/>
                  <w:rPr>
                    <w:rFonts w:ascii="Times New Roman"/>
                    <w:sz w:val="24"/>
                  </w:rPr>
                </w:pPr>
              </w:p>
            </w:txbxContent>
          </v:textbox>
          <w10:wrap anchorx="page" anchory="page"/>
        </v:shape>
      </w:pict>
    </w:r>
    <w:r>
      <w:rPr>
        <w:noProof/>
      </w:rPr>
      <w:pict w14:anchorId="142A4A7C">
        <v:shape id="Zone de texte 6588" o:spid="_x0000_s1938" type="#_x0000_t202" style="position:absolute;margin-left:512.65pt;margin-top:764.95pt;width:12pt;height:15.3pt;z-index:-2516574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67A4915" w14:textId="77777777" w:rsidR="00625A80" w:rsidRDefault="00625A80"/>
            </w:txbxContent>
          </v:textbox>
          <w10:wrap anchorx="page" anchory="page"/>
        </v:shape>
      </w:pict>
    </w:r>
    <w:r>
      <w:rPr>
        <w:noProof/>
      </w:rPr>
      <w:pict w14:anchorId="782FCDA8">
        <v:shape id="Zone de texte 6587" o:spid="_x0000_s1937" type="#_x0000_t202" style="position:absolute;margin-left:71.3pt;margin-top:706.9pt;width:7.9pt;height:49.5pt;z-index:-2516574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3ha+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E5kvllFclFNBvWdBCFyQufFP&#10;YaMD/CPFyFtXSvq9VWik6L867lxc0ZOBJ6M6GcppflrKIMXBvAmHVd56tG3HyIf5ObjmxjU2iXpi&#10;cWTMm5S0Hrc+rurze8p6+pv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83eF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513BD8E" w14:textId="77777777" w:rsidR="00A204AB" w:rsidRDefault="00A204AB"/>
            </w:txbxContent>
          </v:textbox>
          <w10:wrap anchorx="page" anchory="page"/>
        </v:shape>
      </w:pict>
    </w:r>
    <w:r>
      <w:rPr>
        <w:noProof/>
      </w:rPr>
      <w:pict w14:anchorId="4CE014F8">
        <v:shape id="Zone de texte 6586" o:spid="_x0000_s1936" type="#_x0000_t202" style="position:absolute;margin-left:512.65pt;margin-top:764.95pt;width:12pt;height:15.3pt;z-index:-2516574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9DqgL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A705976" w14:textId="77777777" w:rsidR="00A204AB" w:rsidRDefault="00A204AB"/>
            </w:txbxContent>
          </v:textbox>
          <w10:wrap anchorx="page" anchory="page"/>
        </v:shape>
      </w:pict>
    </w:r>
    <w:r>
      <w:rPr>
        <w:noProof/>
      </w:rPr>
      <w:pict w14:anchorId="740ACD0F">
        <v:shape id="Zone de texte 6585" o:spid="_x0000_s1935" type="#_x0000_t202" style="position:absolute;margin-left:512.65pt;margin-top:764.95pt;width:12pt;height:15.3pt;z-index:-2516574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83A63F3" w14:textId="77777777" w:rsidR="00A204AB" w:rsidRDefault="00A204AB"/>
            </w:txbxContent>
          </v:textbox>
          <w10:wrap anchorx="page" anchory="page"/>
        </v:shape>
      </w:pict>
    </w:r>
    <w:r>
      <w:rPr>
        <w:noProof/>
      </w:rPr>
      <w:pict w14:anchorId="3BE7D37B">
        <v:shape id="Zone de texte 6584" o:spid="_x0000_s1934" type="#_x0000_t202" style="position:absolute;margin-left:512.65pt;margin-top:764.95pt;width:12pt;height:15.3pt;z-index:-2516574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2F17C91" w14:textId="77777777" w:rsidR="00A204AB" w:rsidRDefault="00A204AB">
                <w:pPr>
                  <w:spacing w:before="10"/>
                  <w:ind w:left="60"/>
                  <w:rPr>
                    <w:rFonts w:ascii="Times New Roman"/>
                    <w:sz w:val="24"/>
                  </w:rPr>
                </w:pPr>
              </w:p>
            </w:txbxContent>
          </v:textbox>
          <w10:wrap anchorx="page" anchory="page"/>
        </v:shape>
      </w:pict>
    </w:r>
    <w:r>
      <w:rPr>
        <w:noProof/>
      </w:rPr>
      <w:pict w14:anchorId="618F4C15">
        <v:shape id="Zone de texte 6583" o:spid="_x0000_s1933" type="#_x0000_t202" style="position:absolute;margin-left:512.65pt;margin-top:764.95pt;width:12pt;height:15.3pt;z-index:-25165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wU+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zOPJC7J2YA5sCAELsjc+Kew&#10;0QL+lGLgrasl/dgptFJ0nz13Lq3oycCTsTkZymt+WssoxWRex2mVdwHdtmXkaX4errhxjcuinlgc&#10;GfMmZa3HrU+r+vs9Zz39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aZEwU+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82145E3" w14:textId="77777777" w:rsidR="00A204AB" w:rsidRDefault="00A204AB">
                <w:pPr>
                  <w:spacing w:before="10"/>
                  <w:ind w:left="60"/>
                  <w:rPr>
                    <w:rFonts w:ascii="Times New Roman"/>
                    <w:sz w:val="24"/>
                  </w:rPr>
                </w:pPr>
              </w:p>
            </w:txbxContent>
          </v:textbox>
          <w10:wrap anchorx="page" anchory="page"/>
        </v:shape>
      </w:pict>
    </w:r>
    <w:r>
      <w:rPr>
        <w:noProof/>
      </w:rPr>
      <w:pict w14:anchorId="55F92AAF">
        <v:shape id="Zone de texte 6582" o:spid="_x0000_s1932" type="#_x0000_t202" style="position:absolute;margin-left:512.65pt;margin-top:764.95pt;width:12pt;height:15.3pt;z-index:-2516574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uZB+gEAAOM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xcWXqyQuyimhOrIgBC7I3Pin&#10;sNEA/pKi560rJP3cKzRStF8ddy6u6MnAk1GeDOU0Py1kkGI0r8K4ynuPdtcw8jg/B5fcuNomUU8s&#10;Jsa8SUnrtPVxVf+8p6ynv7n5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pluZB+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F132E0F" w14:textId="77777777" w:rsidR="00A204AB" w:rsidRDefault="00A204AB">
                <w:pPr>
                  <w:spacing w:before="10"/>
                  <w:ind w:left="60"/>
                  <w:rPr>
                    <w:rFonts w:ascii="Times New Roman"/>
                    <w:sz w:val="24"/>
                  </w:rPr>
                </w:pPr>
              </w:p>
            </w:txbxContent>
          </v:textbox>
          <w10:wrap anchorx="page" anchory="page"/>
        </v:shape>
      </w:pict>
    </w:r>
    <w:r>
      <w:rPr>
        <w:noProof/>
      </w:rPr>
      <w:pict w14:anchorId="659EBB58">
        <v:shape id="Zone de texte 6581" o:spid="_x0000_s1931" type="#_x0000_t202" style="position:absolute;margin-left:512.65pt;margin-top:764.95pt;width:12pt;height:15.3pt;z-index:-2516574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6A4C5F3" w14:textId="77777777" w:rsidR="00A204AB" w:rsidRDefault="00A204AB">
                <w:pPr>
                  <w:spacing w:before="10"/>
                  <w:ind w:left="60"/>
                  <w:rPr>
                    <w:rFonts w:ascii="Times New Roman"/>
                    <w:sz w:val="24"/>
                  </w:rPr>
                </w:pPr>
              </w:p>
            </w:txbxContent>
          </v:textbox>
          <w10:wrap anchorx="page" anchory="page"/>
        </v:shape>
      </w:pict>
    </w:r>
    <w:r>
      <w:rPr>
        <w:noProof/>
      </w:rPr>
      <w:pict w14:anchorId="45DE7BCD">
        <v:shape id="_x0000_s1930" type="#_x0000_t202" alt="" style="position:absolute;margin-left:71.3pt;margin-top:706.9pt;width:7.9pt;height:49.5pt;z-index:-25165743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930" inset="0,0,0,0">
            <w:txbxContent>
              <w:p w14:paraId="06F3069C" w14:textId="77777777" w:rsidR="00625A80" w:rsidRDefault="00625A80">
                <w:pPr>
                  <w:spacing w:before="10"/>
                  <w:ind w:left="60"/>
                  <w:rPr>
                    <w:rFonts w:ascii="Times New Roman"/>
                    <w:sz w:val="24"/>
                  </w:rPr>
                </w:pPr>
              </w:p>
            </w:txbxContent>
          </v:textbox>
          <w10:wrap anchorx="page" anchory="page"/>
        </v:shape>
      </w:pict>
    </w:r>
    <w:r>
      <w:rPr>
        <w:noProof/>
      </w:rPr>
      <w:pict w14:anchorId="528ED118">
        <v:shape id="Zone de texte 6579" o:spid="_x0000_s1929" type="#_x0000_t202" style="position:absolute;margin-left:512.65pt;margin-top:764.95pt;width:12pt;height:15.3pt;z-index:-251657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445A555" w14:textId="77777777" w:rsidR="00A204AB" w:rsidRDefault="00A204AB">
                <w:pPr>
                  <w:spacing w:before="4"/>
                  <w:ind w:left="20"/>
                  <w:rPr>
                    <w:i/>
                    <w:sz w:val="26"/>
                  </w:rPr>
                </w:pPr>
              </w:p>
            </w:txbxContent>
          </v:textbox>
          <w10:wrap anchorx="page" anchory="page"/>
        </v:shape>
      </w:pict>
    </w:r>
    <w:r>
      <w:rPr>
        <w:noProof/>
      </w:rPr>
      <w:pict w14:anchorId="045D2796">
        <v:shape id="Zone de texte 6578" o:spid="_x0000_s1928" type="#_x0000_t202" style="position:absolute;margin-left:512.65pt;margin-top:764.95pt;width:12pt;height:15.3pt;z-index:-251657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9B5F3E8" w14:textId="77777777" w:rsidR="00A204AB" w:rsidRDefault="00A204AB">
                <w:pPr>
                  <w:spacing w:before="4"/>
                  <w:ind w:left="20"/>
                  <w:rPr>
                    <w:i/>
                    <w:sz w:val="26"/>
                  </w:rPr>
                </w:pPr>
              </w:p>
            </w:txbxContent>
          </v:textbox>
          <w10:wrap anchorx="page" anchory="page"/>
        </v:shape>
      </w:pict>
    </w:r>
    <w:r>
      <w:rPr>
        <w:noProof/>
      </w:rPr>
      <w:pict w14:anchorId="66306D06">
        <v:shape id="Zone de texte 6577" o:spid="_x0000_s1927" type="#_x0000_t202" style="position:absolute;margin-left:512.65pt;margin-top:764.95pt;width:12pt;height:15.3pt;z-index:-2516572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517FE41" w14:textId="77777777" w:rsidR="00625A80" w:rsidRDefault="00625A80"/>
            </w:txbxContent>
          </v:textbox>
          <w10:wrap anchorx="page" anchory="page"/>
        </v:shape>
      </w:pict>
    </w:r>
    <w:r>
      <w:rPr>
        <w:noProof/>
      </w:rPr>
      <w:pict w14:anchorId="7642C199">
        <v:shape id="Zone de texte 6576" o:spid="_x0000_s1926" type="#_x0000_t202" style="position:absolute;margin-left:512.65pt;margin-top:764.95pt;width:12pt;height:15.3pt;z-index:-2516574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394A46B" w14:textId="77777777" w:rsidR="00A204AB" w:rsidRDefault="00A204AB">
                <w:pPr>
                  <w:spacing w:before="4"/>
                  <w:ind w:left="20"/>
                  <w:rPr>
                    <w:i/>
                    <w:sz w:val="26"/>
                  </w:rPr>
                </w:pPr>
              </w:p>
            </w:txbxContent>
          </v:textbox>
          <w10:wrap anchorx="page" anchory="page"/>
        </v:shape>
      </w:pict>
    </w:r>
    <w:r>
      <w:rPr>
        <w:noProof/>
      </w:rPr>
      <w:pict w14:anchorId="103B1819">
        <v:shape id="Zone de texte 6575" o:spid="_x0000_s1925" type="#_x0000_t202" style="position:absolute;margin-left:512.65pt;margin-top:764.95pt;width:12pt;height:15.3pt;z-index:-251657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BEED48B" w14:textId="77777777" w:rsidR="00A204AB" w:rsidRDefault="00A204AB">
                <w:pPr>
                  <w:spacing w:before="4"/>
                  <w:ind w:left="20"/>
                  <w:rPr>
                    <w:i/>
                    <w:sz w:val="26"/>
                  </w:rPr>
                </w:pPr>
              </w:p>
            </w:txbxContent>
          </v:textbox>
          <w10:wrap anchorx="page" anchory="page"/>
        </v:shape>
      </w:pict>
    </w:r>
    <w:r>
      <w:rPr>
        <w:noProof/>
      </w:rPr>
      <w:pict w14:anchorId="3519DFB6">
        <v:shape id="Zone de texte 6574" o:spid="_x0000_s1924" type="#_x0000_t202" style="position:absolute;margin-left:512.65pt;margin-top:764.95pt;width:12pt;height:15.3pt;z-index:-251657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7EAB8B8" w14:textId="77777777" w:rsidR="00625A80" w:rsidRDefault="00625A80"/>
            </w:txbxContent>
          </v:textbox>
          <w10:wrap anchorx="page" anchory="page"/>
        </v:shape>
      </w:pict>
    </w:r>
    <w:r>
      <w:rPr>
        <w:noProof/>
      </w:rPr>
      <w:pict w14:anchorId="110E941E">
        <v:shape id="_x0000_s1923" type="#_x0000_t202" alt="" style="position:absolute;margin-left:512.65pt;margin-top:764.95pt;width:12pt;height:15.3pt;z-index:-25165744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923" inset="0,0,0,0">
            <w:txbxContent>
              <w:p w14:paraId="45C35F6A" w14:textId="77777777" w:rsidR="00625A80" w:rsidRDefault="00625A80"/>
            </w:txbxContent>
          </v:textbox>
          <w10:wrap anchorx="page" anchory="page"/>
        </v:shape>
      </w:pict>
    </w:r>
    <w:r>
      <w:rPr>
        <w:noProof/>
      </w:rPr>
      <w:pict w14:anchorId="735E4095">
        <v:shape id="Zone de texte 6572" o:spid="_x0000_s1922" type="#_x0000_t202" style="position:absolute;margin-left:71.3pt;margin-top:706.9pt;width:7.9pt;height:49.5pt;z-index:-2516572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1AD69AA" w14:textId="77777777" w:rsidR="00A204AB" w:rsidRDefault="00A204AB"/>
            </w:txbxContent>
          </v:textbox>
          <w10:wrap anchorx="page" anchory="page"/>
        </v:shape>
      </w:pict>
    </w:r>
    <w:r>
      <w:rPr>
        <w:noProof/>
      </w:rPr>
      <w:pict w14:anchorId="10E33A8C">
        <v:shape id="Zone de texte 6571" o:spid="_x0000_s1921" type="#_x0000_t202" style="position:absolute;margin-left:512.65pt;margin-top:764.95pt;width:12pt;height:15.3pt;z-index:-2516572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AC2E92C" w14:textId="77777777" w:rsidR="00A204AB" w:rsidRDefault="00A204AB"/>
            </w:txbxContent>
          </v:textbox>
          <w10:wrap anchorx="page" anchory="page"/>
        </v:shape>
      </w:pict>
    </w:r>
    <w:r>
      <w:rPr>
        <w:noProof/>
      </w:rPr>
      <w:pict w14:anchorId="2AE7C2D4">
        <v:shape id="Zone de texte 6570" o:spid="_x0000_s1920" type="#_x0000_t202" style="position:absolute;margin-left:71.3pt;margin-top:706.9pt;width:7.9pt;height:49.5pt;z-index:-25165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i99r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7E422CE" w14:textId="77777777" w:rsidR="00A204AB" w:rsidRDefault="00A204AB">
                <w:pPr>
                  <w:spacing w:before="10"/>
                  <w:ind w:left="60"/>
                  <w:rPr>
                    <w:rFonts w:ascii="Times New Roman"/>
                    <w:sz w:val="24"/>
                  </w:rPr>
                </w:pPr>
              </w:p>
            </w:txbxContent>
          </v:textbox>
          <w10:wrap anchorx="page" anchory="page"/>
        </v:shape>
      </w:pict>
    </w:r>
    <w:r>
      <w:rPr>
        <w:noProof/>
      </w:rPr>
      <w:pict w14:anchorId="41065991">
        <v:shape id="Zone de texte 6569" o:spid="_x0000_s1919" type="#_x0000_t202" style="position:absolute;margin-left:71.3pt;margin-top:706.9pt;width:7.9pt;height:49.5pt;z-index:-2516572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PG+wEAAOMDAAAOAAAAZHJzL2Uyb0RvYy54bWysU8Fu2zAMvQ/YPwi6L3bTNS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OYXH6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Bm08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F204117" w14:textId="77777777" w:rsidR="00A204AB" w:rsidRDefault="00A204AB">
                <w:pPr>
                  <w:spacing w:before="10"/>
                  <w:ind w:left="60"/>
                  <w:rPr>
                    <w:rFonts w:ascii="Times New Roman"/>
                    <w:sz w:val="24"/>
                  </w:rPr>
                </w:pPr>
              </w:p>
            </w:txbxContent>
          </v:textbox>
          <w10:wrap anchorx="page" anchory="page"/>
        </v:shape>
      </w:pict>
    </w:r>
    <w:r>
      <w:rPr>
        <w:noProof/>
      </w:rPr>
      <w:pict w14:anchorId="6F6E5181">
        <v:shape id="Zone de texte 6568" o:spid="_x0000_s1918" type="#_x0000_t202" style="position:absolute;margin-left:512.65pt;margin-top:764.95pt;width:12pt;height:15.3pt;z-index:-251657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E334626" w14:textId="77777777" w:rsidR="00A204AB" w:rsidRDefault="00A204AB"/>
            </w:txbxContent>
          </v:textbox>
          <w10:wrap anchorx="page" anchory="page"/>
        </v:shape>
      </w:pict>
    </w:r>
    <w:r>
      <w:rPr>
        <w:noProof/>
      </w:rPr>
      <w:pict w14:anchorId="34359033">
        <v:shape id="Zone de texte 6567" o:spid="_x0000_s1917" type="#_x0000_t202" style="position:absolute;margin-left:71.3pt;margin-top:706.9pt;width:7.9pt;height:49.5pt;z-index:-2516572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aDhm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C4F3E24" w14:textId="77777777" w:rsidR="00A204AB" w:rsidRDefault="00A204AB">
                <w:pPr>
                  <w:spacing w:before="10"/>
                  <w:ind w:left="60"/>
                  <w:rPr>
                    <w:rFonts w:ascii="Times New Roman"/>
                    <w:sz w:val="24"/>
                  </w:rPr>
                </w:pPr>
              </w:p>
            </w:txbxContent>
          </v:textbox>
          <w10:wrap anchorx="page" anchory="page"/>
        </v:shape>
      </w:pict>
    </w:r>
    <w:r>
      <w:rPr>
        <w:noProof/>
      </w:rPr>
      <w:pict w14:anchorId="73573DA6">
        <v:shape id="Zone de texte 6566" o:spid="_x0000_s1916" type="#_x0000_t202" style="position:absolute;margin-left:71.3pt;margin-top:706.9pt;width:7.9pt;height:49.5pt;z-index:-2516572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w4+wEAAOMDAAAOAAAAZHJzL2Uyb0RvYy54bWysU8Fu2zAMvQ/YPwi6L3ZTNCu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OYXH6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VxLD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AEC12FB" w14:textId="77777777" w:rsidR="00A204AB" w:rsidRDefault="00A204AB"/>
            </w:txbxContent>
          </v:textbox>
          <w10:wrap anchorx="page" anchory="page"/>
        </v:shape>
      </w:pict>
    </w:r>
    <w:r>
      <w:rPr>
        <w:noProof/>
      </w:rPr>
      <w:pict w14:anchorId="481530A3">
        <v:shape id="Zone de texte 6565" o:spid="_x0000_s1915" type="#_x0000_t202" style="position:absolute;margin-left:71.3pt;margin-top:706.9pt;width:7.9pt;height:49.5pt;z-index:-2516574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2L+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Kicyvll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Y1zY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D4CB277" w14:textId="77777777" w:rsidR="00A204AB" w:rsidRDefault="00A204AB">
                <w:pPr>
                  <w:spacing w:before="4"/>
                  <w:ind w:left="20"/>
                  <w:rPr>
                    <w:i/>
                    <w:sz w:val="26"/>
                  </w:rPr>
                </w:pPr>
              </w:p>
            </w:txbxContent>
          </v:textbox>
          <w10:wrap anchorx="page" anchory="page"/>
        </v:shape>
      </w:pict>
    </w:r>
    <w:r>
      <w:rPr>
        <w:noProof/>
      </w:rPr>
      <w:pict w14:anchorId="3A4D6F3E">
        <v:shape id="Zone de texte 6564" o:spid="_x0000_s1914" type="#_x0000_t202" style="position:absolute;margin-left:512.65pt;margin-top:764.95pt;width:12pt;height:15.3pt;z-index:-2516574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DD025C3"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BE41DCD">
        <v:shape id="Zone de texte 6563" o:spid="_x0000_s1913" type="#_x0000_t202" style="position:absolute;margin-left:71.3pt;margin-top:706.9pt;width:7.9pt;height:49.5pt;z-index:-2516574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95CC47D" w14:textId="77777777" w:rsidR="00A204AB" w:rsidRDefault="00A204AB">
                <w:pPr>
                  <w:spacing w:before="10"/>
                  <w:ind w:left="60"/>
                  <w:rPr>
                    <w:rFonts w:ascii="Times New Roman"/>
                    <w:sz w:val="24"/>
                  </w:rPr>
                </w:pPr>
              </w:p>
            </w:txbxContent>
          </v:textbox>
          <w10:wrap anchorx="page" anchory="page"/>
        </v:shape>
      </w:pict>
    </w:r>
    <w:r>
      <w:rPr>
        <w:noProof/>
      </w:rPr>
      <w:pict w14:anchorId="5CC8ABEC">
        <v:shape id="Zone de texte 6562" o:spid="_x0000_s1912" type="#_x0000_t202" style="position:absolute;margin-left:71.3pt;margin-top:706.9pt;width:7.9pt;height:49.5pt;z-index:-2516574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33C4A38" w14:textId="77777777" w:rsidR="00B20028" w:rsidRDefault="00B20028">
                <w:pPr>
                  <w:spacing w:before="10"/>
                  <w:ind w:left="60"/>
                  <w:rPr>
                    <w:rFonts w:ascii="Times New Roman"/>
                    <w:sz w:val="24"/>
                  </w:rPr>
                </w:pPr>
              </w:p>
            </w:txbxContent>
          </v:textbox>
          <w10:wrap anchorx="page" anchory="page"/>
        </v:shape>
      </w:pict>
    </w:r>
    <w:r>
      <w:rPr>
        <w:noProof/>
      </w:rPr>
      <w:pict w14:anchorId="64AF4C42">
        <v:shape id="Zone de texte 6561" o:spid="_x0000_s1911" type="#_x0000_t202" style="position:absolute;margin-left:512.65pt;margin-top:764.95pt;width:12pt;height:15.3pt;z-index:-2516574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C00FBA" w14:textId="77777777" w:rsidR="00A204AB" w:rsidRDefault="00A204AB">
                <w:pPr>
                  <w:spacing w:before="4"/>
                  <w:ind w:left="20"/>
                  <w:rPr>
                    <w:i/>
                    <w:sz w:val="26"/>
                  </w:rPr>
                </w:pPr>
              </w:p>
            </w:txbxContent>
          </v:textbox>
          <w10:wrap anchorx="page" anchory="page"/>
        </v:shape>
      </w:pict>
    </w:r>
    <w:r>
      <w:rPr>
        <w:noProof/>
      </w:rPr>
      <w:pict w14:anchorId="22786737">
        <v:shape id="Zone de texte 6560" o:spid="_x0000_s1910" type="#_x0000_t202" style="position:absolute;margin-left:71.3pt;margin-top:706.9pt;width:7.9pt;height:49.5pt;z-index:-2516574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LFD+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E5kvF1FclFNBvWdBCFyQufFP&#10;YaMD/CPFyFtXSvq9VWik6L867lxc0ZOBJ6M6GcppflrKIMXBvAmHVd56tG3HyIf5ObjmxjU2iXpi&#10;cWTMm5S0Hrc+rurze8p6+pv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RksU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DE1F379" w14:textId="77777777" w:rsidR="00A204AB" w:rsidRDefault="00A204AB">
                <w:pPr>
                  <w:spacing w:before="10"/>
                  <w:ind w:left="60"/>
                  <w:rPr>
                    <w:rFonts w:ascii="Times New Roman"/>
                    <w:sz w:val="24"/>
                  </w:rPr>
                </w:pPr>
              </w:p>
            </w:txbxContent>
          </v:textbox>
          <w10:wrap anchorx="page" anchory="page"/>
        </v:shape>
      </w:pict>
    </w:r>
    <w:r>
      <w:rPr>
        <w:noProof/>
      </w:rPr>
      <w:pict w14:anchorId="17E317A9">
        <v:shape id="Zone de texte 6559" o:spid="_x0000_s1909" type="#_x0000_t202" style="position:absolute;margin-left:71.3pt;margin-top:706.9pt;width:7.9pt;height:49.5pt;z-index:-2516574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5Qw+wEAAOMDAAAOAAAAZHJzL2Uyb0RvYy54bWysU8Fu2zAMvQ/YPwi6L3bTLSi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l2abqaK02OPFD4a6EU0&#10;SomsKYGrwwOFSEYVp5RYy8G97bq0IJ174eDE6EnkI9+JeRh3o7AVE1mu3kZxUc4OqiMLQuCCzI1/&#10;Chst4E8pBt66UtKPvUIjRffJcefiip4MPBm7k6Gc5qelDFJM5m2YVnnv0TYtI0/zc3DDjattEvXM&#10;YmbMm5S0zl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y/lD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BFD4D55" w14:textId="77777777" w:rsidR="00A204AB" w:rsidRDefault="00A204AB">
                <w:pPr>
                  <w:spacing w:before="10"/>
                  <w:ind w:left="60"/>
                  <w:rPr>
                    <w:rFonts w:ascii="Times New Roman"/>
                    <w:sz w:val="24"/>
                  </w:rPr>
                </w:pPr>
              </w:p>
            </w:txbxContent>
          </v:textbox>
          <w10:wrap anchorx="page" anchory="page"/>
        </v:shape>
      </w:pict>
    </w:r>
    <w:r>
      <w:rPr>
        <w:noProof/>
      </w:rPr>
      <w:pict w14:anchorId="0BA87520">
        <v:shape id="_x0000_s1908" type="#_x0000_t202" alt="" style="position:absolute;margin-left:512.65pt;margin-top:764.95pt;width:12pt;height:15.3pt;z-index:-25165745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908" inset="0,0,0,0">
            <w:txbxContent>
              <w:p w14:paraId="189A9562" w14:textId="77777777" w:rsidR="00A204AB" w:rsidRDefault="00A204AB">
                <w:pPr>
                  <w:spacing w:before="10"/>
                  <w:ind w:left="60"/>
                  <w:rPr>
                    <w:rFonts w:ascii="Times New Roman"/>
                    <w:sz w:val="24"/>
                  </w:rPr>
                </w:pPr>
              </w:p>
            </w:txbxContent>
          </v:textbox>
          <w10:wrap anchorx="page" anchory="page"/>
        </v:shape>
      </w:pict>
    </w:r>
    <w:r>
      <w:rPr>
        <w:noProof/>
      </w:rPr>
      <w:pict w14:anchorId="5E4B57B0">
        <v:shape id="Zone de texte 6557" o:spid="_x0000_s1907" type="#_x0000_t202" style="position:absolute;margin-left:71.3pt;margin-top:706.9pt;width:7.9pt;height:49.5pt;z-index:-2516572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B029F12" w14:textId="77777777" w:rsidR="00A204AB" w:rsidRDefault="00A204AB">
                <w:pPr>
                  <w:spacing w:before="10"/>
                  <w:ind w:left="60"/>
                  <w:rPr>
                    <w:rFonts w:ascii="Times New Roman"/>
                    <w:sz w:val="24"/>
                  </w:rPr>
                </w:pPr>
              </w:p>
            </w:txbxContent>
          </v:textbox>
          <w10:wrap anchorx="page" anchory="page"/>
        </v:shape>
      </w:pict>
    </w:r>
    <w:r>
      <w:rPr>
        <w:noProof/>
      </w:rPr>
      <w:pict w14:anchorId="22A00FB5">
        <v:shape id="Zone de texte 6556" o:spid="_x0000_s1906" type="#_x0000_t202" style="position:absolute;margin-left:512.65pt;margin-top:764.95pt;width:12pt;height:15.3pt;z-index:-2516572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ouE8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2939F0E" w14:textId="77777777" w:rsidR="00A204AB" w:rsidRDefault="00A204AB">
                <w:pPr>
                  <w:spacing w:before="10"/>
                  <w:ind w:left="60"/>
                  <w:rPr>
                    <w:rFonts w:ascii="Times New Roman"/>
                    <w:sz w:val="24"/>
                  </w:rPr>
                </w:pPr>
              </w:p>
            </w:txbxContent>
          </v:textbox>
          <w10:wrap anchorx="page" anchory="page"/>
        </v:shape>
      </w:pict>
    </w:r>
    <w:r>
      <w:rPr>
        <w:noProof/>
      </w:rPr>
      <w:pict w14:anchorId="1F7DE744">
        <v:shape id="Zone de texte 6555" o:spid="_x0000_s1905" type="#_x0000_t202" style="position:absolute;margin-left:71.3pt;margin-top:706.9pt;width:7.9pt;height:49.5pt;z-index:-2516572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Ip9+wEAAOM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KicwXyyguytlCdWBBCFyQufFP&#10;YaMF/CPFwFtXSvq9U2ik6L467lxc0ZOBJ2N7MpTT/LSUQYrJvAnTKu882qZl5Gl+Dq65cbVNop5Y&#10;HBnzJiWtx62Pq/r8nrKe/ub6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rsin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A9287FB" w14:textId="77777777" w:rsidR="00625A80" w:rsidRDefault="00625A80">
                <w:pPr>
                  <w:spacing w:before="10"/>
                  <w:ind w:left="60"/>
                  <w:rPr>
                    <w:rFonts w:ascii="Times New Roman"/>
                    <w:sz w:val="24"/>
                  </w:rPr>
                </w:pPr>
              </w:p>
            </w:txbxContent>
          </v:textbox>
          <w10:wrap anchorx="page" anchory="page"/>
        </v:shape>
      </w:pict>
    </w:r>
    <w:r>
      <w:rPr>
        <w:noProof/>
      </w:rPr>
      <w:pict w14:anchorId="41ED143C">
        <v:shape id="Zone de texte 6554" o:spid="_x0000_s1904" type="#_x0000_t202" style="position:absolute;margin-left:71.3pt;margin-top:706.9pt;width:7.9pt;height:49.5pt;z-index:-2516572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iAo+wEAAOM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A1E1mu3kVxUU4F9YEFIXBB5sY/&#10;hY0O8KcUI29dKenHTqGRov/kuHNxRU8GnozqZCin+WkpgxSzeRvmVd55tG3HyPP8HNxw4xqbRD2z&#10;ODLmTUpaj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keIC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9289E17" w14:textId="77777777" w:rsidR="00A204AB" w:rsidRDefault="00A204AB">
                <w:pPr>
                  <w:spacing w:before="4"/>
                  <w:ind w:left="20"/>
                  <w:rPr>
                    <w:i/>
                    <w:sz w:val="26"/>
                  </w:rPr>
                </w:pPr>
              </w:p>
            </w:txbxContent>
          </v:textbox>
          <w10:wrap anchorx="page" anchory="page"/>
        </v:shape>
      </w:pict>
    </w:r>
    <w:r>
      <w:rPr>
        <w:noProof/>
      </w:rPr>
      <w:pict w14:anchorId="7AC17895">
        <v:shape id="Zone de texte 6553" o:spid="_x0000_s1903" type="#_x0000_t202" style="position:absolute;margin-left:512.65pt;margin-top:764.95pt;width:12pt;height:15.3pt;z-index:-2516572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WvQvi+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59BD2944" w14:textId="77777777" w:rsidR="00A204AB" w:rsidRDefault="00A204AB">
                <w:pPr>
                  <w:spacing w:before="4"/>
                  <w:ind w:left="20"/>
                  <w:rPr>
                    <w:i/>
                    <w:sz w:val="26"/>
                  </w:rPr>
                </w:pPr>
              </w:p>
            </w:txbxContent>
          </v:textbox>
          <w10:wrap anchorx="page" anchory="page"/>
        </v:shape>
      </w:pict>
    </w:r>
    <w:r>
      <w:rPr>
        <w:noProof/>
      </w:rPr>
      <w:pict w14:anchorId="045E8850">
        <v:shape id="Zone de texte 6552" o:spid="_x0000_s1902" type="#_x0000_t202" style="position:absolute;margin-left:71.3pt;margin-top:706.9pt;width:7.9pt;height:49.5pt;z-index:-2516572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6CDC707" w14:textId="77777777" w:rsidR="00625A80" w:rsidRDefault="00625A80"/>
            </w:txbxContent>
          </v:textbox>
          <w10:wrap anchorx="page" anchory="page"/>
        </v:shape>
      </w:pict>
    </w:r>
    <w:r>
      <w:rPr>
        <w:noProof/>
      </w:rPr>
      <w:pict w14:anchorId="6A9D54FA">
        <v:shape id="Zone de texte 6551" o:spid="_x0000_s1901" type="#_x0000_t202" style="position:absolute;margin-left:71.3pt;margin-top:706.9pt;width:7.9pt;height:49.5pt;z-index:-25165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PeJk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ACDC665" w14:textId="77777777" w:rsidR="00A204AB" w:rsidRDefault="00A204AB">
                <w:pPr>
                  <w:spacing w:before="4"/>
                  <w:ind w:left="20"/>
                  <w:rPr>
                    <w:i/>
                    <w:sz w:val="26"/>
                  </w:rPr>
                </w:pPr>
              </w:p>
            </w:txbxContent>
          </v:textbox>
          <w10:wrap anchorx="page" anchory="page"/>
        </v:shape>
      </w:pict>
    </w:r>
    <w:r>
      <w:rPr>
        <w:noProof/>
      </w:rPr>
      <w:pict w14:anchorId="78498680">
        <v:shape id="Zone de texte 6550" o:spid="_x0000_s1900" type="#_x0000_t202" style="position:absolute;margin-left:512.65pt;margin-top:764.95pt;width:12pt;height:15.3pt;z-index:-2516574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Oq9B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B25DDD1" w14:textId="77777777" w:rsidR="00A204AB" w:rsidRDefault="00A204AB"/>
            </w:txbxContent>
          </v:textbox>
          <w10:wrap anchorx="page" anchory="page"/>
        </v:shape>
      </w:pict>
    </w:r>
    <w:r>
      <w:rPr>
        <w:noProof/>
      </w:rPr>
      <w:pict w14:anchorId="356A9FA7">
        <v:shape id="Zone de texte 6549" o:spid="_x0000_s1899" type="#_x0000_t202" style="position:absolute;margin-left:71.3pt;margin-top:706.9pt;width:7.9pt;height:49.5pt;z-index:-2516574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6li+wEAAOM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FrJjL/+D6Ki3IqqPcsCIELMjf+&#10;KWy0gL+kGHjrSkk/twqNFN1Xx52LK3o08GhUR0M5zU9LGaSYzOswrfLWo920jDzNz8EVN66xSdQz&#10;iwNj3qSk9bD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j3qW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4FCD154" w14:textId="77777777" w:rsidR="00625A80" w:rsidRDefault="00625A80"/>
            </w:txbxContent>
          </v:textbox>
          <w10:wrap anchorx="page" anchory="page"/>
        </v:shape>
      </w:pict>
    </w:r>
    <w:r>
      <w:rPr>
        <w:noProof/>
      </w:rPr>
      <w:pict w14:anchorId="347B10A1">
        <v:shape id="Zone de texte 6548" o:spid="_x0000_s1898" type="#_x0000_t202" style="position:absolute;margin-left:71.3pt;margin-top:706.9pt;width:7.9pt;height:49.5pt;z-index:-2516574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QM3+wEAAOMDAAAOAAAAZHJzL2Uyb0RvYy54bWysU8Fu2zAMvQ/YPwi6L3ZTNCu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OYfL6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sFAz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D9BEA52" w14:textId="77777777" w:rsidR="00625A80" w:rsidRDefault="00625A80"/>
            </w:txbxContent>
          </v:textbox>
          <w10:wrap anchorx="page" anchory="page"/>
        </v:shape>
      </w:pict>
    </w:r>
    <w:r>
      <w:rPr>
        <w:noProof/>
      </w:rPr>
      <w:pict w14:anchorId="274AD082">
        <v:shape id="Zone de texte 6547" o:spid="_x0000_s1897" type="#_x0000_t202" style="position:absolute;margin-left:512.65pt;margin-top:764.95pt;width:12pt;height:15.3pt;z-index:-2516574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2UhMT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25B9FEE" w14:textId="77777777" w:rsidR="00A204AB" w:rsidRDefault="00A204AB"/>
            </w:txbxContent>
          </v:textbox>
          <w10:wrap anchorx="page" anchory="page"/>
        </v:shape>
      </w:pict>
    </w:r>
    <w:r>
      <w:rPr>
        <w:noProof/>
      </w:rPr>
      <w:pict w14:anchorId="4CF00475">
        <v:shape id="Zone de texte 6546" o:spid="_x0000_s1896" type="#_x0000_t202" style="position:absolute;margin-left:71.3pt;margin-top:706.9pt;width:7.9pt;height:49.5pt;z-index:-2516574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Fac+wEAAOMDAAAOAAAAZHJzL2Uyb0RvYy54bWysU8Fu2zAMvQ/YPwi6L3ZTLC2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Jimm6ni+NgjhS8GehGN&#10;UiJrSuBqd08hklHFMSXWcnBnuy4tSOdeODgxehL5yPfAPIybUdiKicwvLq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3gVp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E06888E" w14:textId="77777777" w:rsidR="00A204AB" w:rsidRDefault="00A204AB"/>
            </w:txbxContent>
          </v:textbox>
          <w10:wrap anchorx="page" anchory="page"/>
        </v:shape>
      </w:pict>
    </w:r>
    <w:r>
      <w:rPr>
        <w:noProof/>
      </w:rPr>
      <w:pict w14:anchorId="276AB236">
        <v:shape id="_x0000_s1895" type="#_x0000_t202" alt="" style="position:absolute;margin-left:512.65pt;margin-top:764.95pt;width:12pt;height:15.3pt;z-index:-25165745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895" inset="0,0,0,0">
            <w:txbxContent>
              <w:p w14:paraId="0D7501C1" w14:textId="77777777" w:rsidR="00A204AB" w:rsidRDefault="00A204AB"/>
            </w:txbxContent>
          </v:textbox>
          <w10:wrap anchorx="page" anchory="page"/>
        </v:shape>
      </w:pict>
    </w:r>
    <w:r>
      <w:rPr>
        <w:noProof/>
      </w:rPr>
      <w:pict w14:anchorId="0CF31689">
        <v:shape id="Zone de texte 6544" o:spid="_x0000_s1894" type="#_x0000_t202" style="position:absolute;margin-left:71.3pt;margin-top:706.9pt;width:7.9pt;height:49.5pt;z-index:-2516573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h16+wEAAOM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FrJjL/8DGKi3IqqPcsCIELMjf+&#10;KWy0gL+kGHjrSkk/twqNFN1Xx52LKzoZOBnVZCin+WkpgxQH8zocVnnr0W5aRj7Mz8EVN66xSdQz&#10;iyNj3qSk9bj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1WHX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0C76F96" w14:textId="77777777" w:rsidR="00A204AB" w:rsidRDefault="00A204AB">
                <w:pPr>
                  <w:spacing w:before="10"/>
                  <w:ind w:left="60"/>
                  <w:rPr>
                    <w:rFonts w:ascii="Times New Roman"/>
                    <w:sz w:val="24"/>
                  </w:rPr>
                </w:pPr>
              </w:p>
            </w:txbxContent>
          </v:textbox>
          <w10:wrap anchorx="page" anchory="page"/>
        </v:shape>
      </w:pict>
    </w:r>
    <w:r>
      <w:rPr>
        <w:noProof/>
      </w:rPr>
      <w:pict w14:anchorId="24C5DA42">
        <v:shape id="Zone de texte 6543" o:spid="_x0000_s1893" type="#_x0000_t202" style="position:absolute;margin-left:512.65pt;margin-top:764.95pt;width:12pt;height:15.3pt;z-index:-2516573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F7+gEAAOMDAAAOAAAAZHJzL2Uyb0RvYy54bWysU1FvEzEMfkfiP0R5p3ctA41Tr9PYGEIa&#10;MGnlB6RJrhdxFwc77V359TjptWPwhniJHNv5/H22s7wa+07sLZIDX8v5rJTCeg3G+W0tv63vXl1K&#10;QVF5ozrwtpYHS/Jq9fLFcgiVXUALnbEoGMRTNYRatjGGqihIt7ZXNINgPQcbwF5FvuK2MKgGRu+7&#10;YlGWb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jDxReXuXS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oDbF7+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4C49343" w14:textId="77777777" w:rsidR="00A204AB" w:rsidRDefault="00A204AB">
                <w:pPr>
                  <w:spacing w:before="10"/>
                  <w:ind w:left="60"/>
                  <w:rPr>
                    <w:rFonts w:ascii="Times New Roman"/>
                    <w:sz w:val="24"/>
                  </w:rPr>
                </w:pPr>
              </w:p>
            </w:txbxContent>
          </v:textbox>
          <w10:wrap anchorx="page" anchory="page"/>
        </v:shape>
      </w:pict>
    </w:r>
    <w:r>
      <w:rPr>
        <w:noProof/>
      </w:rPr>
      <w:pict w14:anchorId="26547B1A">
        <v:shape id="Zone de texte 6542" o:spid="_x0000_s1892" type="#_x0000_t202" style="position:absolute;margin-left:71.3pt;margin-top:706.9pt;width:7.9pt;height:49.5pt;z-index:-2516573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025E09E" w14:textId="77777777" w:rsidR="00A204AB" w:rsidRDefault="00A204AB"/>
            </w:txbxContent>
          </v:textbox>
          <w10:wrap anchorx="page" anchory="page"/>
        </v:shape>
      </w:pict>
    </w:r>
    <w:r>
      <w:rPr>
        <w:noProof/>
      </w:rPr>
      <w:pict w14:anchorId="71DAE71C">
        <v:shape id="Zone de texte 6541" o:spid="_x0000_s1891" type="#_x0000_t202" style="position:absolute;margin-left:512.65pt;margin-top:764.95pt;width:12pt;height:15.3pt;z-index:-2516573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E46F191" w14:textId="77777777" w:rsidR="00A204AB" w:rsidRDefault="00A204AB"/>
            </w:txbxContent>
          </v:textbox>
          <w10:wrap anchorx="page" anchory="page"/>
        </v:shape>
      </w:pict>
    </w:r>
    <w:r>
      <w:rPr>
        <w:noProof/>
      </w:rPr>
      <w:pict w14:anchorId="7CFB68AD">
        <v:shape id="Zone de texte 6540" o:spid="_x0000_s1890" type="#_x0000_t202" style="position:absolute;margin-left:71.3pt;margin-top:706.9pt;width:7.9pt;height:49.5pt;z-index:-25165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aI+wEAAOM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KicxXiyguytlBdWRBCFyQufFP&#10;YaMF/CXFwFtXSvq5V2ik6D477lxc0bOBZ2N3NpTT/LSUQYrJvA3TKu892qZl5Gl+Dm64cbV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6cNo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09A1EA4" w14:textId="77777777" w:rsidR="00A204AB" w:rsidRDefault="00A204AB">
                <w:pPr>
                  <w:spacing w:before="10"/>
                  <w:ind w:left="60"/>
                  <w:rPr>
                    <w:rFonts w:ascii="Times New Roman"/>
                    <w:sz w:val="24"/>
                  </w:rPr>
                </w:pPr>
              </w:p>
            </w:txbxContent>
          </v:textbox>
          <w10:wrap anchorx="page" anchory="page"/>
        </v:shape>
      </w:pict>
    </w:r>
    <w:r>
      <w:rPr>
        <w:noProof/>
      </w:rPr>
      <w:pict w14:anchorId="5321BB1B">
        <v:shape id="Zone de texte 6539" o:spid="_x0000_s1889" type="#_x0000_t202" style="position:absolute;margin-left:512.65pt;margin-top:764.95pt;width:12pt;height:15.3pt;z-index:-2516572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925BCE6"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2078D07">
        <v:shape id="Zone de texte 6538" o:spid="_x0000_s1888" type="#_x0000_t202" style="position:absolute;margin-left:71.3pt;margin-top:706.9pt;width:7.9pt;height:49.5pt;z-index:-2516572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bmu+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KicyXV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W1ua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D25DFBC" w14:textId="77777777" w:rsidR="00A204AB" w:rsidRDefault="00A204AB"/>
            </w:txbxContent>
          </v:textbox>
          <w10:wrap anchorx="page" anchory="page"/>
        </v:shape>
      </w:pict>
    </w:r>
    <w:r>
      <w:rPr>
        <w:noProof/>
      </w:rPr>
      <w:pict w14:anchorId="38DD82BA">
        <v:shape id="Zone de texte 6537" o:spid="_x0000_s1887" type="#_x0000_t202" style="position:absolute;margin-left:512.65pt;margin-top:764.95pt;width:12pt;height:15.3pt;z-index:-2516572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9651FC6" w14:textId="77777777" w:rsidR="00A204AB" w:rsidRDefault="00A204AB">
                <w:pPr>
                  <w:spacing w:before="4"/>
                  <w:ind w:left="20"/>
                  <w:rPr>
                    <w:i/>
                    <w:sz w:val="26"/>
                  </w:rPr>
                </w:pPr>
              </w:p>
            </w:txbxContent>
          </v:textbox>
          <w10:wrap anchorx="page" anchory="page"/>
        </v:shape>
      </w:pict>
    </w:r>
    <w:r>
      <w:rPr>
        <w:noProof/>
      </w:rPr>
      <w:pict w14:anchorId="450F7323">
        <v:shape id="Zone de texte 6536" o:spid="_x0000_s1886" type="#_x0000_t202" style="position:absolute;margin-left:71.3pt;margin-top:706.9pt;width:7.9pt;height:49.5pt;z-index:-2516574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wF+wEAAOMDAAAOAAAAZHJzL2Uyb0RvYy54bWysU8Fu2zAMvQ/YPwi6L3ZTLAu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cyXH6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NQ7A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46D78C6"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0655F86">
        <v:shape id="Zone de texte 6535" o:spid="_x0000_s1885" type="#_x0000_t202" style="position:absolute;margin-left:512.65pt;margin-top:764.95pt;width:12pt;height:15.3pt;z-index:-2516574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10DE6B4"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403A74D2">
        <v:shape id="Zone de texte 6534" o:spid="_x0000_s1884" type="#_x0000_t202" style="position:absolute;margin-left:71.3pt;margin-top:706.9pt;width:7.9pt;height:49.5pt;z-index:-2516574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fj+wEAAOM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cyXH6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Pmp+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6D3051B" w14:textId="77777777" w:rsidR="00A204AB" w:rsidRDefault="00A204AB">
                <w:pPr>
                  <w:spacing w:before="10"/>
                  <w:ind w:left="60"/>
                  <w:rPr>
                    <w:rFonts w:ascii="Times New Roman"/>
                    <w:sz w:val="24"/>
                  </w:rPr>
                </w:pPr>
              </w:p>
            </w:txbxContent>
          </v:textbox>
          <w10:wrap anchorx="page" anchory="page"/>
        </v:shape>
      </w:pict>
    </w:r>
    <w:r>
      <w:rPr>
        <w:noProof/>
      </w:rPr>
      <w:pict w14:anchorId="5D78DA9E">
        <v:shape id="Zone de texte 6533" o:spid="_x0000_s1883" type="#_x0000_t202" style="position:absolute;margin-left:512.65pt;margin-top:764.95pt;width:12pt;height:15.3pt;z-index:-2516574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Ywp+gEAAOM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CGiy8uc+kkZwPmwIIQuCBz45/C&#10;Rgv4U4qBt66W9GOn0ErRffLcubSiJwNPxuZkKK/5aS2jFJN5E6dV3gV025aRp/l5uObGNS6LemJx&#10;ZMyblLUetz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sRYwp+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7509D6A" w14:textId="77777777" w:rsidR="00B20028" w:rsidRDefault="00B20028">
                <w:pPr>
                  <w:spacing w:before="10"/>
                  <w:ind w:left="60"/>
                  <w:rPr>
                    <w:rFonts w:ascii="Times New Roman"/>
                    <w:sz w:val="24"/>
                  </w:rPr>
                </w:pPr>
              </w:p>
            </w:txbxContent>
          </v:textbox>
          <w10:wrap anchorx="page" anchory="page"/>
        </v:shape>
      </w:pict>
    </w:r>
    <w:r>
      <w:rPr>
        <w:noProof/>
      </w:rPr>
      <w:pict w14:anchorId="77440743">
        <v:shape id="Zone de texte 6532" o:spid="_x0000_s1882" type="#_x0000_t202" style="position:absolute;margin-left:71.3pt;margin-top:706.9pt;width:7.9pt;height:49.5pt;z-index:-25165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A1A9212" w14:textId="77777777" w:rsidR="00A204AB" w:rsidRDefault="00A204AB">
                <w:pPr>
                  <w:spacing w:before="4"/>
                  <w:ind w:left="20"/>
                  <w:rPr>
                    <w:i/>
                    <w:sz w:val="26"/>
                  </w:rPr>
                </w:pPr>
              </w:p>
            </w:txbxContent>
          </v:textbox>
          <w10:wrap anchorx="page" anchory="page"/>
        </v:shape>
      </w:pict>
    </w:r>
    <w:r>
      <w:rPr>
        <w:noProof/>
      </w:rPr>
      <w:pict w14:anchorId="61994369">
        <v:shape id="Zone de texte 6531" o:spid="_x0000_s1881" type="#_x0000_t202" style="position:absolute;margin-left:512.65pt;margin-top:764.95pt;width:12pt;height:15.3pt;z-index:-2516574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B212EB9" w14:textId="77777777" w:rsidR="00A204AB" w:rsidRDefault="00A204AB">
                <w:pPr>
                  <w:spacing w:line="316" w:lineRule="exact"/>
                  <w:ind w:left="20"/>
                  <w:rPr>
                    <w:i/>
                    <w:sz w:val="26"/>
                  </w:rPr>
                </w:pPr>
              </w:p>
            </w:txbxContent>
          </v:textbox>
          <w10:wrap anchorx="page" anchory="page"/>
        </v:shape>
      </w:pict>
    </w:r>
    <w:r>
      <w:rPr>
        <w:noProof/>
      </w:rPr>
      <w:pict w14:anchorId="1F0D30E4">
        <v:shape id="Zone de texte 6530" o:spid="_x0000_s1880" type="#_x0000_t202" style="position:absolute;margin-left:71.3pt;margin-top:706.9pt;width:7.9pt;height:49.5pt;z-index:-2516574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Ava+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jL/sIj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rUC9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7A60CD6" w14:textId="77777777" w:rsidR="00625A80" w:rsidRDefault="00625A80">
                <w:pPr>
                  <w:spacing w:before="10"/>
                  <w:ind w:left="60"/>
                  <w:rPr>
                    <w:rFonts w:ascii="Times New Roman"/>
                    <w:sz w:val="24"/>
                  </w:rPr>
                </w:pPr>
              </w:p>
            </w:txbxContent>
          </v:textbox>
          <w10:wrap anchorx="page" anchory="page"/>
        </v:shape>
      </w:pict>
    </w:r>
    <w:r>
      <w:rPr>
        <w:noProof/>
      </w:rPr>
      <w:pict w14:anchorId="0D479CBA">
        <v:shape id="Zone de texte 6529" o:spid="_x0000_s1879" type="#_x0000_t202" style="position:absolute;margin-left:512.65pt;margin-top:764.95pt;width:12pt;height:15.3pt;z-index:-2516574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80C2AF2" w14:textId="77777777" w:rsidR="00625A80" w:rsidRDefault="00625A80">
                <w:pPr>
                  <w:spacing w:before="10"/>
                  <w:ind w:left="60"/>
                  <w:rPr>
                    <w:rFonts w:ascii="Times New Roman"/>
                    <w:sz w:val="24"/>
                  </w:rPr>
                </w:pPr>
              </w:p>
            </w:txbxContent>
          </v:textbox>
          <w10:wrap anchorx="page" anchory="page"/>
        </v:shape>
      </w:pict>
    </w:r>
    <w:r>
      <w:rPr>
        <w:noProof/>
      </w:rPr>
      <w:pict w14:anchorId="213DA48F">
        <v:shape id="_x0000_s1878" type="#_x0000_t202" alt="" style="position:absolute;margin-left:512.65pt;margin-top:764.95pt;width:12pt;height:15.3pt;z-index:-25165746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878" inset="0,0,0,0">
            <w:txbxContent>
              <w:p w14:paraId="01C09B26" w14:textId="77777777" w:rsidR="00625A80" w:rsidRDefault="00625A80">
                <w:pPr>
                  <w:spacing w:before="10"/>
                  <w:ind w:left="60"/>
                  <w:rPr>
                    <w:rFonts w:ascii="Times New Roman"/>
                    <w:sz w:val="24"/>
                  </w:rPr>
                </w:pPr>
              </w:p>
            </w:txbxContent>
          </v:textbox>
          <w10:wrap anchorx="page" anchory="page"/>
        </v:shape>
      </w:pict>
    </w:r>
    <w:r>
      <w:rPr>
        <w:noProof/>
      </w:rPr>
      <w:pict w14:anchorId="49E47BA4">
        <v:shape id="Zone de texte 6527" o:spid="_x0000_s1877" type="#_x0000_t202" style="position:absolute;margin-left:512.65pt;margin-top:764.95pt;width:12pt;height:15.3pt;z-index:-251657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0543200" w14:textId="77777777" w:rsidR="00A204AB" w:rsidRDefault="00A204AB">
                <w:pPr>
                  <w:spacing w:before="10"/>
                  <w:ind w:left="60"/>
                  <w:rPr>
                    <w:rFonts w:ascii="Times New Roman"/>
                    <w:sz w:val="24"/>
                  </w:rPr>
                </w:pPr>
              </w:p>
            </w:txbxContent>
          </v:textbox>
          <w10:wrap anchorx="page" anchory="page"/>
        </v:shape>
      </w:pict>
    </w:r>
    <w:r>
      <w:rPr>
        <w:noProof/>
      </w:rPr>
      <w:pict w14:anchorId="0411AF67">
        <v:shape id="Zone de texte 6526" o:spid="_x0000_s1876" type="#_x0000_t202" style="position:absolute;margin-left:512.65pt;margin-top:764.95pt;width:12pt;height:15.3pt;z-index:-2516572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SeqV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C97EE24" w14:textId="77777777" w:rsidR="00A204AB" w:rsidRDefault="00A204AB">
                <w:pPr>
                  <w:spacing w:line="316" w:lineRule="exact"/>
                  <w:ind w:left="20"/>
                  <w:rPr>
                    <w:i/>
                    <w:sz w:val="26"/>
                  </w:rPr>
                </w:pPr>
              </w:p>
            </w:txbxContent>
          </v:textbox>
          <w10:wrap anchorx="page" anchory="page"/>
        </v:shape>
      </w:pict>
    </w:r>
    <w:r>
      <w:rPr>
        <w:noProof/>
      </w:rPr>
      <w:pict w14:anchorId="55B4AFBB">
        <v:shape id="Zone de texte 6525" o:spid="_x0000_s1875" type="#_x0000_t202" style="position:absolute;margin-left:512.65pt;margin-top:764.95pt;width:12pt;height:15.3pt;z-index:-2516573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56150CC" w14:textId="77777777" w:rsidR="00625A80" w:rsidRDefault="00625A80">
                <w:pPr>
                  <w:spacing w:before="10"/>
                  <w:ind w:left="60"/>
                  <w:rPr>
                    <w:rFonts w:ascii="Times New Roman"/>
                    <w:sz w:val="24"/>
                  </w:rPr>
                </w:pPr>
              </w:p>
            </w:txbxContent>
          </v:textbox>
          <w10:wrap anchorx="page" anchory="page"/>
        </v:shape>
      </w:pict>
    </w:r>
    <w:r>
      <w:rPr>
        <w:noProof/>
      </w:rPr>
      <w:pict w14:anchorId="31DC2E13">
        <v:shape id="Zone de texte 6524" o:spid="_x0000_s1874" type="#_x0000_t202" style="position:absolute;margin-left:512.65pt;margin-top:764.95pt;width:12pt;height:15.3pt;z-index:-251657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79BFC23" w14:textId="77777777" w:rsidR="00A204AB" w:rsidRDefault="00A204AB">
                <w:pPr>
                  <w:spacing w:before="4"/>
                  <w:ind w:left="20"/>
                  <w:rPr>
                    <w:i/>
                    <w:sz w:val="26"/>
                  </w:rPr>
                </w:pPr>
              </w:p>
            </w:txbxContent>
          </v:textbox>
          <w10:wrap anchorx="page" anchory="page"/>
        </v:shape>
      </w:pict>
    </w:r>
    <w:r>
      <w:rPr>
        <w:noProof/>
      </w:rPr>
      <w:pict w14:anchorId="4BFB8598">
        <v:shape id="Zone de texte 6523" o:spid="_x0000_s1873" type="#_x0000_t202" style="position:absolute;margin-left:512.65pt;margin-top:764.95pt;width:12pt;height:15.3pt;z-index:-2516574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FB5406C" w14:textId="77777777" w:rsidR="00A204AB" w:rsidRDefault="00A204AB">
                <w:pPr>
                  <w:spacing w:before="4"/>
                  <w:ind w:left="20"/>
                  <w:rPr>
                    <w:i/>
                    <w:sz w:val="26"/>
                  </w:rPr>
                </w:pPr>
              </w:p>
            </w:txbxContent>
          </v:textbox>
          <w10:wrap anchorx="page" anchory="page"/>
        </v:shape>
      </w:pict>
    </w:r>
    <w:r>
      <w:rPr>
        <w:noProof/>
      </w:rPr>
      <w:pict w14:anchorId="7814BFF4">
        <v:shape id="Zone de texte 6522" o:spid="_x0000_s1872" type="#_x0000_t202" style="position:absolute;margin-left:512.65pt;margin-top:764.95pt;width:12pt;height:15.3pt;z-index:-2516574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lO+gEAAOM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FrLn6RJ3FRTgX1gQUhcEHmxj+F&#10;jQ7wpxQjb10p6cdOoZGi/+S4c3FFTwaejOpkKKf5aSmDFEfzJhxXeefRth0jH+fn4Job19gk6onF&#10;zJg3KWmdtz6u6u/3lPX0Nz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ZiDlO+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E0ED1EE" w14:textId="77777777" w:rsidR="00625A80" w:rsidRDefault="00625A80"/>
            </w:txbxContent>
          </v:textbox>
          <w10:wrap anchorx="page" anchory="page"/>
        </v:shape>
      </w:pict>
    </w:r>
    <w:r>
      <w:rPr>
        <w:noProof/>
      </w:rPr>
      <w:pict w14:anchorId="7EDDE3A6">
        <v:shape id="_x0000_s1871" type="#_x0000_t202" alt="" style="position:absolute;margin-left:71.3pt;margin-top:706.9pt;width:7.9pt;height:49.5pt;z-index:-25165746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871" inset="0,0,0,0">
            <w:txbxContent>
              <w:p w14:paraId="466752CE" w14:textId="77777777" w:rsidR="00A204AB" w:rsidRDefault="00A204AB">
                <w:pPr>
                  <w:spacing w:before="4"/>
                  <w:ind w:left="20"/>
                  <w:rPr>
                    <w:i/>
                    <w:sz w:val="26"/>
                  </w:rPr>
                </w:pPr>
              </w:p>
            </w:txbxContent>
          </v:textbox>
          <w10:wrap anchorx="page" anchory="page"/>
        </v:shape>
      </w:pict>
    </w:r>
    <w:r>
      <w:rPr>
        <w:noProof/>
      </w:rPr>
      <w:pict w14:anchorId="165B504A">
        <v:shape id="Zone de texte 6520" o:spid="_x0000_s1870" type="#_x0000_t202" style="position:absolute;margin-left:512.65pt;margin-top:764.95pt;width:12pt;height:15.3pt;z-index:-2516573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BB3EA7E" w14:textId="77777777" w:rsidR="00A204AB" w:rsidRDefault="00A204AB">
                <w:pPr>
                  <w:spacing w:before="4"/>
                  <w:ind w:left="20"/>
                  <w:rPr>
                    <w:i/>
                    <w:sz w:val="26"/>
                  </w:rPr>
                </w:pPr>
              </w:p>
            </w:txbxContent>
          </v:textbox>
          <w10:wrap anchorx="page" anchory="page"/>
        </v:shape>
      </w:pict>
    </w:r>
    <w:r>
      <w:rPr>
        <w:noProof/>
      </w:rPr>
      <w:pict w14:anchorId="50A89F88">
        <v:shape id="Zone de texte 6519" o:spid="_x0000_s1869" type="#_x0000_t202" style="position:absolute;margin-left:71.3pt;margin-top:706.9pt;width:7.9pt;height:49.5pt;z-index:-2516573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Gb+wEAAOMDAAAOAAAAZHJzL2Uyb0RvYy54bWysU8Fu2zAMvQ/YPwi6L3aTLSi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SFNN1PF6bFHCp8N9CIa&#10;pUTWlMDV/p5CJKOKU0qs5eDOdl1akM49c3Bi9CTyke/EPIzbUdiKiSzy91FclLOF6sCCELggc+Of&#10;wkYL+FuKgbeulPRrp9BI0X1x3Lm4oicDT8b2ZCin+WkpgxSTeROmVd55tE3LyNP8HFxz42qbRD2x&#10;ODLmTUpaj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QwMZ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0A9B5E0" w14:textId="77777777" w:rsidR="00625A80" w:rsidRDefault="00625A80"/>
            </w:txbxContent>
          </v:textbox>
          <w10:wrap anchorx="page" anchory="page"/>
        </v:shape>
      </w:pict>
    </w:r>
    <w:r>
      <w:rPr>
        <w:noProof/>
      </w:rPr>
      <w:pict w14:anchorId="3EF57FCD">
        <v:shape id="Zone de texte 6518" o:spid="_x0000_s1868" type="#_x0000_t202" style="position:absolute;margin-left:512.65pt;margin-top:764.95pt;width:12pt;height:15.3pt;z-index:-2516572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8244391" w14:textId="77777777" w:rsidR="00A204AB" w:rsidRDefault="00A204AB">
                <w:pPr>
                  <w:spacing w:before="4"/>
                  <w:ind w:left="20"/>
                  <w:rPr>
                    <w:i/>
                    <w:sz w:val="26"/>
                  </w:rPr>
                </w:pPr>
              </w:p>
            </w:txbxContent>
          </v:textbox>
          <w10:wrap anchorx="page" anchory="page"/>
        </v:shape>
      </w:pict>
    </w:r>
    <w:r>
      <w:rPr>
        <w:noProof/>
      </w:rPr>
      <w:pict w14:anchorId="5371E73E">
        <v:shape id="Zone de texte 6517" o:spid="_x0000_s1867" type="#_x0000_t202" style="position:absolute;margin-left:71.3pt;margin-top:706.9pt;width:7.9pt;height:49.5pt;z-index:-2516572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WQw+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E1nkyyguyqmg3rMgBC7I3Pin&#10;sNEB/pFi5K0rJf3eKjRS9F8ddy6u6MnAk1GdDOU0Py1lkOJg3oTDKm892rZj5MP8HFxz4xqbRD2x&#10;ODLmTUpaj1sfV/X5PWU9/c31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LVZD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3EA9342" w14:textId="77777777" w:rsidR="00A204AB" w:rsidRDefault="00A204AB">
                <w:pPr>
                  <w:spacing w:before="10"/>
                  <w:ind w:left="60"/>
                  <w:rPr>
                    <w:rFonts w:ascii="Times New Roman"/>
                    <w:sz w:val="24"/>
                  </w:rPr>
                </w:pPr>
              </w:p>
            </w:txbxContent>
          </v:textbox>
          <w10:wrap anchorx="page" anchory="page"/>
        </v:shape>
      </w:pict>
    </w:r>
    <w:r>
      <w:rPr>
        <w:noProof/>
      </w:rPr>
      <w:pict w14:anchorId="298DA4DF">
        <v:shape id="Zone de texte 6516" o:spid="_x0000_s1866" type="#_x0000_t202" style="position:absolute;margin-left:512.65pt;margin-top:764.95pt;width:12pt;height:15.3pt;z-index:-2516574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Khtmj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F50D26E" w14:textId="77777777" w:rsidR="00A204AB" w:rsidRDefault="00A204AB">
                <w:pPr>
                  <w:spacing w:before="38"/>
                  <w:ind w:left="20"/>
                  <w:rPr>
                    <w:i/>
                    <w:sz w:val="26"/>
                  </w:rPr>
                </w:pPr>
              </w:p>
            </w:txbxContent>
          </v:textbox>
          <w10:wrap anchorx="page" anchory="page"/>
        </v:shape>
      </w:pict>
    </w:r>
    <w:r>
      <w:rPr>
        <w:noProof/>
      </w:rPr>
      <w:pict w14:anchorId="5028CC41">
        <v:shape id="Zone de texte 6515" o:spid="_x0000_s1865" type="#_x0000_t202" style="position:absolute;margin-left:71.3pt;margin-top:706.9pt;width:7.9pt;height:49.5pt;z-index:-2516574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79672EF" w14:textId="77777777" w:rsidR="00A204AB" w:rsidRDefault="00A204AB">
                <w:pPr>
                  <w:spacing w:before="10"/>
                  <w:ind w:left="60"/>
                  <w:rPr>
                    <w:rFonts w:ascii="Times New Roman"/>
                    <w:sz w:val="24"/>
                  </w:rPr>
                </w:pPr>
              </w:p>
            </w:txbxContent>
          </v:textbox>
          <w10:wrap anchorx="page" anchory="page"/>
        </v:shape>
      </w:pict>
    </w:r>
    <w:r>
      <w:rPr>
        <w:noProof/>
      </w:rPr>
      <w:pict w14:anchorId="586BF410">
        <v:shape id="Zone de texte 6514" o:spid="_x0000_s1864" type="#_x0000_t202" style="position:absolute;margin-left:512.65pt;margin-top:764.95pt;width:12pt;height:15.3pt;z-index:-2516574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7C225C4" w14:textId="77777777" w:rsidR="00A204AB" w:rsidRDefault="00A204AB">
                <w:pPr>
                  <w:spacing w:before="4"/>
                  <w:ind w:left="20"/>
                  <w:rPr>
                    <w:i/>
                    <w:sz w:val="26"/>
                  </w:rPr>
                </w:pPr>
              </w:p>
            </w:txbxContent>
          </v:textbox>
          <w10:wrap anchorx="page" anchory="page"/>
        </v:shape>
      </w:pict>
    </w:r>
    <w:r>
      <w:rPr>
        <w:noProof/>
      </w:rPr>
      <w:pict w14:anchorId="28C6CB0C">
        <v:shape id="Zone de texte 6513" o:spid="_x0000_s1863" type="#_x0000_t202" style="position:absolute;margin-left:71.3pt;margin-top:706.9pt;width:7.9pt;height:49.5pt;z-index:-2516574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2693BA1" w14:textId="77777777" w:rsidR="00625A80" w:rsidRDefault="00625A80">
                <w:pPr>
                  <w:spacing w:before="10"/>
                  <w:ind w:left="60"/>
                  <w:rPr>
                    <w:rFonts w:ascii="Times New Roman"/>
                    <w:sz w:val="24"/>
                  </w:rPr>
                </w:pPr>
              </w:p>
            </w:txbxContent>
          </v:textbox>
          <w10:wrap anchorx="page" anchory="page"/>
        </v:shape>
      </w:pict>
    </w:r>
    <w:r>
      <w:rPr>
        <w:noProof/>
      </w:rPr>
      <w:pict w14:anchorId="628E083C">
        <v:shape id="_x0000_s1862" type="#_x0000_t202" alt="" style="position:absolute;margin-left:512.65pt;margin-top:764.95pt;width:12pt;height:15.3pt;z-index:-25165746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862" inset="0,0,0,0">
            <w:txbxContent>
              <w:p w14:paraId="374E0C87" w14:textId="77777777" w:rsidR="00A204AB" w:rsidRDefault="00A204AB">
                <w:pPr>
                  <w:spacing w:before="4"/>
                  <w:ind w:left="20"/>
                  <w:rPr>
                    <w:i/>
                    <w:sz w:val="26"/>
                  </w:rPr>
                </w:pPr>
              </w:p>
            </w:txbxContent>
          </v:textbox>
          <w10:wrap anchorx="page" anchory="page"/>
        </v:shape>
      </w:pict>
    </w:r>
    <w:r>
      <w:rPr>
        <w:noProof/>
      </w:rPr>
      <w:pict w14:anchorId="4CDC9AD7">
        <v:shape id="Zone de texte 6511" o:spid="_x0000_s1861" type="#_x0000_t202" style="position:absolute;margin-left:71.3pt;margin-top:706.9pt;width:7.9pt;height:49.5pt;z-index:-2516573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tRg+/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92DD855" w14:textId="77777777" w:rsidR="00A204AB" w:rsidRDefault="00A204AB"/>
            </w:txbxContent>
          </v:textbox>
          <w10:wrap anchorx="page" anchory="page"/>
        </v:shape>
      </w:pict>
    </w:r>
    <w:r>
      <w:rPr>
        <w:noProof/>
      </w:rPr>
      <w:pict w14:anchorId="5AC2B77D">
        <v:shape id="Zone de texte 6510" o:spid="_x0000_s1860" type="#_x0000_t202" style="position:absolute;margin-left:512.65pt;margin-top:764.95pt;width:12pt;height:15.3pt;z-index:-2516573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slUb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FD0DFF1" w14:textId="77777777" w:rsidR="00625A80" w:rsidRDefault="00625A80"/>
            </w:txbxContent>
          </v:textbox>
          <w10:wrap anchorx="page" anchory="page"/>
        </v:shape>
      </w:pict>
    </w:r>
    <w:r>
      <w:rPr>
        <w:noProof/>
      </w:rPr>
      <w:pict w14:anchorId="16988CF7">
        <v:shape id="Zone de texte 6509" o:spid="_x0000_s1859" type="#_x0000_t202" style="position:absolute;margin-left:71.3pt;margin-top:706.9pt;width:7.9pt;height:49.5pt;z-index:-2516573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B4DM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4BB0F0A" w14:textId="77777777" w:rsidR="00625A80" w:rsidRDefault="00625A80"/>
            </w:txbxContent>
          </v:textbox>
          <w10:wrap anchorx="page" anchory="page"/>
        </v:shape>
      </w:pict>
    </w:r>
    <w:r>
      <w:rPr>
        <w:noProof/>
      </w:rPr>
      <w:pict w14:anchorId="371E90AC">
        <v:shape id="Zone de texte 6508" o:spid="_x0000_s1858" type="#_x0000_t202" style="position:absolute;margin-left:512.65pt;margin-top:764.95pt;width:12pt;height:15.3pt;z-index:-2516573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C18C123" w14:textId="77777777" w:rsidR="00A204AB" w:rsidRDefault="00A204AB"/>
            </w:txbxContent>
          </v:textbox>
          <w10:wrap anchorx="page" anchory="page"/>
        </v:shape>
      </w:pict>
    </w:r>
    <w:r>
      <w:rPr>
        <w:noProof/>
      </w:rPr>
      <w:pict w14:anchorId="65704B7B">
        <v:shape id="Zone de texte 6507" o:spid="_x0000_s1857" type="#_x0000_t202" style="position:absolute;margin-left:71.3pt;margin-top:706.9pt;width:7.9pt;height:49.5pt;z-index:-2516572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adWW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C7419A8" w14:textId="77777777" w:rsidR="00625A80" w:rsidRDefault="00625A80"/>
            </w:txbxContent>
          </v:textbox>
          <w10:wrap anchorx="page" anchory="page"/>
        </v:shape>
      </w:pict>
    </w:r>
    <w:r>
      <w:rPr>
        <w:noProof/>
      </w:rPr>
      <w:pict w14:anchorId="7E8327CD">
        <v:shape id="Zone de texte 6506" o:spid="_x0000_s1856" type="#_x0000_t202" style="position:absolute;margin-left:512.65pt;margin-top:764.95pt;width:12pt;height:15.3pt;z-index:-2516572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bpiz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3899C90" w14:textId="77777777" w:rsidR="00625A80" w:rsidRDefault="00625A80"/>
            </w:txbxContent>
          </v:textbox>
          <w10:wrap anchorx="page" anchory="page"/>
        </v:shape>
      </w:pict>
    </w:r>
    <w:r>
      <w:rPr>
        <w:noProof/>
      </w:rPr>
      <w:pict w14:anchorId="43082A48">
        <v:shape id="Zone de texte 6505" o:spid="_x0000_s1855" type="#_x0000_t202" style="position:absolute;margin-left:71.3pt;margin-top:706.9pt;width:7.9pt;height:49.5pt;z-index:-2516572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YrEo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C1304F1" w14:textId="77777777" w:rsidR="00A204AB" w:rsidRDefault="00A204AB"/>
            </w:txbxContent>
          </v:textbox>
          <w10:wrap anchorx="page" anchory="page"/>
        </v:shape>
      </w:pict>
    </w:r>
    <w:r>
      <w:rPr>
        <w:noProof/>
      </w:rPr>
      <w:pict w14:anchorId="1B1DAD30">
        <v:shape id="Zone de texte 6504" o:spid="_x0000_s1854" type="#_x0000_t202" style="position:absolute;margin-left:512.65pt;margin-top:764.95pt;width:12pt;height:15.3pt;z-index:-251657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ZfwN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9FEA14B" w14:textId="77777777" w:rsidR="00A204AB" w:rsidRDefault="00A204AB"/>
            </w:txbxContent>
          </v:textbox>
          <w10:wrap anchorx="page" anchory="page"/>
        </v:shape>
      </w:pict>
    </w:r>
    <w:r>
      <w:rPr>
        <w:noProof/>
      </w:rPr>
      <w:pict w14:anchorId="0BB37708">
        <v:shape id="Zone de texte 6503" o:spid="_x0000_s1853" type="#_x0000_t202" style="position:absolute;margin-left:512.65pt;margin-top:764.95pt;width:12pt;height:15.3pt;z-index:-2516573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m/+gEAAOMDAAAOAAAAZHJzL2Uyb0RvYy54bWysU1FvEzEMfkfiP0R5p3ftBo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v56cVlyRHNo/u7yYp6nW6jq9DggxY8WepGM&#10;WiJryuBqf08xkVHVKSXV8nDnui4vSOefOTgxeTL5xPfIPI6bUTjDxS8WuXS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i6+m/+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6D7D574" w14:textId="77777777" w:rsidR="00625A80" w:rsidRDefault="00625A80"/>
            </w:txbxContent>
          </v:textbox>
          <w10:wrap anchorx="page" anchory="page"/>
        </v:shape>
      </w:pict>
    </w:r>
    <w:r>
      <w:rPr>
        <w:noProof/>
      </w:rPr>
      <w:pict w14:anchorId="7DE6A6D9">
        <v:shape id="Zone de texte 6502" o:spid="_x0000_s1852" type="#_x0000_t202" style="position:absolute;margin-left:512.65pt;margin-top:764.95pt;width:12pt;height:15.3pt;z-index:-25165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Pq+gEAAOMDAAAOAAAAZHJzL2Uyb0RvYy54bWysU1FvEzEMfkfiP0R5p3ftBo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v56cVlyRHNo/u7yYp6nW6jq9DggxY8WepGM&#10;WiJryuBqf08xkVHVKSXV8nDnui4vSOefOTgxeTL5xPfIPI6bUTjDxS8WWVy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RGUPq+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3888CDF" w14:textId="77777777" w:rsidR="00625A80" w:rsidRDefault="00625A80"/>
            </w:txbxContent>
          </v:textbox>
          <w10:wrap anchorx="page" anchory="page"/>
        </v:shape>
      </w:pict>
    </w:r>
    <w:r>
      <w:rPr>
        <w:noProof/>
      </w:rPr>
      <w:pict w14:anchorId="5D804453">
        <v:shape id="Zone de texte 6501" o:spid="_x0000_s1851" type="#_x0000_t202" style="position:absolute;margin-left:512.65pt;margin-top:764.95pt;width:12pt;height:15.3pt;z-index:-2516572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C1FA5E" w14:textId="77777777" w:rsidR="00A204AB" w:rsidRDefault="00A204AB"/>
            </w:txbxContent>
          </v:textbox>
          <w10:wrap anchorx="page" anchory="page"/>
        </v:shape>
      </w:pict>
    </w:r>
    <w:r>
      <w:rPr>
        <w:noProof/>
      </w:rPr>
      <w:pict w14:anchorId="47F6093B">
        <v:shape id="Zone de texte 6500" o:spid="_x0000_s1850" type="#_x0000_t202" style="position:absolute;margin-left:512.65pt;margin-top:764.95pt;width:12pt;height:15.3pt;z-index:-2516574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f8FkH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3C11281" w14:textId="77777777" w:rsidR="00625A80" w:rsidRDefault="00625A80"/>
            </w:txbxContent>
          </v:textbox>
          <w10:wrap anchorx="page" anchory="page"/>
        </v:shape>
      </w:pict>
    </w:r>
    <w:r>
      <w:rPr>
        <w:noProof/>
      </w:rPr>
      <w:pict w14:anchorId="1EC2601E">
        <v:shape id="_x0000_s1849" type="#_x0000_t202" alt="" style="position:absolute;margin-left:71.3pt;margin-top:706.9pt;width:7.9pt;height:49.5pt;z-index:-25165747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849" inset="0,0,0,0">
            <w:txbxContent>
              <w:p w14:paraId="55CC061E" w14:textId="77777777" w:rsidR="00A204AB" w:rsidRDefault="00A204AB">
                <w:pPr>
                  <w:spacing w:before="10"/>
                  <w:ind w:left="60"/>
                  <w:rPr>
                    <w:rFonts w:ascii="Times New Roman"/>
                    <w:sz w:val="24"/>
                  </w:rPr>
                </w:pPr>
              </w:p>
            </w:txbxContent>
          </v:textbox>
          <w10:wrap anchorx="page" anchory="page"/>
        </v:shape>
      </w:pict>
    </w:r>
    <w:r>
      <w:rPr>
        <w:noProof/>
      </w:rPr>
      <w:pict w14:anchorId="6FF90B96">
        <v:shape id="Zone de texte 6498" o:spid="_x0000_s1848" type="#_x0000_t202" style="position:absolute;margin-left:512.65pt;margin-top:764.95pt;width:12pt;height:15.3pt;z-index:-2516573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05AD4D0" w14:textId="77777777" w:rsidR="00A204AB" w:rsidRDefault="00A204AB"/>
            </w:txbxContent>
          </v:textbox>
          <w10:wrap anchorx="page" anchory="page"/>
        </v:shape>
      </w:pict>
    </w:r>
    <w:r>
      <w:rPr>
        <w:noProof/>
      </w:rPr>
      <w:pict w14:anchorId="439011A9">
        <v:shape id="Zone de texte 6497" o:spid="_x0000_s1847" type="#_x0000_t202" style="position:absolute;margin-left:512.65pt;margin-top:764.95pt;width:12pt;height:15.3pt;z-index:-2516572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937548" w14:textId="77777777" w:rsidR="00A204AB" w:rsidRDefault="00A204AB"/>
            </w:txbxContent>
          </v:textbox>
          <w10:wrap anchorx="page" anchory="page"/>
        </v:shape>
      </w:pict>
    </w:r>
    <w:r>
      <w:rPr>
        <w:noProof/>
      </w:rPr>
      <w:pict w14:anchorId="23F88B2A">
        <v:shape id="Zone de texte 6496" o:spid="_x0000_s1846" type="#_x0000_t202" style="position:absolute;margin-left:512.65pt;margin-top:764.95pt;width:12pt;height:15.3pt;z-index:-2516573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owzM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02F3DB4" w14:textId="77777777" w:rsidR="00A204AB" w:rsidRDefault="00A204AB">
                <w:pPr>
                  <w:spacing w:before="10"/>
                  <w:ind w:left="60"/>
                  <w:rPr>
                    <w:rFonts w:ascii="Times New Roman"/>
                    <w:sz w:val="24"/>
                  </w:rPr>
                </w:pPr>
              </w:p>
            </w:txbxContent>
          </v:textbox>
          <w10:wrap anchorx="page" anchory="page"/>
        </v:shape>
      </w:pict>
    </w:r>
    <w:r>
      <w:rPr>
        <w:noProof/>
      </w:rPr>
      <w:pict w14:anchorId="3D74648A">
        <v:shape id="Zone de texte 6495" o:spid="_x0000_s1845" type="#_x0000_t202" style="position:absolute;margin-left:512.65pt;margin-top:764.95pt;width:12pt;height:15.3pt;z-index:-2516573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EC5757D" w14:textId="77777777" w:rsidR="00A204AB" w:rsidRDefault="00A204AB">
                <w:pPr>
                  <w:spacing w:before="10"/>
                  <w:ind w:left="60"/>
                  <w:rPr>
                    <w:rFonts w:ascii="Times New Roman"/>
                    <w:sz w:val="24"/>
                  </w:rPr>
                </w:pPr>
              </w:p>
            </w:txbxContent>
          </v:textbox>
          <w10:wrap anchorx="page" anchory="page"/>
        </v:shape>
      </w:pict>
    </w:r>
    <w:r>
      <w:rPr>
        <w:noProof/>
      </w:rPr>
      <w:pict w14:anchorId="37B8625E">
        <v:shape id="Zone de texte 6494" o:spid="_x0000_s1844" type="#_x0000_t202" style="position:absolute;margin-left:71.3pt;margin-top:706.9pt;width:7.9pt;height:49.5pt;z-index:-2516573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8n+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rKYf4j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kA/y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2D3102D" w14:textId="77777777" w:rsidR="00A204AB" w:rsidRDefault="00A204AB"/>
            </w:txbxContent>
          </v:textbox>
          <w10:wrap anchorx="page" anchory="page"/>
        </v:shape>
      </w:pict>
    </w:r>
    <w:r>
      <w:rPr>
        <w:noProof/>
      </w:rPr>
      <w:pict w14:anchorId="355627C4">
        <v:shape id="Zone de texte 6493" o:spid="_x0000_s1843" type="#_x0000_t202" style="position:absolute;margin-left:512.65pt;margin-top:764.95pt;width:12pt;height:15.3pt;z-index:-2516573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197676F" w14:textId="77777777" w:rsidR="00A204AB" w:rsidRDefault="00A204AB"/>
            </w:txbxContent>
          </v:textbox>
          <w10:wrap anchorx="page" anchory="page"/>
        </v:shape>
      </w:pict>
    </w:r>
    <w:r>
      <w:rPr>
        <w:noProof/>
      </w:rPr>
      <w:pict w14:anchorId="56D647E2">
        <v:shape id="Zone de texte 6492" o:spid="_x0000_s1842" type="#_x0000_t202" style="position:absolute;margin-left:71.3pt;margin-top:706.9pt;width:7.9pt;height:49.5pt;z-index:-2516573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B1E150B" w14:textId="77777777" w:rsidR="00A204AB" w:rsidRDefault="00A204AB">
                <w:pPr>
                  <w:spacing w:before="10"/>
                  <w:ind w:left="60"/>
                  <w:rPr>
                    <w:rFonts w:ascii="Times New Roman"/>
                    <w:sz w:val="24"/>
                  </w:rPr>
                </w:pPr>
              </w:p>
            </w:txbxContent>
          </v:textbox>
          <w10:wrap anchorx="page" anchory="page"/>
        </v:shape>
      </w:pict>
    </w:r>
    <w:r>
      <w:rPr>
        <w:noProof/>
      </w:rPr>
      <w:pict w14:anchorId="1009C737">
        <v:shape id="Zone de texte 6491" o:spid="_x0000_s1841" type="#_x0000_t202" style="position:absolute;margin-left:71.3pt;margin-top:706.9pt;width:7.9pt;height:49.5pt;z-index:-251657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PlL+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E1ks5lFclFNBvWdBCFyQufFP&#10;YaMD/CPFyFtXSvq9VWik6L867lxc0ZOBJ6M6GcppflrKIMXBvAmHVd56tG3HyIf5ObjmxjU2iXpi&#10;cWTMm5S0Hrc+rurze8p6+pv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PA+U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54C3D33" w14:textId="77777777" w:rsidR="00A204AB" w:rsidRDefault="00A204AB">
                <w:pPr>
                  <w:spacing w:before="10"/>
                  <w:ind w:left="60"/>
                  <w:rPr>
                    <w:rFonts w:ascii="Times New Roman"/>
                    <w:sz w:val="24"/>
                  </w:rPr>
                </w:pPr>
              </w:p>
            </w:txbxContent>
          </v:textbox>
          <w10:wrap anchorx="page" anchory="page"/>
        </v:shape>
      </w:pict>
    </w:r>
    <w:r>
      <w:rPr>
        <w:noProof/>
      </w:rPr>
      <w:pict w14:anchorId="42C3CF1C">
        <v:shape id="Zone de texte 6490" o:spid="_x0000_s1840" type="#_x0000_t202" style="position:absolute;margin-left:71.3pt;margin-top:706.9pt;width:7.9pt;height:49.5pt;z-index:-2516573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AyUx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7C85580" w14:textId="77777777" w:rsidR="00A204AB" w:rsidRDefault="00A204AB"/>
            </w:txbxContent>
          </v:textbox>
          <w10:wrap anchorx="page" anchory="page"/>
        </v:shape>
      </w:pict>
    </w:r>
    <w:r>
      <w:rPr>
        <w:noProof/>
      </w:rPr>
      <w:pict w14:anchorId="496C24D2">
        <v:shape id="Zone de texte 6489" o:spid="_x0000_s1839" type="#_x0000_t202" style="position:absolute;margin-left:512.65pt;margin-top:764.95pt;width:12pt;height:15.3pt;z-index:-251657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5512DF8" w14:textId="77777777" w:rsidR="00A204AB" w:rsidRDefault="00A204AB"/>
            </w:txbxContent>
          </v:textbox>
          <w10:wrap anchorx="page" anchory="page"/>
        </v:shape>
      </w:pict>
    </w:r>
    <w:r>
      <w:rPr>
        <w:noProof/>
      </w:rPr>
      <w:pict w14:anchorId="12F770EC">
        <v:shape id="Zone de texte 6488" o:spid="_x0000_s1838" type="#_x0000_t202" style="position:absolute;margin-left:71.3pt;margin-top:706.9pt;width:7.9pt;height:49.5pt;z-index:-2516573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sb3D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AB68775" w14:textId="77777777" w:rsidR="00A204AB" w:rsidRDefault="00A204AB">
                <w:pPr>
                  <w:spacing w:before="10"/>
                  <w:ind w:left="60"/>
                  <w:rPr>
                    <w:rFonts w:ascii="Times New Roman"/>
                    <w:sz w:val="24"/>
                  </w:rPr>
                </w:pPr>
              </w:p>
            </w:txbxContent>
          </v:textbox>
          <w10:wrap anchorx="page" anchory="page"/>
        </v:shape>
      </w:pict>
    </w:r>
    <w:r>
      <w:rPr>
        <w:noProof/>
      </w:rPr>
      <w:pict w14:anchorId="2C38F2D5">
        <v:shape id="Zone de texte 6487" o:spid="_x0000_s1837" type="#_x0000_t202" style="position:absolute;margin-left:71.3pt;margin-top:706.9pt;width:7.9pt;height:49.5pt;z-index:-2516573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PG+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E1ksllFclFNBvWdBCFyQufFP&#10;YaMD/CPFyFtXSvq9VWik6L867lxc0ZOBJ6M6GcppflrKIMXBvAmHVd56tG3HyIf5ObjmxjU2iXpi&#10;cWTMm5S0Hrc+rurze8p6+pv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4MI8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13E4602" w14:textId="77777777" w:rsidR="00A204AB" w:rsidRDefault="00A204AB"/>
            </w:txbxContent>
          </v:textbox>
          <w10:wrap anchorx="page" anchory="page"/>
        </v:shape>
      </w:pict>
    </w:r>
    <w:r>
      <w:rPr>
        <w:noProof/>
      </w:rPr>
      <w:pict w14:anchorId="3AA13488">
        <v:shape id="Zone de texte 6486" o:spid="_x0000_s1836" type="#_x0000_t202" style="position:absolute;margin-left:512.65pt;margin-top:764.95pt;width:12pt;height:15.3pt;z-index:-2516573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FFA7BA6" w14:textId="77777777" w:rsidR="00A204AB" w:rsidRDefault="00A204AB">
                <w:pPr>
                  <w:spacing w:before="4"/>
                  <w:ind w:left="20"/>
                  <w:rPr>
                    <w:i/>
                    <w:sz w:val="26"/>
                  </w:rPr>
                </w:pPr>
              </w:p>
            </w:txbxContent>
          </v:textbox>
          <w10:wrap anchorx="page" anchory="page"/>
        </v:shape>
      </w:pict>
    </w:r>
    <w:r>
      <w:rPr>
        <w:noProof/>
      </w:rPr>
      <w:pict w14:anchorId="74088AE8">
        <v:shape id="Zone de texte 6485" o:spid="_x0000_s1835" type="#_x0000_t202" style="position:absolute;margin-left:71.3pt;margin-top:706.9pt;width:7.9pt;height:49.5pt;z-index:-2516573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gg+wEAAOM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KiSwWqyguytlBdWRBCFyQufFP&#10;YaMF/CXFwFtXSvq5V2ik6D477lxc0bOBZ2N3NpTT/LSUQYrJvA3TKu892qZl5Gl+Dm64cbV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66aC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A1FA60C" w14:textId="77777777" w:rsidR="00A204AB" w:rsidRDefault="00A204AB"/>
            </w:txbxContent>
          </v:textbox>
          <w10:wrap anchorx="page" anchory="page"/>
        </v:shape>
      </w:pict>
    </w:r>
    <w:r>
      <w:rPr>
        <w:noProof/>
      </w:rPr>
      <w:pict w14:anchorId="45F5D9AD">
        <v:shape id="Zone de texte 6484" o:spid="_x0000_s1834" type="#_x0000_t202" style="position:absolute;margin-left:512.65pt;margin-top:764.95pt;width:12pt;height:15.3pt;z-index:-2516573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DC88C52" w14:textId="77777777" w:rsidR="00A204AB" w:rsidRDefault="00A204AB"/>
            </w:txbxContent>
          </v:textbox>
          <w10:wrap anchorx="page" anchory="page"/>
        </v:shape>
      </w:pict>
    </w:r>
    <w:r>
      <w:rPr>
        <w:noProof/>
      </w:rPr>
      <w:pict w14:anchorId="5700991D">
        <v:shape id="Zone de texte 6483" o:spid="_x0000_s1833" type="#_x0000_t202" style="position:absolute;margin-left:512.65pt;margin-top:764.95pt;width:12pt;height:15.3pt;z-index:-2516573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7XxeI+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7CADE0F" w14:textId="77777777" w:rsidR="00A204AB" w:rsidRDefault="00A204AB">
                <w:pPr>
                  <w:spacing w:before="4"/>
                  <w:ind w:left="20"/>
                  <w:rPr>
                    <w:i/>
                    <w:sz w:val="26"/>
                  </w:rPr>
                </w:pPr>
              </w:p>
            </w:txbxContent>
          </v:textbox>
          <w10:wrap anchorx="page" anchory="page"/>
        </v:shape>
      </w:pict>
    </w:r>
    <w:r>
      <w:rPr>
        <w:noProof/>
      </w:rPr>
      <w:pict w14:anchorId="27ECC0E2">
        <v:shape id="Zone de texte 6482" o:spid="_x0000_s1832" type="#_x0000_t202" style="position:absolute;margin-left:512.65pt;margin-top:764.95pt;width:12pt;height:15.3pt;z-index:-25165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Irb3d+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0F7F225" w14:textId="77777777" w:rsidR="00A204AB" w:rsidRDefault="00A204AB">
                <w:pPr>
                  <w:spacing w:before="4"/>
                  <w:ind w:left="20"/>
                  <w:rPr>
                    <w:i/>
                    <w:sz w:val="26"/>
                  </w:rPr>
                </w:pPr>
              </w:p>
            </w:txbxContent>
          </v:textbox>
          <w10:wrap anchorx="page" anchory="page"/>
        </v:shape>
      </w:pict>
    </w:r>
    <w:r>
      <w:rPr>
        <w:noProof/>
      </w:rPr>
      <w:pict w14:anchorId="24857C43">
        <v:shape id="Zone de texte 6481" o:spid="_x0000_s1831" type="#_x0000_t202" style="position:absolute;margin-left:71.3pt;margin-top:706.9pt;width:7.9pt;height:49.5pt;z-index:-2516573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ou+wEAAOMDAAAOAAAAZHJzL2Uyb0RvYy54bWysU8Fu2zAMvQ/YPwi6L3aTLSi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SFNN1PF6bFHCp8N9CIa&#10;pUTWlMDV/p5CJKOKU0qs5eDOdl1akM49c3Bi9CTyke/EPIzbUdiKiSzez6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48Oi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D8D0A9E" w14:textId="77777777" w:rsidR="00A204AB" w:rsidRDefault="00A204AB"/>
            </w:txbxContent>
          </v:textbox>
          <w10:wrap anchorx="page" anchory="page"/>
        </v:shape>
      </w:pict>
    </w:r>
    <w:r>
      <w:rPr>
        <w:noProof/>
      </w:rPr>
      <w:pict w14:anchorId="69B074A0">
        <v:shape id="Zone de texte 6480" o:spid="_x0000_s1830" type="#_x0000_t202" style="position:absolute;margin-left:71.3pt;margin-top:706.9pt;width:7.9pt;height:49.5pt;z-index:-2516573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B7+wEAAOMDAAAOAAAAZHJzL2Uyb0RvYy54bWysU8Fu2zAMvQ/YPwi6L3aTLSi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SFNN1PF6bFHCp8N9CIa&#10;pUTWlMDV/p5CJKOKU0qs5eDOdl1akM49c3Bi9CTyke/EPIzbUdiKiSzeL6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3OkH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113E336" w14:textId="77777777" w:rsidR="00A204AB" w:rsidRDefault="00A204AB">
                <w:pPr>
                  <w:spacing w:before="10"/>
                  <w:ind w:left="60"/>
                  <w:rPr>
                    <w:rFonts w:ascii="Times New Roman"/>
                    <w:sz w:val="24"/>
                  </w:rPr>
                </w:pPr>
              </w:p>
            </w:txbxContent>
          </v:textbox>
          <w10:wrap anchorx="page" anchory="page"/>
        </v:shape>
      </w:pict>
    </w:r>
    <w:r>
      <w:rPr>
        <w:noProof/>
      </w:rPr>
      <w:pict w14:anchorId="30AED5A3">
        <v:shape id="Zone de texte 6479" o:spid="_x0000_s1829" type="#_x0000_t202" style="position:absolute;margin-left:512.65pt;margin-top:764.95pt;width:12pt;height:15.3pt;z-index:-2516573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E086D14" w14:textId="77777777" w:rsidR="00A204AB" w:rsidRDefault="00A204AB">
                <w:pPr>
                  <w:spacing w:before="10"/>
                  <w:ind w:left="60"/>
                  <w:rPr>
                    <w:rFonts w:ascii="Times New Roman"/>
                    <w:sz w:val="24"/>
                  </w:rPr>
                </w:pPr>
              </w:p>
            </w:txbxContent>
          </v:textbox>
          <w10:wrap anchorx="page" anchory="page"/>
        </v:shape>
      </w:pict>
    </w:r>
    <w:r>
      <w:rPr>
        <w:noProof/>
      </w:rPr>
      <w:pict w14:anchorId="2FE1B576">
        <v:shape id="Zone de texte 6478" o:spid="_x0000_s1828" type="#_x0000_t202" style="position:absolute;margin-left:71.3pt;margin-top:706.9pt;width:7.9pt;height:49.5pt;z-index:-2516573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bnH1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476264F" w14:textId="77777777" w:rsidR="00625A80" w:rsidRDefault="00625A80">
                <w:pPr>
                  <w:spacing w:before="10"/>
                  <w:ind w:left="60"/>
                  <w:rPr>
                    <w:rFonts w:ascii="Times New Roman"/>
                    <w:sz w:val="24"/>
                  </w:rPr>
                </w:pPr>
              </w:p>
            </w:txbxContent>
          </v:textbox>
          <w10:wrap anchorx="page" anchory="page"/>
        </v:shape>
      </w:pict>
    </w:r>
    <w:r>
      <w:rPr>
        <w:noProof/>
      </w:rPr>
      <w:pict w14:anchorId="2306CD83">
        <v:shape id="Zone de texte 6477" o:spid="_x0000_s1827" type="#_x0000_t202" style="position:absolute;margin-left:512.65pt;margin-top:764.95pt;width:12pt;height:15.3pt;z-index:-2516573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BA705FF" w14:textId="77777777" w:rsidR="00625A80" w:rsidRDefault="00625A80">
                <w:pPr>
                  <w:spacing w:before="10"/>
                  <w:ind w:left="60"/>
                  <w:rPr>
                    <w:rFonts w:ascii="Times New Roman"/>
                    <w:sz w:val="24"/>
                  </w:rPr>
                </w:pPr>
              </w:p>
            </w:txbxContent>
          </v:textbox>
          <w10:wrap anchorx="page" anchory="page"/>
        </v:shape>
      </w:pict>
    </w:r>
    <w:r>
      <w:rPr>
        <w:noProof/>
      </w:rPr>
      <w:pict w14:anchorId="487E3801">
        <v:shape id="Zone de texte 6476" o:spid="_x0000_s1826" type="#_x0000_t202" style="position:absolute;margin-left:512.65pt;margin-top:764.95pt;width:12pt;height:15.3pt;z-index:-2516573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GOEMv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4ABBF8E"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AB3F651">
        <v:shape id="Zone de texte 6475" o:spid="_x0000_s1825" type="#_x0000_t202" style="position:absolute;margin-left:512.65pt;margin-top:764.95pt;width:12pt;height:15.3pt;z-index:-2516573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17D2BE8" w14:textId="77777777" w:rsidR="00A204AB" w:rsidRDefault="00A204AB"/>
            </w:txbxContent>
          </v:textbox>
          <w10:wrap anchorx="page" anchory="page"/>
        </v:shape>
      </w:pict>
    </w:r>
    <w:r>
      <w:rPr>
        <w:noProof/>
      </w:rPr>
      <w:pict w14:anchorId="5B37CF15">
        <v:shape id="Zone de texte 6474" o:spid="_x0000_s1824" type="#_x0000_t202" style="position:absolute;margin-left:512.65pt;margin-top:764.95pt;width:12pt;height:15.3pt;z-index:-2516573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E204B9" w14:textId="77777777" w:rsidR="00A204AB" w:rsidRDefault="00A204AB">
                <w:pPr>
                  <w:spacing w:before="4"/>
                  <w:ind w:left="20"/>
                  <w:rPr>
                    <w:i/>
                    <w:sz w:val="26"/>
                  </w:rPr>
                </w:pPr>
              </w:p>
            </w:txbxContent>
          </v:textbox>
          <w10:wrap anchorx="page" anchory="page"/>
        </v:shape>
      </w:pict>
    </w:r>
    <w:r>
      <w:rPr>
        <w:noProof/>
      </w:rPr>
      <w:pict w14:anchorId="4967B2EC">
        <v:shape id="Zone de texte 6473" o:spid="_x0000_s1823" type="#_x0000_t202" style="position:absolute;margin-left:512.65pt;margin-top:764.95pt;width:12pt;height:15.3pt;z-index:-2516573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EAAF467" w14:textId="77777777" w:rsidR="00A204AB" w:rsidRDefault="00A204AB"/>
            </w:txbxContent>
          </v:textbox>
          <w10:wrap anchorx="page" anchory="page"/>
        </v:shape>
      </w:pict>
    </w:r>
    <w:r>
      <w:rPr>
        <w:noProof/>
      </w:rPr>
      <w:pict w14:anchorId="31CC2590">
        <v:shape id="Zone de texte 6472" o:spid="_x0000_s1822" type="#_x0000_t202" style="position:absolute;margin-left:512.65pt;margin-top:764.95pt;width:12pt;height:15.3pt;z-index:-2516573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00082F1" w14:textId="77777777" w:rsidR="00A204AB" w:rsidRDefault="00A204AB">
                <w:pPr>
                  <w:spacing w:before="4"/>
                  <w:ind w:left="20"/>
                  <w:rPr>
                    <w:i/>
                    <w:sz w:val="26"/>
                  </w:rPr>
                </w:pPr>
              </w:p>
            </w:txbxContent>
          </v:textbox>
          <w10:wrap anchorx="page" anchory="page"/>
        </v:shape>
      </w:pict>
    </w:r>
    <w:r>
      <w:rPr>
        <w:noProof/>
      </w:rPr>
      <w:pict w14:anchorId="62DB863A">
        <v:shape id="Zone de texte 6471" o:spid="_x0000_s1821" type="#_x0000_t202" style="position:absolute;margin-left:512.65pt;margin-top:764.95pt;width:12pt;height:15.3pt;z-index:-2516574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6F287F9" w14:textId="77777777" w:rsidR="00A204AB" w:rsidRDefault="00A204AB"/>
            </w:txbxContent>
          </v:textbox>
          <w10:wrap anchorx="page" anchory="page"/>
        </v:shape>
      </w:pict>
    </w:r>
    <w:r>
      <w:rPr>
        <w:noProof/>
      </w:rPr>
      <w:pict w14:anchorId="5C89108D">
        <v:shape id="Zone de texte 6470" o:spid="_x0000_s1820" type="#_x0000_t202" style="position:absolute;margin-left:512.65pt;margin-top:764.95pt;width:12pt;height:15.3pt;z-index:-2516574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oA1ST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4723CC2" w14:textId="77777777" w:rsidR="00A204AB" w:rsidRDefault="00A204AB"/>
            </w:txbxContent>
          </v:textbox>
          <w10:wrap anchorx="page" anchory="page"/>
        </v:shape>
      </w:pict>
    </w:r>
    <w:r>
      <w:rPr>
        <w:noProof/>
      </w:rPr>
      <w:pict w14:anchorId="2AC76E35">
        <v:shape id="Zone de texte 6469" o:spid="_x0000_s1819" type="#_x0000_t202" style="position:absolute;margin-left:512.65pt;margin-top:764.95pt;width:12pt;height:15.3pt;z-index:-2516574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B518E94" w14:textId="77777777" w:rsidR="00A204AB" w:rsidRDefault="00A204AB"/>
            </w:txbxContent>
          </v:textbox>
          <w10:wrap anchorx="page" anchory="page"/>
        </v:shape>
      </w:pict>
    </w:r>
    <w:r>
      <w:rPr>
        <w:noProof/>
      </w:rPr>
      <w:pict w14:anchorId="7CB881AC">
        <v:shape id="Zone de texte 6468" o:spid="_x0000_s1818" type="#_x0000_t202" style="position:absolute;margin-left:512.65pt;margin-top:764.95pt;width:12pt;height:15.3pt;z-index:-2516574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223297C" w14:textId="77777777" w:rsidR="00A204AB" w:rsidRDefault="00A204AB">
                <w:pPr>
                  <w:spacing w:before="10"/>
                  <w:ind w:left="60"/>
                  <w:rPr>
                    <w:rFonts w:ascii="Times New Roman"/>
                    <w:sz w:val="24"/>
                  </w:rPr>
                </w:pPr>
              </w:p>
            </w:txbxContent>
          </v:textbox>
          <w10:wrap anchorx="page" anchory="page"/>
        </v:shape>
      </w:pict>
    </w:r>
    <w:r>
      <w:rPr>
        <w:noProof/>
      </w:rPr>
      <w:pict w14:anchorId="488217FF">
        <v:shape id="Zone de texte 6467" o:spid="_x0000_s1817" type="#_x0000_t202" style="position:absolute;margin-left:71.3pt;margin-top:706.9pt;width:7.9pt;height:49.5pt;z-index:-2516574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e43f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8AB91BA"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2DCA41F5">
        <v:shape id="Zone de texte 6466" o:spid="_x0000_s1816" type="#_x0000_t202" style="position:absolute;margin-left:512.65pt;margin-top:764.95pt;width:12pt;height:15.3pt;z-index:-2516574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fMD6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2F435D8"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145B3101">
        <v:shape id="Zone de texte 6465" o:spid="_x0000_s1815" type="#_x0000_t202" style="position:absolute;margin-left:71.3pt;margin-top:706.9pt;width:7.9pt;height:49.5pt;z-index:-2516574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cOlh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03CAF52" w14:textId="77777777" w:rsidR="00A204AB" w:rsidRDefault="00A204AB">
                <w:pPr>
                  <w:spacing w:before="10"/>
                  <w:ind w:left="60"/>
                  <w:rPr>
                    <w:rFonts w:ascii="Times New Roman"/>
                    <w:sz w:val="24"/>
                  </w:rPr>
                </w:pPr>
              </w:p>
            </w:txbxContent>
          </v:textbox>
          <w10:wrap anchorx="page" anchory="page"/>
        </v:shape>
      </w:pict>
    </w:r>
    <w:r>
      <w:rPr>
        <w:noProof/>
      </w:rPr>
      <w:pict w14:anchorId="45024B6E">
        <v:shape id="Zone de texte 6464" o:spid="_x0000_s1814" type="#_x0000_t202" style="position:absolute;margin-left:71.3pt;margin-top:706.9pt;width:7.9pt;height:49.5pt;z-index:-2516574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T8PE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BCE69E4" w14:textId="77777777" w:rsidR="00B20028" w:rsidRDefault="00B20028">
                <w:pPr>
                  <w:spacing w:before="10"/>
                  <w:ind w:left="60"/>
                  <w:rPr>
                    <w:rFonts w:ascii="Times New Roman"/>
                    <w:sz w:val="24"/>
                  </w:rPr>
                </w:pPr>
              </w:p>
            </w:txbxContent>
          </v:textbox>
          <w10:wrap anchorx="page" anchory="page"/>
        </v:shape>
      </w:pict>
    </w:r>
    <w:r>
      <w:rPr>
        <w:noProof/>
      </w:rPr>
      <w:pict w14:anchorId="4C2FF42E">
        <v:shape id="Zone de texte 6463" o:spid="_x0000_s1813" type="#_x0000_t202" style="position:absolute;margin-left:71.3pt;margin-top:706.9pt;width:7.9pt;height:49.5pt;z-index:-2516574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A6C1C8C" w14:textId="77777777" w:rsidR="00A204AB" w:rsidRDefault="00A204AB">
                <w:pPr>
                  <w:spacing w:before="4"/>
                  <w:ind w:left="20"/>
                  <w:rPr>
                    <w:i/>
                    <w:sz w:val="26"/>
                  </w:rPr>
                </w:pPr>
              </w:p>
            </w:txbxContent>
          </v:textbox>
          <w10:wrap anchorx="page" anchory="page"/>
        </v:shape>
      </w:pict>
    </w:r>
    <w:r>
      <w:rPr>
        <w:noProof/>
      </w:rPr>
      <w:pict w14:anchorId="7ED9FF64">
        <v:shape id="Zone de texte 6462" o:spid="_x0000_s1812" type="#_x0000_t202" style="position:absolute;margin-left:512.65pt;margin-top:764.95pt;width:12pt;height:15.3pt;z-index:-2516574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DE3F4FE"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8AE4CDA">
        <v:shape id="Zone de texte 6461" o:spid="_x0000_s1811" type="#_x0000_t202" style="position:absolute;margin-left:71.3pt;margin-top:706.9pt;width:7.9pt;height:49.5pt;z-index:-2516574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UCK+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E1ks51FclFNBvWdBCFyQufFP&#10;YaMD/CPFyFtXSvq9VWik6L867lxc0ZOBJ6M6GcppflrKIMXBvAmHVd56tG3HyIf5ObjmxjU2iXpi&#10;cWTMm5S0Hrc+rurze8p6+pv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atQI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4814428" w14:textId="77777777" w:rsidR="00A204AB" w:rsidRDefault="00A204AB">
                <w:pPr>
                  <w:spacing w:before="10"/>
                  <w:ind w:left="60"/>
                  <w:rPr>
                    <w:rFonts w:ascii="Times New Roman"/>
                    <w:sz w:val="24"/>
                  </w:rPr>
                </w:pPr>
              </w:p>
            </w:txbxContent>
          </v:textbox>
          <w10:wrap anchorx="page" anchory="page"/>
        </v:shape>
      </w:pict>
    </w:r>
    <w:r>
      <w:rPr>
        <w:noProof/>
      </w:rPr>
      <w:pict w14:anchorId="5604663F">
        <v:shape id="Zone de texte 6460" o:spid="_x0000_s1810" type="#_x0000_t202" style="position:absolute;margin-left:71.3pt;margin-top:706.9pt;width:7.9pt;height:49.5pt;z-index:-2516574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f+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E1ksF1FclFNBvWdBCFyQufFP&#10;YaMD/CPFyFtXSvq9VWik6L867lxc0ZOBJ6M6GcppflrKIMXBvAmHVd56tG3HyIf5ObjmxjU2iXpi&#10;cWTMm5S0Hrc+rurze8p6+pv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Vf6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57B0316" w14:textId="77777777" w:rsidR="00B20028" w:rsidRDefault="00B20028">
                <w:pPr>
                  <w:spacing w:before="10"/>
                  <w:ind w:left="60"/>
                  <w:rPr>
                    <w:rFonts w:ascii="Times New Roman"/>
                    <w:sz w:val="24"/>
                  </w:rPr>
                </w:pPr>
              </w:p>
            </w:txbxContent>
          </v:textbox>
          <w10:wrap anchorx="page" anchory="page"/>
        </v:shape>
      </w:pict>
    </w:r>
    <w:r>
      <w:rPr>
        <w:noProof/>
      </w:rPr>
      <w:pict w14:anchorId="43F231DB">
        <v:shape id="Zone de texte 6459" o:spid="_x0000_s1809" type="#_x0000_t202" style="position:absolute;margin-left:512.65pt;margin-top:764.95pt;width:12pt;height:15.3pt;z-index:-251657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7822748" w14:textId="77777777" w:rsidR="00A204AB" w:rsidRDefault="00A204AB">
                <w:pPr>
                  <w:spacing w:before="4"/>
                  <w:ind w:left="20"/>
                  <w:rPr>
                    <w:i/>
                    <w:sz w:val="26"/>
                  </w:rPr>
                </w:pPr>
              </w:p>
            </w:txbxContent>
          </v:textbox>
          <w10:wrap anchorx="page" anchory="page"/>
        </v:shape>
      </w:pict>
    </w:r>
    <w:r>
      <w:rPr>
        <w:noProof/>
      </w:rPr>
      <w:pict w14:anchorId="44F030E3">
        <v:shape id="Zone de texte 6458" o:spid="_x0000_s1808" type="#_x0000_t202" style="position:absolute;margin-left:71.3pt;margin-top:706.9pt;width:7.9pt;height:49.5pt;z-index:-2516574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52Zf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0B8D545" w14:textId="77777777" w:rsidR="00A204AB" w:rsidRDefault="00A204AB"/>
            </w:txbxContent>
          </v:textbox>
          <w10:wrap anchorx="page" anchory="page"/>
        </v:shape>
      </w:pict>
    </w:r>
    <w:r>
      <w:rPr>
        <w:noProof/>
      </w:rPr>
      <w:pict w14:anchorId="50E43F49">
        <v:shape id="Zone de texte 6457" o:spid="_x0000_s1807" type="#_x0000_t202" style="position:absolute;margin-left:512.65pt;margin-top:764.95pt;width:12pt;height:15.3pt;z-index:-2516574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AC703A9" w14:textId="77777777" w:rsidR="00625A80" w:rsidRDefault="00625A80">
                <w:pPr>
                  <w:spacing w:before="10"/>
                  <w:ind w:left="60"/>
                  <w:rPr>
                    <w:rFonts w:ascii="Times New Roman"/>
                    <w:sz w:val="24"/>
                  </w:rPr>
                </w:pPr>
              </w:p>
            </w:txbxContent>
          </v:textbox>
          <w10:wrap anchorx="page" anchory="page"/>
        </v:shape>
      </w:pict>
    </w:r>
    <w:r>
      <w:rPr>
        <w:noProof/>
      </w:rPr>
      <w:pict w14:anchorId="24F5ECA6">
        <v:shape id="Zone de texte 6456" o:spid="_x0000_s1806" type="#_x0000_t202" style="position:absolute;margin-left:512.65pt;margin-top:764.95pt;width:12pt;height:15.3pt;z-index:-2516574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sVS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CA7B604" w14:textId="77777777" w:rsidR="00A204AB" w:rsidRDefault="00A204AB">
                <w:pPr>
                  <w:spacing w:before="4"/>
                  <w:ind w:left="20"/>
                  <w:rPr>
                    <w:i/>
                    <w:sz w:val="26"/>
                  </w:rPr>
                </w:pPr>
              </w:p>
            </w:txbxContent>
          </v:textbox>
          <w10:wrap anchorx="page" anchory="page"/>
        </v:shape>
      </w:pict>
    </w:r>
    <w:r>
      <w:rPr>
        <w:noProof/>
      </w:rPr>
      <w:pict w14:anchorId="2AB0874D">
        <v:shape id="Zone de texte 6455" o:spid="_x0000_s1805" type="#_x0000_t202" style="position:absolute;margin-left:512.65pt;margin-top:764.95pt;width:12pt;height:15.3pt;z-index:-2516574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hRqe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84644CF" w14:textId="77777777" w:rsidR="00A204AB" w:rsidRDefault="00A204AB">
                <w:pPr>
                  <w:spacing w:before="4"/>
                  <w:ind w:left="20"/>
                  <w:rPr>
                    <w:i/>
                    <w:sz w:val="26"/>
                  </w:rPr>
                </w:pPr>
              </w:p>
            </w:txbxContent>
          </v:textbox>
          <w10:wrap anchorx="page" anchory="page"/>
        </v:shape>
      </w:pict>
    </w:r>
    <w:r>
      <w:rPr>
        <w:noProof/>
      </w:rPr>
      <w:pict w14:anchorId="3BD30543">
        <v:shape id="Zone de texte 6454" o:spid="_x0000_s1804" type="#_x0000_t202" style="position:absolute;margin-left:71.3pt;margin-top:706.9pt;width:7.9pt;height:49.5pt;z-index:-2516574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Xu0+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rJYfoj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gle7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8670A7B" w14:textId="77777777" w:rsidR="00A204AB" w:rsidRDefault="00A204AB">
                <w:pPr>
                  <w:spacing w:before="4"/>
                  <w:ind w:left="20"/>
                  <w:rPr>
                    <w:i/>
                    <w:sz w:val="26"/>
                  </w:rPr>
                </w:pPr>
              </w:p>
            </w:txbxContent>
          </v:textbox>
          <w10:wrap anchorx="page" anchory="page"/>
        </v:shape>
      </w:pict>
    </w:r>
    <w:r>
      <w:rPr>
        <w:noProof/>
      </w:rPr>
      <w:pict w14:anchorId="7020BB71">
        <v:shape id="Zone de texte 6453" o:spid="_x0000_s1803" type="#_x0000_t202" style="position:absolute;margin-left:71.3pt;margin-top:706.9pt;width:7.9pt;height:49.5pt;z-index:-25165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9FECA02"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FA50F94">
        <v:shape id="Zone de texte 6452" o:spid="_x0000_s1802" type="#_x0000_t202" style="position:absolute;margin-left:512.65pt;margin-top:764.95pt;width:12pt;height:15.3pt;z-index:-2516574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793477C" w14:textId="77777777" w:rsidR="00A204AB" w:rsidRDefault="00A204AB"/>
            </w:txbxContent>
          </v:textbox>
          <w10:wrap anchorx="page" anchory="page"/>
        </v:shape>
      </w:pict>
    </w:r>
    <w:r>
      <w:rPr>
        <w:noProof/>
      </w:rPr>
      <w:pict w14:anchorId="577F5661">
        <v:shape id="Zone de texte 6451" o:spid="_x0000_s1801" type="#_x0000_t202" style="position:absolute;margin-left:71.3pt;margin-top:706.9pt;width:7.9pt;height:49.5pt;z-index:-2516574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3Y+wEAAOMDAAAOAAAAZHJzL2Uyb0RvYy54bWysU8Fu2zAMvQ/YPwi6L3YTLCu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T5NN1PF6bFHCp8N9CIa&#10;pUTWlMDV/p5CJKOKU0qs5eDOdl1akM49c3Bi9CTyke/EPIzbUdiKiSw+zK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Llfd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A801224" w14:textId="77777777" w:rsidR="00A204AB" w:rsidRDefault="00A204AB">
                <w:pPr>
                  <w:spacing w:before="4"/>
                  <w:ind w:left="20"/>
                  <w:rPr>
                    <w:i/>
                    <w:sz w:val="26"/>
                  </w:rPr>
                </w:pPr>
              </w:p>
            </w:txbxContent>
          </v:textbox>
          <w10:wrap anchorx="page" anchory="page"/>
        </v:shape>
      </w:pict>
    </w:r>
    <w:r>
      <w:rPr>
        <w:noProof/>
      </w:rPr>
      <w:pict w14:anchorId="126ADC3A">
        <v:shape id="Zone de texte 6450" o:spid="_x0000_s1800" type="#_x0000_t202" style="position:absolute;margin-left:512.65pt;margin-top:764.95pt;width:12pt;height:15.3pt;z-index:-2516574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1656E7A" w14:textId="77777777" w:rsidR="00B20028" w:rsidRDefault="00B20028">
                <w:pPr>
                  <w:spacing w:before="4"/>
                  <w:ind w:left="20"/>
                  <w:rPr>
                    <w:i/>
                    <w:sz w:val="26"/>
                  </w:rPr>
                </w:pPr>
              </w:p>
            </w:txbxContent>
          </v:textbox>
          <w10:wrap anchorx="page" anchory="page"/>
        </v:shape>
      </w:pict>
    </w:r>
    <w:r>
      <w:rPr>
        <w:noProof/>
      </w:rPr>
      <w:pict w14:anchorId="4144E2E8">
        <v:shape id="Zone de texte 6449" o:spid="_x0000_s1799" type="#_x0000_t202" style="position:absolute;margin-left:512.65pt;margin-top:764.95pt;width:12pt;height:15.3pt;z-index:-2516574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pKiv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E1D0E43" w14:textId="77777777" w:rsidR="00A204AB" w:rsidRDefault="00A204AB">
                <w:pPr>
                  <w:spacing w:before="10"/>
                  <w:ind w:left="60"/>
                  <w:rPr>
                    <w:rFonts w:ascii="Times New Roman"/>
                    <w:sz w:val="24"/>
                  </w:rPr>
                </w:pPr>
              </w:p>
            </w:txbxContent>
          </v:textbox>
          <w10:wrap anchorx="page" anchory="page"/>
        </v:shape>
      </w:pict>
    </w:r>
    <w:r>
      <w:rPr>
        <w:noProof/>
      </w:rPr>
      <w:pict w14:anchorId="6EA0C8E4">
        <v:shape id="Zone de texte 6448" o:spid="_x0000_s1798" type="#_x0000_t202" style="position:absolute;margin-left:512.65pt;margin-top:764.95pt;width:12pt;height:15.3pt;z-index:-251657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m4IK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BEC5195" w14:textId="77777777" w:rsidR="00A204AB" w:rsidRDefault="00A204AB">
                <w:pPr>
                  <w:spacing w:before="10"/>
                  <w:ind w:left="60"/>
                  <w:rPr>
                    <w:rFonts w:ascii="Times New Roman"/>
                    <w:sz w:val="24"/>
                  </w:rPr>
                </w:pPr>
              </w:p>
            </w:txbxContent>
          </v:textbox>
          <w10:wrap anchorx="page" anchory="page"/>
        </v:shape>
      </w:pict>
    </w:r>
    <w:r>
      <w:rPr>
        <w:noProof/>
      </w:rPr>
      <w:pict w14:anchorId="00F651A5">
        <v:shape id="Zone de texte 6447" o:spid="_x0000_s1797" type="#_x0000_t202" style="position:absolute;margin-left:512.65pt;margin-top:764.95pt;width:12pt;height:15.3pt;z-index:-2516574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yv31j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B5E5B79" w14:textId="77777777" w:rsidR="00B20028" w:rsidRDefault="00B20028">
                <w:pPr>
                  <w:spacing w:before="10"/>
                  <w:ind w:left="60"/>
                  <w:rPr>
                    <w:rFonts w:ascii="Times New Roman"/>
                    <w:sz w:val="24"/>
                  </w:rPr>
                </w:pPr>
              </w:p>
            </w:txbxContent>
          </v:textbox>
          <w10:wrap anchorx="page" anchory="page"/>
        </v:shape>
      </w:pict>
    </w:r>
    <w:r>
      <w:rPr>
        <w:noProof/>
      </w:rPr>
      <w:pict w14:anchorId="05C01603">
        <v:shape id="Zone de texte 6446" o:spid="_x0000_s1796" type="#_x0000_t202" style="position:absolute;margin-left:512.65pt;margin-top:764.95pt;width:12pt;height:15.3pt;z-index:-2516574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9ddQ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ED16A8E" w14:textId="77777777" w:rsidR="00B20028" w:rsidRDefault="00B20028">
                <w:pPr>
                  <w:spacing w:before="10"/>
                  <w:ind w:left="60"/>
                  <w:rPr>
                    <w:rFonts w:ascii="Times New Roman"/>
                    <w:sz w:val="24"/>
                  </w:rPr>
                </w:pPr>
              </w:p>
            </w:txbxContent>
          </v:textbox>
          <w10:wrap anchorx="page" anchory="page"/>
        </v:shape>
      </w:pict>
    </w:r>
    <w:r>
      <w:rPr>
        <w:noProof/>
      </w:rPr>
      <w:pict w14:anchorId="6B5C0765">
        <v:shape id="Zone de texte 6445" o:spid="_x0000_s1795" type="#_x0000_t202" style="position:absolute;margin-left:512.65pt;margin-top:764.95pt;width:12pt;height:15.3pt;z-index:-2516574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ZS+/AEAAOMDAAAOAAAAZHJzL2Uyb0RvYy54bWysU21v1DAM/o7Ef4jynWvvNm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XZznHNEcmn84P5un6WaqOD72SOGzgUFE&#10;o5TImhK42t5RiGRUcUyJtRzc2r5PC9K7Jw5OjJ5EPvLdMw9TNQlbc/Gz9x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wZlL7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044344E" w14:textId="77777777" w:rsidR="00A204AB" w:rsidRDefault="00A204AB">
                <w:pPr>
                  <w:spacing w:line="316" w:lineRule="exact"/>
                  <w:ind w:left="20"/>
                  <w:rPr>
                    <w:i/>
                    <w:sz w:val="26"/>
                  </w:rPr>
                </w:pPr>
              </w:p>
            </w:txbxContent>
          </v:textbox>
          <w10:wrap anchorx="page" anchory="page"/>
        </v:shape>
      </w:pict>
    </w:r>
    <w:r>
      <w:rPr>
        <w:noProof/>
      </w:rPr>
      <w:pict w14:anchorId="50090260">
        <v:shape id="_x0000_s1794" type="#_x0000_t202" alt="" style="position:absolute;margin-left:71.3pt;margin-top:706.9pt;width:7.9pt;height:49.5pt;z-index:-25165749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794" inset="0,0,0,0">
            <w:txbxContent>
              <w:p w14:paraId="74BB8193" w14:textId="77777777" w:rsidR="00625A80" w:rsidRDefault="00625A80">
                <w:pPr>
                  <w:spacing w:before="10"/>
                  <w:ind w:left="60"/>
                  <w:rPr>
                    <w:rFonts w:ascii="Times New Roman"/>
                    <w:sz w:val="24"/>
                  </w:rPr>
                </w:pPr>
              </w:p>
            </w:txbxContent>
          </v:textbox>
          <w10:wrap anchorx="page" anchory="page"/>
        </v:shape>
      </w:pict>
    </w:r>
    <w:r>
      <w:rPr>
        <w:noProof/>
      </w:rPr>
      <w:pict w14:anchorId="462F94B6">
        <v:shape id="Zone de texte 6443" o:spid="_x0000_s1793" type="#_x0000_t202" style="position:absolute;margin-left:512.65pt;margin-top:764.95pt;width:12pt;height:15.3pt;z-index:-2516573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09378A6" w14:textId="77777777" w:rsidR="00625A80" w:rsidRDefault="00625A80">
                <w:pPr>
                  <w:spacing w:before="10"/>
                  <w:ind w:left="60"/>
                  <w:rPr>
                    <w:rFonts w:ascii="Times New Roman"/>
                    <w:sz w:val="24"/>
                  </w:rPr>
                </w:pPr>
              </w:p>
            </w:txbxContent>
          </v:textbox>
          <w10:wrap anchorx="page" anchory="page"/>
        </v:shape>
      </w:pict>
    </w:r>
    <w:r>
      <w:rPr>
        <w:noProof/>
      </w:rPr>
      <w:pict w14:anchorId="3E246EAE">
        <v:shape id="Zone de texte 6442" o:spid="_x0000_s1792" type="#_x0000_t202" style="position:absolute;margin-left:512.65pt;margin-top:764.95pt;width:12pt;height:15.3pt;z-index:-2516573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9A620A5" w14:textId="77777777" w:rsidR="00625A80" w:rsidRDefault="00625A80">
                <w:pPr>
                  <w:spacing w:before="10"/>
                  <w:ind w:left="60"/>
                  <w:rPr>
                    <w:rFonts w:ascii="Times New Roman"/>
                    <w:sz w:val="24"/>
                  </w:rPr>
                </w:pPr>
              </w:p>
            </w:txbxContent>
          </v:textbox>
          <w10:wrap anchorx="page" anchory="page"/>
        </v:shape>
      </w:pict>
    </w:r>
    <w:r>
      <w:rPr>
        <w:noProof/>
      </w:rPr>
      <w:pict w14:anchorId="67015DF4">
        <v:shape id="Zone de texte 6441" o:spid="_x0000_s1791" type="#_x0000_t202" style="position:absolute;margin-left:512.65pt;margin-top:764.95pt;width:12pt;height:15.3pt;z-index:-2516573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0F11059" w14:textId="77777777" w:rsidR="00A204AB" w:rsidRDefault="00A204AB"/>
            </w:txbxContent>
          </v:textbox>
          <w10:wrap anchorx="page" anchory="page"/>
        </v:shape>
      </w:pict>
    </w:r>
    <w:r>
      <w:rPr>
        <w:noProof/>
      </w:rPr>
      <w:pict w14:anchorId="683C20AC">
        <v:shape id="Zone de texte 6440" o:spid="_x0000_s1790" type="#_x0000_t202" style="position:absolute;margin-left:512.65pt;margin-top:764.95pt;width:12pt;height:15.3pt;z-index:-2516574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whFR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0C6DFE1" w14:textId="77777777" w:rsidR="00625A80" w:rsidRDefault="00625A80"/>
            </w:txbxContent>
          </v:textbox>
          <w10:wrap anchorx="page" anchory="page"/>
        </v:shape>
      </w:pict>
    </w:r>
    <w:r>
      <w:rPr>
        <w:noProof/>
      </w:rPr>
      <w:pict w14:anchorId="33431695">
        <v:shape id="Zone de texte 6439" o:spid="_x0000_s1789" type="#_x0000_t202" style="position:absolute;margin-left:512.65pt;margin-top:764.95pt;width:12pt;height:15.3pt;z-index:-2516574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68E759B" w14:textId="77777777" w:rsidR="00625A80" w:rsidRDefault="00625A80"/>
            </w:txbxContent>
          </v:textbox>
          <w10:wrap anchorx="page" anchory="page"/>
        </v:shape>
      </w:pict>
    </w:r>
    <w:r>
      <w:rPr>
        <w:noProof/>
      </w:rPr>
      <w:pict w14:anchorId="0CC1C002">
        <v:shape id="Zone de texte 6438" o:spid="_x0000_s1788" type="#_x0000_t202" style="position:absolute;margin-left:512.65pt;margin-top:764.95pt;width:12pt;height:15.3pt;z-index:-2516575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cImj/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F2D9F18" w14:textId="77777777" w:rsidR="00A204AB" w:rsidRDefault="00A204AB"/>
            </w:txbxContent>
          </v:textbox>
          <w10:wrap anchorx="page" anchory="page"/>
        </v:shape>
      </w:pict>
    </w:r>
    <w:r>
      <w:rPr>
        <w:noProof/>
      </w:rPr>
      <w:pict w14:anchorId="696D0DF9">
        <v:shape id="_x0000_s1787" type="#_x0000_t202" alt="" style="position:absolute;margin-left:512.65pt;margin-top:764.95pt;width:12pt;height:15.3pt;z-index:-25165751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787" inset="0,0,0,0">
            <w:txbxContent>
              <w:p w14:paraId="6B33ECC1" w14:textId="77777777" w:rsidR="00625A80" w:rsidRDefault="00625A80"/>
            </w:txbxContent>
          </v:textbox>
          <w10:wrap anchorx="page" anchory="page"/>
        </v:shape>
      </w:pict>
    </w:r>
    <w:r>
      <w:rPr>
        <w:noProof/>
      </w:rPr>
      <w:pict w14:anchorId="40A852CC">
        <v:shape id="Zone de texte 6436" o:spid="_x0000_s1786" type="#_x0000_t202" style="position:absolute;margin-left:71.3pt;margin-top:706.9pt;width:7.9pt;height:49.5pt;z-index:-2516573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7eZ+wEAAOMDAAAOAAAAZHJzL2Uyb0RvYy54bWysU1GP0zAMfkfiP0R5Z+1tYkz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umm6ni/NgjhY8GehGN&#10;UiJrSuDq8EAhklHFOSXWcnBvuy4tSOdeODgxehL5yHdiHsbdKGzFRBard1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Jrt5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B8C9E4C" w14:textId="77777777" w:rsidR="00A204AB" w:rsidRDefault="00A204AB">
                <w:pPr>
                  <w:spacing w:before="10"/>
                  <w:ind w:left="60"/>
                  <w:rPr>
                    <w:rFonts w:ascii="Times New Roman"/>
                    <w:sz w:val="24"/>
                  </w:rPr>
                </w:pPr>
              </w:p>
            </w:txbxContent>
          </v:textbox>
          <w10:wrap anchorx="page" anchory="page"/>
        </v:shape>
      </w:pict>
    </w:r>
    <w:r>
      <w:rPr>
        <w:noProof/>
      </w:rPr>
      <w:pict w14:anchorId="33F0ADF3">
        <v:shape id="Zone de texte 6435" o:spid="_x0000_s1785" type="#_x0000_t202" style="position:absolute;margin-left:512.65pt;margin-top:764.95pt;width:12pt;height:15.3pt;z-index:-2516573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EA0548D" w14:textId="77777777" w:rsidR="00A204AB" w:rsidRDefault="00A204AB"/>
            </w:txbxContent>
          </v:textbox>
          <w10:wrap anchorx="page" anchory="page"/>
        </v:shape>
      </w:pict>
    </w:r>
    <w:r>
      <w:rPr>
        <w:noProof/>
      </w:rPr>
      <w:pict w14:anchorId="09AD4FE0">
        <v:shape id="Zone de texte 6434" o:spid="_x0000_s1784" type="#_x0000_t202" style="position:absolute;margin-left:71.3pt;margin-top:706.9pt;width:7.9pt;height:49.5pt;z-index:-25165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fx/+wEAAOMDAAAOAAAAZHJzL2Uyb0RvYy54bWysU1GP0zAMfkfiP0R5Z+1tYhr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umm6ni/NgjhY8GehGN&#10;UiJrSuDq8EAhklHFOSXWcnBvuy4tSOdeODgxehL5yHdiHsbdKGzFRBard1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Ld/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A2662AD" w14:textId="77777777" w:rsidR="00A204AB" w:rsidRDefault="00A204AB"/>
            </w:txbxContent>
          </v:textbox>
          <w10:wrap anchorx="page" anchory="page"/>
        </v:shape>
      </w:pict>
    </w:r>
    <w:r>
      <w:rPr>
        <w:noProof/>
      </w:rPr>
      <w:pict w14:anchorId="68C2F9F6">
        <v:shape id="Zone de texte 6433" o:spid="_x0000_s1783" type="#_x0000_t202" style="position:absolute;margin-left:71.3pt;margin-top:706.9pt;width:7.9pt;height:49.5pt;z-index:-2516573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775B743" w14:textId="77777777" w:rsidR="00A204AB" w:rsidRDefault="00A204AB">
                <w:pPr>
                  <w:spacing w:before="10"/>
                  <w:ind w:left="60"/>
                  <w:rPr>
                    <w:rFonts w:ascii="Times New Roman"/>
                    <w:sz w:val="24"/>
                  </w:rPr>
                </w:pPr>
              </w:p>
            </w:txbxContent>
          </v:textbox>
          <w10:wrap anchorx="page" anchory="page"/>
        </v:shape>
      </w:pict>
    </w:r>
    <w:r>
      <w:rPr>
        <w:noProof/>
      </w:rPr>
      <w:pict w14:anchorId="0B5AD9F2">
        <v:shape id="Zone de texte 6432" o:spid="_x0000_s1782" type="#_x0000_t202" style="position:absolute;margin-left:512.65pt;margin-top:764.95pt;width:12pt;height:15.3pt;z-index:-2516573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E954D11" w14:textId="77777777" w:rsidR="00A204AB" w:rsidRDefault="00A204AB"/>
            </w:txbxContent>
          </v:textbox>
          <w10:wrap anchorx="page" anchory="page"/>
        </v:shape>
      </w:pict>
    </w:r>
    <w:r>
      <w:rPr>
        <w:noProof/>
      </w:rPr>
      <w:pict w14:anchorId="10CF650E">
        <v:shape id="Zone de texte 6431" o:spid="_x0000_s1781" type="#_x0000_t202" style="position:absolute;margin-left:71.3pt;margin-top:706.9pt;width:7.9pt;height:49.5pt;z-index:-2516573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oT+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rL4MI/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gd+h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55BEA8E" w14:textId="77777777" w:rsidR="00A204AB" w:rsidRDefault="00A204AB">
                <w:pPr>
                  <w:spacing w:before="4"/>
                  <w:ind w:left="20"/>
                  <w:rPr>
                    <w:i/>
                    <w:sz w:val="26"/>
                  </w:rPr>
                </w:pPr>
              </w:p>
            </w:txbxContent>
          </v:textbox>
          <w10:wrap anchorx="page" anchory="page"/>
        </v:shape>
      </w:pict>
    </w:r>
    <w:r>
      <w:rPr>
        <w:noProof/>
      </w:rPr>
      <w:pict w14:anchorId="793E9E6B">
        <v:shape id="Zone de texte 6430" o:spid="_x0000_s1780" type="#_x0000_t202" style="position:absolute;margin-left:71.3pt;margin-top:706.9pt;width:7.9pt;height:49.5pt;z-index:-2516575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BG+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rL4sIj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vvUE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DD3E1DF" w14:textId="77777777" w:rsidR="00A204AB" w:rsidRDefault="00A204AB"/>
            </w:txbxContent>
          </v:textbox>
          <w10:wrap anchorx="page" anchory="page"/>
        </v:shape>
      </w:pict>
    </w:r>
    <w:r>
      <w:rPr>
        <w:noProof/>
      </w:rPr>
      <w:pict w14:anchorId="03BD5A25">
        <v:shape id="Zone de texte 6429" o:spid="_x0000_s1779" type="#_x0000_t202" style="position:absolute;margin-left:512.65pt;margin-top:764.95pt;width:12pt;height:15.3pt;z-index:-2516575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8E107D8" w14:textId="77777777" w:rsidR="00A204AB" w:rsidRDefault="00A204AB"/>
            </w:txbxContent>
          </v:textbox>
          <w10:wrap anchorx="page" anchory="page"/>
        </v:shape>
      </w:pict>
    </w:r>
    <w:r>
      <w:rPr>
        <w:noProof/>
      </w:rPr>
      <w:pict w14:anchorId="3034BEA8">
        <v:shape id="Zone de texte 6428" o:spid="_x0000_s1778" type="#_x0000_t202" style="position:absolute;margin-left:71.3pt;margin-top:706.9pt;width:7.9pt;height:49.5pt;z-index:-2516575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DG32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C7BA55C" w14:textId="77777777" w:rsidR="00A204AB" w:rsidRDefault="00A204AB">
                <w:pPr>
                  <w:spacing w:before="4"/>
                  <w:ind w:left="20"/>
                  <w:rPr>
                    <w:i/>
                    <w:sz w:val="26"/>
                  </w:rPr>
                </w:pPr>
              </w:p>
            </w:txbxContent>
          </v:textbox>
          <w10:wrap anchorx="page" anchory="page"/>
        </v:shape>
      </w:pict>
    </w:r>
    <w:r>
      <w:rPr>
        <w:noProof/>
      </w:rPr>
      <w:pict w14:anchorId="35228A5F">
        <v:shape id="Zone de texte 6427" o:spid="_x0000_s1777" type="#_x0000_t202" style="position:absolute;margin-left:71.3pt;margin-top:706.9pt;width:7.9pt;height:49.5pt;z-index:-2516575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SCe+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rL4sIz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XRIJ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466EAB3" w14:textId="77777777" w:rsidR="00A204AB" w:rsidRDefault="00A204AB">
                <w:pPr>
                  <w:spacing w:before="4"/>
                  <w:ind w:left="20"/>
                  <w:rPr>
                    <w:i/>
                    <w:sz w:val="26"/>
                  </w:rPr>
                </w:pPr>
              </w:p>
            </w:txbxContent>
          </v:textbox>
          <w10:wrap anchorx="page" anchory="page"/>
        </v:shape>
      </w:pict>
    </w:r>
    <w:r>
      <w:rPr>
        <w:noProof/>
      </w:rPr>
      <w:pict w14:anchorId="3E608919">
        <v:shape id="Zone de texte 6426" o:spid="_x0000_s1776" type="#_x0000_t202" style="position:absolute;margin-left:512.65pt;margin-top:764.95pt;width:12pt;height:15.3pt;z-index:-25165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Wl8s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1F81A2C" w14:textId="77777777" w:rsidR="00A204AB" w:rsidRDefault="00A204AB"/>
            </w:txbxContent>
          </v:textbox>
          <w10:wrap anchorx="page" anchory="page"/>
        </v:shape>
      </w:pict>
    </w:r>
    <w:r>
      <w:rPr>
        <w:noProof/>
      </w:rPr>
      <w:pict w14:anchorId="6C872F21">
        <v:shape id="Zone de texte 6425" o:spid="_x0000_s1775" type="#_x0000_t202" style="position:absolute;margin-left:71.3pt;margin-top:706.9pt;width:7.9pt;height:49.5pt;z-index:-2516575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2t4+wEAAOMDAAAOAAAAZHJzL2Uyb0RvYy54bWysU1GP0zAMfkfiP0R5Z+1tYhr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umm6ni/NgjhY8GehGN&#10;UiJrSuDq8EAhklHFOSXWcnBvuy4tSOdeODgxehL5yHdiHsbdKGzFRBbvVl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Vna3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E425634" w14:textId="77777777" w:rsidR="00625A80" w:rsidRDefault="00625A80">
                <w:pPr>
                  <w:spacing w:before="10"/>
                  <w:ind w:left="60"/>
                  <w:rPr>
                    <w:rFonts w:ascii="Times New Roman"/>
                    <w:sz w:val="24"/>
                  </w:rPr>
                </w:pPr>
              </w:p>
            </w:txbxContent>
          </v:textbox>
          <w10:wrap anchorx="page" anchory="page"/>
        </v:shape>
      </w:pict>
    </w:r>
    <w:r>
      <w:rPr>
        <w:noProof/>
      </w:rPr>
      <w:pict w14:anchorId="2507EF2F">
        <v:shape id="_x0000_s1774" type="#_x0000_t202" alt="" style="position:absolute;margin-left:512.65pt;margin-top:764.95pt;width:12pt;height:15.3pt;z-index:-25165752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774" inset="0,0,0,0">
            <w:txbxContent>
              <w:p w14:paraId="3421C492" w14:textId="77777777" w:rsidR="00625A80" w:rsidRDefault="00625A80">
                <w:pPr>
                  <w:spacing w:before="10"/>
                  <w:ind w:left="60"/>
                  <w:rPr>
                    <w:rFonts w:ascii="Times New Roman"/>
                    <w:sz w:val="24"/>
                  </w:rPr>
                </w:pPr>
              </w:p>
            </w:txbxContent>
          </v:textbox>
          <w10:wrap anchorx="page" anchory="page"/>
        </v:shape>
      </w:pict>
    </w:r>
    <w:r>
      <w:rPr>
        <w:noProof/>
      </w:rPr>
      <w:pict w14:anchorId="068C7705">
        <v:shape id="Zone de texte 6423" o:spid="_x0000_s1773" type="#_x0000_t202" style="position:absolute;margin-left:71.3pt;margin-top:706.9pt;width:7.9pt;height:49.5pt;z-index:-2516573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093BE37" w14:textId="77777777" w:rsidR="00625A80" w:rsidRDefault="00625A80"/>
            </w:txbxContent>
          </v:textbox>
          <w10:wrap anchorx="page" anchory="page"/>
        </v:shape>
      </w:pict>
    </w:r>
    <w:r>
      <w:rPr>
        <w:noProof/>
      </w:rPr>
      <w:pict w14:anchorId="3FEC15AC">
        <v:shape id="Zone de texte 6422" o:spid="_x0000_s1772" type="#_x0000_t202" style="position:absolute;margin-left:512.65pt;margin-top:764.95pt;width:12pt;height:15.3pt;z-index:-2516573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8J1ot+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2EB1B03" w14:textId="77777777" w:rsidR="00A204AB" w:rsidRDefault="00A204AB"/>
            </w:txbxContent>
          </v:textbox>
          <w10:wrap anchorx="page" anchory="page"/>
        </v:shape>
      </w:pict>
    </w:r>
    <w:r>
      <w:rPr>
        <w:noProof/>
      </w:rPr>
      <w:pict w14:anchorId="7192E63D">
        <v:shape id="Zone de texte 6421" o:spid="_x0000_s1771" type="#_x0000_t202" style="position:absolute;margin-left:71.3pt;margin-top:706.9pt;width:7.9pt;height:49.5pt;z-index:-2516573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3e+wEAAOMDAAAOAAAAZHJzL2Uyb0RvYy54bWysU8Fu2zAMvQ/YPwi6L3bTLSi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l2abqaK02OPFD4a6EU0&#10;SomsKYGrwwOFSEYVp5RYy8G97bq0IJ174eDE6EnkI9+JeRh3o7AVE3mbL6O4KGcH1ZEFIXBB5sY/&#10;hY0W8KcUA29dKenHXqGRovvkuHNxRU8GnozdyVBO89NSBikm8zZMq7z3aJuWkaf5ObjhxtU2iXpm&#10;MTPmTUpa562Pq/r7PWU9/8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q23d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A9DD852" w14:textId="77777777" w:rsidR="00A204AB" w:rsidRDefault="00A204AB"/>
            </w:txbxContent>
          </v:textbox>
          <w10:wrap anchorx="page" anchory="page"/>
        </v:shape>
      </w:pict>
    </w:r>
    <w:r>
      <w:rPr>
        <w:noProof/>
      </w:rPr>
      <w:pict w14:anchorId="278CC3AF">
        <v:shape id="Zone de texte 6420" o:spid="_x0000_s1770" type="#_x0000_t202" style="position:absolute;margin-left:71.3pt;margin-top:706.9pt;width:7.9pt;height:49.5pt;z-index:-2516573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eL+wEAAOMDAAAOAAAAZHJzL2Uyb0RvYy54bWysU8Fu2zAMvQ/YPwi6L3aTLSi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SFNN1PF6bFHCp8N9CIa&#10;pUTWlMDV/p5CJKOKU0qs5eDOdl1akM49c3Bi9CTyke/EPIzbUdiKibzPF1FclLOF6sCCELggc+Of&#10;wkYL+FuKgbeulPRrp9BI0X1x3Lm4oicDT8b2ZCin+WkpgxSTeROmVd55tE3LyNP8HFxz42qbRD2x&#10;ODLmTUpaj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lEd4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799AAD6" w14:textId="77777777" w:rsidR="00A204AB" w:rsidRDefault="00A204AB"/>
            </w:txbxContent>
          </v:textbox>
          <w10:wrap anchorx="page" anchory="page"/>
        </v:shape>
      </w:pict>
    </w:r>
    <w:r>
      <w:rPr>
        <w:noProof/>
      </w:rPr>
      <w:pict w14:anchorId="1C632A3B">
        <v:shape id="Zone de texte 6419" o:spid="_x0000_s1769" type="#_x0000_t202" style="position:absolute;margin-left:512.65pt;margin-top:764.95pt;width:12pt;height:15.3pt;z-index:-2516573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FCEB7FD" w14:textId="77777777" w:rsidR="00A204AB" w:rsidRDefault="00A204AB">
                <w:pPr>
                  <w:spacing w:before="10"/>
                  <w:ind w:left="60"/>
                  <w:rPr>
                    <w:rFonts w:ascii="Times New Roman"/>
                    <w:sz w:val="24"/>
                  </w:rPr>
                </w:pPr>
              </w:p>
            </w:txbxContent>
          </v:textbox>
          <w10:wrap anchorx="page" anchory="page"/>
        </v:shape>
      </w:pict>
    </w:r>
    <w:r>
      <w:rPr>
        <w:noProof/>
      </w:rPr>
      <w:pict w14:anchorId="7243E5F6">
        <v:shape id="Zone de texte 6418" o:spid="_x0000_s1768" type="#_x0000_t202" style="position:absolute;margin-left:71.3pt;margin-top:706.9pt;width:7.9pt;height:49.5pt;z-index:-2516573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it+wEAAOMDAAAOAAAAZHJzL2Uyb0RvYy54bWysU8Fu2zAMvQ/YPwi6L3bTNS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D7mF1FclLOBas+CELggc+Of&#10;wkYL+FuKgbeulPRrq9BI0X113Lm4okcDj8bmaCin+WkpgxQH8yYcVnnr0TYtIx/m5+CaG1fbJOqZ&#10;xcSYNylpnbY+rurf95T1/Dd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Jt+K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E38E1EC" w14:textId="77777777" w:rsidR="00A204AB" w:rsidRDefault="00A204AB">
                <w:pPr>
                  <w:spacing w:before="10"/>
                  <w:ind w:left="60"/>
                  <w:rPr>
                    <w:rFonts w:ascii="Times New Roman"/>
                    <w:sz w:val="24"/>
                  </w:rPr>
                </w:pPr>
              </w:p>
            </w:txbxContent>
          </v:textbox>
          <w10:wrap anchorx="page" anchory="page"/>
        </v:shape>
      </w:pict>
    </w:r>
    <w:r>
      <w:rPr>
        <w:noProof/>
      </w:rPr>
      <w:pict w14:anchorId="59CA53BC">
        <v:shape id="Zone de texte 6417" o:spid="_x0000_s1767" type="#_x0000_t202" style="position:absolute;margin-left:71.3pt;margin-top:706.9pt;width:7.9pt;height:49.5pt;z-index:-25165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dT+wEAAOMDAAAOAAAAZHJzL2Uyb0RvYy54bWysU8Fu2zAMvQ/YPwi6L3bTLSi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l2abqaK02OPFD4a6EU0&#10;SomsKYGrwwOFSEYVp5RYy8G97bq0IJ174eDE6EnkI9+JeRh3o7AVE3mbr6K4KGcH1ZEFIXBB5sY/&#10;hY0W8KcUA29dKenHXqGRovvkuHNxRU8GnozdyVBO89NSBikm8zZMq7z3aJuWkaf5ObjhxtU2iXpm&#10;MTPmTUpa562Pq/r7PWU9/8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d6B1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7B77477" w14:textId="77777777" w:rsidR="00A204AB" w:rsidRDefault="00A204AB">
                <w:pPr>
                  <w:spacing w:before="10"/>
                  <w:ind w:left="60"/>
                  <w:rPr>
                    <w:rFonts w:ascii="Times New Roman"/>
                    <w:sz w:val="24"/>
                  </w:rPr>
                </w:pPr>
              </w:p>
            </w:txbxContent>
          </v:textbox>
          <w10:wrap anchorx="page" anchory="page"/>
        </v:shape>
      </w:pict>
    </w:r>
    <w:r>
      <w:rPr>
        <w:noProof/>
      </w:rPr>
      <w:pict w14:anchorId="1BF63321">
        <v:shape id="Zone de texte 6416" o:spid="_x0000_s1766" type="#_x0000_t202" style="position:absolute;margin-left:512.65pt;margin-top:764.95pt;width:12pt;height:15.3pt;z-index:-2516575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13F7E59" w14:textId="77777777" w:rsidR="00A204AB" w:rsidRDefault="00A204AB">
                <w:pPr>
                  <w:spacing w:before="10"/>
                  <w:ind w:left="60"/>
                  <w:rPr>
                    <w:rFonts w:ascii="Times New Roman"/>
                    <w:sz w:val="24"/>
                  </w:rPr>
                </w:pPr>
              </w:p>
            </w:txbxContent>
          </v:textbox>
          <w10:wrap anchorx="page" anchory="page"/>
        </v:shape>
      </w:pict>
    </w:r>
    <w:r>
      <w:rPr>
        <w:noProof/>
      </w:rPr>
      <w:pict w14:anchorId="43463C87">
        <v:shape id="Zone de texte 6415" o:spid="_x0000_s1765" type="#_x0000_t202" style="position:absolute;margin-left:71.3pt;margin-top:706.9pt;width:7.9pt;height:49.5pt;z-index:-2516575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y1+wEAAOMDAAAOAAAAZHJzL2Uyb0RvYy54bWysU8Fu2zAMvQ/YPwi6L3bTLQ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SFNN1PF6bFHCp8N9CIa&#10;pUTWlMDV/p5CJKOKU0qs5eDOdl1akM49c3Bi9CTyke/EPIzbUdiKibzPl1FclLOF6sCCELggc+Of&#10;wkYL+FuKgbeulPRrp9BI0X1x3Lm4oicDT8b2ZCin+WkpgxSTeROmVd55tE3LyNP8HFxz42qbRD2x&#10;ODLmTUpaj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fMTL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EFD1CE3" w14:textId="77777777" w:rsidR="00625A80" w:rsidRDefault="00625A80">
                <w:pPr>
                  <w:spacing w:before="10"/>
                  <w:ind w:left="60"/>
                  <w:rPr>
                    <w:rFonts w:ascii="Times New Roman"/>
                    <w:sz w:val="24"/>
                  </w:rPr>
                </w:pPr>
              </w:p>
            </w:txbxContent>
          </v:textbox>
          <w10:wrap anchorx="page" anchory="page"/>
        </v:shape>
      </w:pict>
    </w:r>
    <w:r>
      <w:rPr>
        <w:noProof/>
      </w:rPr>
      <w:pict w14:anchorId="4670D1D1">
        <v:shape id="Zone de texte 6414" o:spid="_x0000_s1764" type="#_x0000_t202" style="position:absolute;margin-left:71.3pt;margin-top:706.9pt;width:7.9pt;height:49.5pt;z-index:-2516575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bg+wEAAOMDAAAOAAAAZHJzL2Uyb0RvYy54bWysU8Fu2zAMvQ/YPwi6L3bTLei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h/SdDNVTI89UvhioBfR&#10;KCWypgSudncUIhlVTCmxloNb23VpQTr3wsGJ0ZPIR74H5mGsRmFrJvI+/xjFRTkV1HsWhMAFmRv/&#10;FDZawF9SDLx1paSfW4VGiu6r487FFZ0MnIxqMpTT/LSUQYqDeR0Oq7z1aDctIx/m5+CKG9fYJOqZ&#10;xZExb1LSetz6uKp/3lPW899c/Q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Q+5u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3F8E8C0" w14:textId="77777777" w:rsidR="00A204AB" w:rsidRDefault="00A204AB">
                <w:pPr>
                  <w:spacing w:before="4"/>
                  <w:ind w:left="20"/>
                  <w:rPr>
                    <w:i/>
                    <w:sz w:val="26"/>
                  </w:rPr>
                </w:pPr>
              </w:p>
            </w:txbxContent>
          </v:textbox>
          <w10:wrap anchorx="page" anchory="page"/>
        </v:shape>
      </w:pict>
    </w:r>
    <w:r>
      <w:rPr>
        <w:noProof/>
      </w:rPr>
      <w:pict w14:anchorId="74312A74">
        <v:shape id="Zone de texte 6413" o:spid="_x0000_s1763" type="#_x0000_t202" style="position:absolute;margin-left:512.65pt;margin-top:764.95pt;width:12pt;height:15.3pt;z-index:-2516575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c0q+gEAAOM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xcVXY+kop4TqyIIQuCBz45/C&#10;RgP4S4qet66Q9HOv0EjRfnXcubiiJwNPRnkylNP8tJBBitG8CuMq7z3aXcPI4/wcXHLjaptEPbGY&#10;GPMmJa3T1sdV/fOesp7+5uY3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Lnc0q+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11B5691" w14:textId="77777777" w:rsidR="00A204AB" w:rsidRDefault="00A204AB">
                <w:pPr>
                  <w:spacing w:before="4"/>
                  <w:ind w:left="20"/>
                  <w:rPr>
                    <w:i/>
                    <w:sz w:val="26"/>
                  </w:rPr>
                </w:pPr>
              </w:p>
            </w:txbxContent>
          </v:textbox>
          <w10:wrap anchorx="page" anchory="page"/>
        </v:shape>
      </w:pict>
    </w:r>
    <w:r>
      <w:rPr>
        <w:noProof/>
      </w:rPr>
      <w:pict w14:anchorId="12276A28">
        <v:shape id="Zone de texte 6412" o:spid="_x0000_s1762" type="#_x0000_t202" style="position:absolute;margin-left:71.3pt;margin-top:706.9pt;width:7.9pt;height:49.5pt;z-index:-2516575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8D56978" w14:textId="77777777" w:rsidR="00A204AB" w:rsidRDefault="00A204AB">
                <w:pPr>
                  <w:spacing w:before="4"/>
                  <w:ind w:left="20"/>
                  <w:rPr>
                    <w:i/>
                    <w:sz w:val="26"/>
                  </w:rPr>
                </w:pPr>
              </w:p>
            </w:txbxContent>
          </v:textbox>
          <w10:wrap anchorx="page" anchory="page"/>
        </v:shape>
      </w:pict>
    </w:r>
    <w:r>
      <w:rPr>
        <w:noProof/>
      </w:rPr>
      <w:pict w14:anchorId="3E36D307">
        <v:shape id="_x0000_s1761" type="#_x0000_t202" alt="" style="position:absolute;margin-left:512.65pt;margin-top:764.95pt;width:12pt;height:15.3pt;z-index:-25165752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761" inset="0,0,0,0">
            <w:txbxContent>
              <w:p w14:paraId="56ED5E38" w14:textId="77777777" w:rsidR="00A204AB" w:rsidRDefault="00A204AB">
                <w:pPr>
                  <w:spacing w:before="4"/>
                  <w:ind w:left="20"/>
                  <w:rPr>
                    <w:i/>
                    <w:sz w:val="26"/>
                  </w:rPr>
                </w:pPr>
              </w:p>
            </w:txbxContent>
          </v:textbox>
          <w10:wrap anchorx="page" anchory="page"/>
        </v:shape>
      </w:pict>
    </w:r>
    <w:r>
      <w:rPr>
        <w:noProof/>
      </w:rPr>
      <w:pict w14:anchorId="4CAF9619">
        <v:shape id="Zone de texte 6410" o:spid="_x0000_s1760" type="#_x0000_t202" style="position:absolute;margin-left:71.3pt;margin-top:706.9pt;width:7.9pt;height:49.5pt;z-index:-2516573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0MSt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3ECDD33" w14:textId="77777777" w:rsidR="00A204AB" w:rsidRDefault="00A204AB"/>
            </w:txbxContent>
          </v:textbox>
          <w10:wrap anchorx="page" anchory="page"/>
        </v:shape>
      </w:pict>
    </w:r>
    <w:r>
      <w:rPr>
        <w:noProof/>
      </w:rPr>
      <w:pict w14:anchorId="4BC67780">
        <v:shape id="Zone de texte 6409" o:spid="_x0000_s1759" type="#_x0000_t202" style="position:absolute;margin-left:512.65pt;margin-top:764.95pt;width:12pt;height:15.3pt;z-index:-2516573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67C364F" w14:textId="77777777" w:rsidR="00A204AB" w:rsidRDefault="00A204AB">
                <w:pPr>
                  <w:spacing w:before="10"/>
                  <w:ind w:left="60"/>
                  <w:rPr>
                    <w:rFonts w:ascii="Times New Roman"/>
                    <w:sz w:val="24"/>
                  </w:rPr>
                </w:pPr>
              </w:p>
            </w:txbxContent>
          </v:textbox>
          <w10:wrap anchorx="page" anchory="page"/>
        </v:shape>
      </w:pict>
    </w:r>
    <w:r>
      <w:rPr>
        <w:noProof/>
      </w:rPr>
      <w:pict w14:anchorId="6044247E">
        <v:shape id="Zone de texte 6408" o:spid="_x0000_s1758" type="#_x0000_t202" style="position:absolute;margin-left:71.3pt;margin-top:706.9pt;width:7.9pt;height:49.5pt;z-index:-2516573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Ylx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B9481A9" w14:textId="77777777" w:rsidR="00A204AB" w:rsidRDefault="00A204AB"/>
            </w:txbxContent>
          </v:textbox>
          <w10:wrap anchorx="page" anchory="page"/>
        </v:shape>
      </w:pict>
    </w:r>
    <w:r>
      <w:rPr>
        <w:noProof/>
      </w:rPr>
      <w:pict w14:anchorId="1E0CFF5A">
        <v:shape id="Zone de texte 6407" o:spid="_x0000_s1757" type="#_x0000_t202" style="position:absolute;margin-left:512.65pt;margin-top:764.95pt;width:12pt;height:15.3pt;z-index:-2516573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8564C99" w14:textId="77777777" w:rsidR="00625A80" w:rsidRDefault="00625A80">
                <w:pPr>
                  <w:spacing w:before="10"/>
                  <w:ind w:left="60"/>
                  <w:rPr>
                    <w:rFonts w:ascii="Times New Roman"/>
                    <w:sz w:val="24"/>
                  </w:rPr>
                </w:pPr>
              </w:p>
            </w:txbxContent>
          </v:textbox>
          <w10:wrap anchorx="page" anchory="page"/>
        </v:shape>
      </w:pict>
    </w:r>
    <w:r>
      <w:rPr>
        <w:noProof/>
      </w:rPr>
      <w:pict w14:anchorId="54F8683B">
        <v:shape id="Zone de texte 6406" o:spid="_x0000_s1756" type="#_x0000_t202" style="position:absolute;margin-left:71.3pt;margin-top:706.9pt;width:7.9pt;height:49.5pt;z-index:-2516573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DAkF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437AD14" w14:textId="77777777" w:rsidR="00625A80" w:rsidRDefault="00625A80"/>
            </w:txbxContent>
          </v:textbox>
          <w10:wrap anchorx="page" anchory="page"/>
        </v:shape>
      </w:pict>
    </w:r>
    <w:r>
      <w:rPr>
        <w:noProof/>
      </w:rPr>
      <w:pict w14:anchorId="6B9212F7">
        <v:shape id="Zone de texte 6405" o:spid="_x0000_s1755" type="#_x0000_t202" style="position:absolute;margin-left:512.65pt;margin-top:764.95pt;width:12pt;height:15.3pt;z-index:-251657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D480900" w14:textId="77777777" w:rsidR="00A204AB" w:rsidRDefault="00A204AB">
                <w:pPr>
                  <w:spacing w:before="10"/>
                  <w:ind w:left="60"/>
                  <w:rPr>
                    <w:rFonts w:ascii="Times New Roman"/>
                    <w:sz w:val="24"/>
                  </w:rPr>
                </w:pPr>
              </w:p>
            </w:txbxContent>
          </v:textbox>
          <w10:wrap anchorx="page" anchory="page"/>
        </v:shape>
      </w:pict>
    </w:r>
    <w:r>
      <w:rPr>
        <w:noProof/>
      </w:rPr>
      <w:pict w14:anchorId="241364A3">
        <v:shape id="Zone de texte 6404" o:spid="_x0000_s1754" type="#_x0000_t202" style="position:absolute;margin-left:71.3pt;margin-top:706.9pt;width:7.9pt;height:49.5pt;z-index:-2516573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B227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255B80A" w14:textId="77777777" w:rsidR="00A204AB" w:rsidRDefault="00A204AB"/>
            </w:txbxContent>
          </v:textbox>
          <w10:wrap anchorx="page" anchory="page"/>
        </v:shape>
      </w:pict>
    </w:r>
    <w:r>
      <w:rPr>
        <w:noProof/>
      </w:rPr>
      <w:pict w14:anchorId="67EC1252">
        <v:shape id="Zone de texte 6403" o:spid="_x0000_s1753" type="#_x0000_t202" style="position:absolute;margin-left:512.65pt;margin-top:764.95pt;width:12pt;height:15.3pt;z-index:-2516573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rc+gEAAOM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xcVXy1Q6yimhOrIgBC7I3Pin&#10;sNEA/pKi560rJP3cKzRStF8ddy6u6MnAk1GeDOU0Py1kkGI0r8K4ynuPdtcw8jg/B5fcuNomUU8s&#10;Jsa8SUnrtPVxVf+8p6ynv7n5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HRIrc+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790DEA7" w14:textId="77777777" w:rsidR="00A204AB" w:rsidRDefault="00A204AB"/>
            </w:txbxContent>
          </v:textbox>
          <w10:wrap anchorx="page" anchory="page"/>
        </v:shape>
      </w:pict>
    </w:r>
    <w:r>
      <w:rPr>
        <w:noProof/>
      </w:rPr>
      <w:pict w14:anchorId="2D55383A">
        <v:shape id="Zone de texte 6402" o:spid="_x0000_s1752" type="#_x0000_t202" style="position:absolute;margin-left:71.3pt;margin-top:706.9pt;width:7.9pt;height:49.5pt;z-index:-2516575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B2975CC" w14:textId="77777777" w:rsidR="00A204AB" w:rsidRDefault="00A204AB">
                <w:pPr>
                  <w:spacing w:before="10"/>
                  <w:ind w:left="60"/>
                  <w:rPr>
                    <w:rFonts w:ascii="Times New Roman"/>
                    <w:sz w:val="24"/>
                  </w:rPr>
                </w:pPr>
              </w:p>
            </w:txbxContent>
          </v:textbox>
          <w10:wrap anchorx="page" anchory="page"/>
        </v:shape>
      </w:pict>
    </w:r>
    <w:r>
      <w:rPr>
        <w:noProof/>
      </w:rPr>
      <w:pict w14:anchorId="22377297">
        <v:shape id="Zone de texte 6401" o:spid="_x0000_s1751" type="#_x0000_t202" style="position:absolute;margin-left:512.65pt;margin-top:764.95pt;width:12pt;height:15.3pt;z-index:-2516575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E564CAD" w14:textId="77777777" w:rsidR="00A204AB" w:rsidRDefault="00A204AB">
                <w:pPr>
                  <w:spacing w:before="10"/>
                  <w:ind w:left="60"/>
                  <w:rPr>
                    <w:rFonts w:ascii="Times New Roman"/>
                    <w:sz w:val="24"/>
                  </w:rPr>
                </w:pPr>
              </w:p>
            </w:txbxContent>
          </v:textbox>
          <w10:wrap anchorx="page" anchory="page"/>
        </v:shape>
      </w:pict>
    </w:r>
    <w:r>
      <w:rPr>
        <w:noProof/>
      </w:rPr>
      <w:pict w14:anchorId="6B43C0A5">
        <v:shape id="Zone de texte 6400" o:spid="_x0000_s1750" type="#_x0000_t202" style="position:absolute;margin-left:71.3pt;margin-top:706.9pt;width:7.9pt;height:49.5pt;z-index:-2516575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Q0v+wEAAOMDAAAOAAAAZHJzL2Uyb0RvYy54bWysU8Fu2zAMvQ/YPwi6L3aTLSi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SFNN1PF6bFHCp8N9CIa&#10;pUTWlMDV/p5CJKOKU0qs5eDOdl1akM49c3Bi9CTyke/EPIzbUdiKibyfL6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HVDS/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9BCF2DF" w14:textId="77777777" w:rsidR="00A204AB" w:rsidRDefault="00A204AB">
                <w:pPr>
                  <w:spacing w:before="10"/>
                  <w:ind w:left="60"/>
                  <w:rPr>
                    <w:rFonts w:ascii="Times New Roman"/>
                    <w:sz w:val="24"/>
                  </w:rPr>
                </w:pPr>
              </w:p>
            </w:txbxContent>
          </v:textbox>
          <w10:wrap anchorx="page" anchory="page"/>
        </v:shape>
      </w:pict>
    </w:r>
    <w:r>
      <w:rPr>
        <w:noProof/>
      </w:rPr>
      <w:pict w14:anchorId="59C35664">
        <v:shape id="Zone de texte 6399" o:spid="_x0000_s1749" type="#_x0000_t202" style="position:absolute;margin-left:512.65pt;margin-top:764.95pt;width:12pt;height:15.3pt;z-index:-2516575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CEF7680" w14:textId="77777777" w:rsidR="0022088C" w:rsidRDefault="0022088C">
                <w:pPr>
                  <w:spacing w:before="10"/>
                  <w:ind w:left="60"/>
                  <w:rPr>
                    <w:rFonts w:ascii="Times New Roman"/>
                    <w:sz w:val="24"/>
                  </w:rPr>
                </w:pPr>
              </w:p>
            </w:txbxContent>
          </v:textbox>
          <w10:wrap anchorx="page" anchory="page"/>
        </v:shape>
      </w:pict>
    </w:r>
    <w:r>
      <w:rPr>
        <w:noProof/>
      </w:rPr>
      <w:pict w14:anchorId="05184525">
        <v:shape id="Zone de texte 6398" o:spid="_x0000_s1748" type="#_x0000_t202" style="position:absolute;margin-left:71.3pt;margin-top:706.9pt;width:7.9pt;height:49.5pt;z-index:-2516575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IJ+wEAAOMDAAAOAAAAZHJzL2Uyb0RvYy54bWysU8Fu2zAMvQ/YPwi6L3bTNS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D7OL6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r8gg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69C6CAE" w14:textId="77777777" w:rsidR="00A204AB" w:rsidRDefault="00A204AB">
                <w:pPr>
                  <w:spacing w:before="10"/>
                  <w:ind w:left="60"/>
                  <w:rPr>
                    <w:rFonts w:ascii="Times New Roman"/>
                    <w:sz w:val="24"/>
                  </w:rPr>
                </w:pPr>
              </w:p>
            </w:txbxContent>
          </v:textbox>
          <w10:wrap anchorx="page" anchory="page"/>
        </v:shape>
      </w:pict>
    </w:r>
    <w:r>
      <w:rPr>
        <w:noProof/>
      </w:rPr>
      <w:pict w14:anchorId="010DCE3D">
        <v:shape id="Zone de texte 6397" o:spid="_x0000_s1747" type="#_x0000_t202" style="position:absolute;margin-left:512.65pt;margin-top:764.95pt;width:12pt;height:15.3pt;z-index:-251657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A879776" w14:textId="77777777" w:rsidR="00A204AB" w:rsidRDefault="00A204AB">
                <w:pPr>
                  <w:spacing w:before="10"/>
                  <w:ind w:left="60"/>
                  <w:rPr>
                    <w:rFonts w:ascii="Times New Roman"/>
                    <w:sz w:val="24"/>
                  </w:rPr>
                </w:pPr>
              </w:p>
            </w:txbxContent>
          </v:textbox>
          <w10:wrap anchorx="page" anchory="page"/>
        </v:shape>
      </w:pict>
    </w:r>
    <w:r>
      <w:rPr>
        <w:noProof/>
      </w:rPr>
      <w:pict w14:anchorId="12BFAB01">
        <v:shape id="Zone de texte 6396" o:spid="_x0000_s1746" type="#_x0000_t202" style="position:absolute;margin-left:71.3pt;margin-top:706.9pt;width:7.9pt;height:49.5pt;z-index:-2516575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dei+wEAAOM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FrJvJ+/jGKi3IqqPcsCIELMjf+&#10;KWy0gL+kGHjrSkk/twqNFN1Xx52LK3o08GhUR0M5zU9LGaSYzOswrfLWo920jDzNz8EVN66xSdQz&#10;iwNj3qSk9bD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wZ16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92C3F5E" w14:textId="77777777" w:rsidR="00A204AB" w:rsidRDefault="00A204AB">
                <w:pPr>
                  <w:spacing w:line="316" w:lineRule="exact"/>
                  <w:ind w:left="20"/>
                  <w:rPr>
                    <w:i/>
                    <w:sz w:val="26"/>
                  </w:rPr>
                </w:pPr>
              </w:p>
            </w:txbxContent>
          </v:textbox>
          <w10:wrap anchorx="page" anchory="page"/>
        </v:shape>
      </w:pict>
    </w:r>
    <w:r>
      <w:rPr>
        <w:noProof/>
      </w:rPr>
      <w:pict w14:anchorId="25288AAA">
        <v:shape id="Zone de texte 6395" o:spid="_x0000_s1745" type="#_x0000_t202" style="position:absolute;margin-left:512.65pt;margin-top:764.95pt;width:12pt;height:15.3pt;z-index:-2516575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4FD4BDE" w14:textId="77777777" w:rsidR="00A204AB" w:rsidRDefault="00A204AB">
                <w:pPr>
                  <w:spacing w:before="10"/>
                  <w:ind w:left="60"/>
                  <w:rPr>
                    <w:rFonts w:ascii="Times New Roman"/>
                    <w:sz w:val="24"/>
                  </w:rPr>
                </w:pPr>
              </w:p>
            </w:txbxContent>
          </v:textbox>
          <w10:wrap anchorx="page" anchory="page"/>
        </v:shape>
      </w:pict>
    </w:r>
    <w:r>
      <w:rPr>
        <w:noProof/>
      </w:rPr>
      <w:pict w14:anchorId="74423C2F">
        <v:shape id="_x0000_s1744" type="#_x0000_t202" alt="" style="position:absolute;margin-left:512.65pt;margin-top:764.95pt;width:12pt;height:15.3pt;z-index:-25165753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744" inset="0,0,0,0">
            <w:txbxContent>
              <w:p w14:paraId="5FDAC017" w14:textId="77777777" w:rsidR="00A204AB" w:rsidRDefault="00A204AB">
                <w:pPr>
                  <w:spacing w:before="10"/>
                  <w:ind w:left="60"/>
                  <w:rPr>
                    <w:rFonts w:ascii="Times New Roman"/>
                    <w:sz w:val="24"/>
                  </w:rPr>
                </w:pPr>
              </w:p>
            </w:txbxContent>
          </v:textbox>
          <w10:wrap anchorx="page" anchory="page"/>
        </v:shape>
      </w:pict>
    </w:r>
    <w:r>
      <w:rPr>
        <w:noProof/>
      </w:rPr>
      <w:pict w14:anchorId="53DFBA3D">
        <v:shape id="Zone de texte 6393" o:spid="_x0000_s1743" type="#_x0000_t202" style="position:absolute;margin-left:512.65pt;margin-top:764.95pt;width:12pt;height:15.3pt;z-index:-251657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DDLeO+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CC3AEC0" w14:textId="77777777" w:rsidR="00A204AB" w:rsidRDefault="00A204AB">
                <w:pPr>
                  <w:spacing w:before="4"/>
                  <w:ind w:left="20"/>
                  <w:rPr>
                    <w:i/>
                    <w:sz w:val="26"/>
                  </w:rPr>
                </w:pPr>
              </w:p>
            </w:txbxContent>
          </v:textbox>
          <w10:wrap anchorx="page" anchory="page"/>
        </v:shape>
      </w:pict>
    </w:r>
    <w:r>
      <w:rPr>
        <w:noProof/>
      </w:rPr>
      <w:pict w14:anchorId="46753EDD">
        <v:shape id="Zone de texte 6392" o:spid="_x0000_s1742" type="#_x0000_t202" style="position:absolute;margin-left:512.65pt;margin-top:764.95pt;width:12pt;height:15.3pt;z-index:-2516573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3b+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Gi3PtJC7J2YA5sCAELsjc+Kew&#10;0QL+lGLgrasl/dgptFJ0nz13Lq3oycCTsTkZymt+WssoxWRex2mVdwHdtmXkaX4errhxjcuinlgc&#10;GfMmZa3HrU+r+vs9Zz39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w/h3b+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C658FB2" w14:textId="77777777" w:rsidR="00A204AB" w:rsidRDefault="00A204AB">
                <w:pPr>
                  <w:spacing w:before="10"/>
                  <w:ind w:left="60"/>
                  <w:rPr>
                    <w:rFonts w:ascii="Times New Roman"/>
                    <w:sz w:val="24"/>
                  </w:rPr>
                </w:pPr>
              </w:p>
            </w:txbxContent>
          </v:textbox>
          <w10:wrap anchorx="page" anchory="page"/>
        </v:shape>
      </w:pict>
    </w:r>
    <w:r>
      <w:rPr>
        <w:noProof/>
      </w:rPr>
      <w:pict w14:anchorId="25BE9AC1">
        <v:shape id="Zone de texte 6391" o:spid="_x0000_s1741" type="#_x0000_t202" style="position:absolute;margin-left:512.65pt;margin-top:764.95pt;width:12pt;height:15.3pt;z-index:-2516575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0101937" w14:textId="77777777" w:rsidR="00A204AB" w:rsidRDefault="00A204AB">
                <w:pPr>
                  <w:spacing w:before="4"/>
                  <w:ind w:left="20"/>
                  <w:rPr>
                    <w:i/>
                    <w:sz w:val="26"/>
                  </w:rPr>
                </w:pPr>
              </w:p>
            </w:txbxContent>
          </v:textbox>
          <w10:wrap anchorx="page" anchory="page"/>
        </v:shape>
      </w:pict>
    </w:r>
    <w:r>
      <w:rPr>
        <w:noProof/>
      </w:rPr>
      <w:pict w14:anchorId="6BFAC7A0">
        <v:shape id="Zone de texte 6390" o:spid="_x0000_s1740" type="#_x0000_t202" style="position:absolute;margin-left:512.65pt;margin-top:764.95pt;width:12pt;height:15.3pt;z-index:-2516575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D714595" w14:textId="77777777" w:rsidR="00A204AB" w:rsidRDefault="00A204AB"/>
            </w:txbxContent>
          </v:textbox>
          <w10:wrap anchorx="page" anchory="page"/>
        </v:shape>
      </w:pict>
    </w:r>
    <w:r>
      <w:rPr>
        <w:noProof/>
      </w:rPr>
      <w:pict w14:anchorId="5D5E6FE4">
        <v:shape id="_x0000_s1739" type="#_x0000_t202" alt="" style="position:absolute;margin-left:71.3pt;margin-top:706.9pt;width:7.9pt;height:49.5pt;z-index:-25165753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739" inset="0,0,0,0">
            <w:txbxContent>
              <w:p w14:paraId="70BF6AE7" w14:textId="77777777" w:rsidR="00625A80" w:rsidRDefault="00625A80">
                <w:pPr>
                  <w:spacing w:before="10"/>
                  <w:ind w:left="60"/>
                  <w:rPr>
                    <w:rFonts w:ascii="Times New Roman"/>
                    <w:sz w:val="24"/>
                  </w:rPr>
                </w:pPr>
              </w:p>
            </w:txbxContent>
          </v:textbox>
          <w10:wrap anchorx="page" anchory="page"/>
        </v:shape>
      </w:pict>
    </w:r>
    <w:r>
      <w:rPr>
        <w:noProof/>
      </w:rPr>
      <w:pict w14:anchorId="06909844">
        <v:shape id="Zone de texte 6388" o:spid="_x0000_s1738" type="#_x0000_t202" style="position:absolute;margin-left:512.65pt;margin-top:764.95pt;width:12pt;height:15.3pt;z-index:-2516573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F061CF7" w14:textId="77777777" w:rsidR="00A204AB" w:rsidRDefault="00A204AB">
                <w:pPr>
                  <w:spacing w:before="4"/>
                  <w:ind w:left="20"/>
                  <w:rPr>
                    <w:i/>
                    <w:sz w:val="26"/>
                  </w:rPr>
                </w:pPr>
              </w:p>
            </w:txbxContent>
          </v:textbox>
          <w10:wrap anchorx="page" anchory="page"/>
        </v:shape>
      </w:pict>
    </w:r>
    <w:r>
      <w:rPr>
        <w:noProof/>
      </w:rPr>
      <w:pict w14:anchorId="0E053551">
        <v:shape id="Zone de texte 6387" o:spid="_x0000_s1737" type="#_x0000_t202" style="position:absolute;margin-left:71.3pt;margin-top:706.9pt;width:7.9pt;height:49.5pt;z-index:-2516573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0Cl+wEAAOMDAAAOAAAAZHJzL2Uyb0RvYy54bWysU8Fu2zAMvQ/YPwi6L3aTLSi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SFNN1PF6bFHCp8N9CIa&#10;pUTWlMDV/p5CJKOKU0qs5eDOdl1akM49c3Bi9CTyke/EPIzbUdiKibxfLK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ujQK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70124C2" w14:textId="77777777" w:rsidR="00A204AB" w:rsidRDefault="00A204AB">
                <w:pPr>
                  <w:spacing w:before="4"/>
                  <w:ind w:left="20"/>
                  <w:rPr>
                    <w:i/>
                    <w:sz w:val="26"/>
                  </w:rPr>
                </w:pPr>
              </w:p>
            </w:txbxContent>
          </v:textbox>
          <w10:wrap anchorx="page" anchory="page"/>
        </v:shape>
      </w:pict>
    </w:r>
    <w:r>
      <w:rPr>
        <w:noProof/>
      </w:rPr>
      <w:pict w14:anchorId="31ACAEB0">
        <v:shape id="Zone de texte 6386" o:spid="_x0000_s1736" type="#_x0000_t202" style="position:absolute;margin-left:512.65pt;margin-top:764.95pt;width:12pt;height:15.3pt;z-index:-2516573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vXkv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CD9B9EC" w14:textId="77777777" w:rsidR="00A204AB" w:rsidRDefault="00A204AB"/>
            </w:txbxContent>
          </v:textbox>
          <w10:wrap anchorx="page" anchory="page"/>
        </v:shape>
      </w:pict>
    </w:r>
    <w:r>
      <w:rPr>
        <w:noProof/>
      </w:rPr>
      <w:pict w14:anchorId="5F6B781D">
        <v:shape id="Zone de texte 6385" o:spid="_x0000_s1735" type="#_x0000_t202" style="position:absolute;margin-left:71.3pt;margin-top:706.9pt;width:7.9pt;height:49.5pt;z-index:-2516573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QtD+wEAAOMDAAAOAAAAZHJzL2Uyb0RvYy54bWysU1GP0zAMfkfiP0R5Z+1tME3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emm6ni/NgjhY8GehGN&#10;UiJrSuDq8EAhklHFOSXWcnBvuy4tSOdeODgxehL5yHdiHsbdKGzFRN4uVl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sVC0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DA72FFC" w14:textId="77777777" w:rsidR="00A204AB" w:rsidRDefault="00A204AB">
                <w:pPr>
                  <w:spacing w:before="4"/>
                  <w:ind w:left="20"/>
                  <w:rPr>
                    <w:i/>
                    <w:sz w:val="26"/>
                  </w:rPr>
                </w:pPr>
              </w:p>
            </w:txbxContent>
          </v:textbox>
          <w10:wrap anchorx="page" anchory="page"/>
        </v:shape>
      </w:pict>
    </w:r>
    <w:r>
      <w:rPr>
        <w:noProof/>
      </w:rPr>
      <w:pict w14:anchorId="4810D574">
        <v:shape id="Zone de texte 6384" o:spid="_x0000_s1734" type="#_x0000_t202" style="position:absolute;margin-left:512.65pt;margin-top:764.95pt;width:12pt;height:15.3pt;z-index:-2516575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51409C" w14:textId="77777777" w:rsidR="00A204AB" w:rsidRDefault="00A204AB">
                <w:pPr>
                  <w:spacing w:before="4"/>
                  <w:ind w:left="20"/>
                  <w:rPr>
                    <w:i/>
                    <w:sz w:val="26"/>
                  </w:rPr>
                </w:pPr>
              </w:p>
            </w:txbxContent>
          </v:textbox>
          <w10:wrap anchorx="page" anchory="page"/>
        </v:shape>
      </w:pict>
    </w:r>
    <w:r>
      <w:rPr>
        <w:noProof/>
      </w:rPr>
      <w:pict w14:anchorId="56BD5B29">
        <v:shape id="Zone de texte 6383" o:spid="_x0000_s1733" type="#_x0000_t202" style="position:absolute;margin-left:71.3pt;margin-top:706.9pt;width:7.9pt;height:49.5pt;z-index:-251657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5F9E598" w14:textId="77777777" w:rsidR="00A204AB" w:rsidRDefault="00A204AB">
                <w:pPr>
                  <w:spacing w:before="4"/>
                  <w:ind w:left="20"/>
                  <w:rPr>
                    <w:i/>
                    <w:sz w:val="26"/>
                  </w:rPr>
                </w:pPr>
              </w:p>
            </w:txbxContent>
          </v:textbox>
          <w10:wrap anchorx="page" anchory="page"/>
        </v:shape>
      </w:pict>
    </w:r>
    <w:r>
      <w:rPr>
        <w:noProof/>
      </w:rPr>
      <w:pict w14:anchorId="62F81FAB">
        <v:shape id="Zone de texte 6382" o:spid="_x0000_s1732" type="#_x0000_t202" style="position:absolute;margin-left:512.65pt;margin-top:764.95pt;width:12pt;height:15.3pt;z-index:-2516575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6++gEAAOM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xcVXqyQuyimhOrIgBC7I3Pin&#10;sNEA/pKi560rJP3cKzRStF8ddy6u6MnAk1GeDOU0Py1kkGI0r8K4ynuPdtcw8jg/B5fcuNomUU8s&#10;Jsa8SUnrtPVxVf+8p6ynv7n5D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tAt6++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91E52D9" w14:textId="77777777" w:rsidR="00A204AB" w:rsidRDefault="00A204AB">
                <w:pPr>
                  <w:spacing w:before="4"/>
                  <w:ind w:left="20"/>
                  <w:rPr>
                    <w:i/>
                    <w:sz w:val="26"/>
                  </w:rPr>
                </w:pPr>
              </w:p>
            </w:txbxContent>
          </v:textbox>
          <w10:wrap anchorx="page" anchory="page"/>
        </v:shape>
      </w:pict>
    </w:r>
    <w:r>
      <w:rPr>
        <w:noProof/>
      </w:rPr>
      <w:pict w14:anchorId="404B6125">
        <v:shape id="Zone de texte 6381" o:spid="_x0000_s1731" type="#_x0000_t202" style="position:absolute;margin-left:71.3pt;margin-top:706.9pt;width:7.9pt;height:49.5pt;z-index:-2516575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1lN+wEAAOMDAAAOAAAAZHJzL2Uyb0RvYy54bWysU8Fu2zAMvQ/YPwi6L3bTLi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Jimm6ni+NgjhS8GehGN&#10;UiJrSuBqd08hklHFMSXWcnBnuy4tSOdeODgxehL5yPfAPIybUdiKiVxczK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uTWU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0A5E432" w14:textId="77777777" w:rsidR="00625A80" w:rsidRDefault="00625A80"/>
            </w:txbxContent>
          </v:textbox>
          <w10:wrap anchorx="page" anchory="page"/>
        </v:shape>
      </w:pict>
    </w:r>
    <w:r>
      <w:rPr>
        <w:noProof/>
      </w:rPr>
      <w:pict w14:anchorId="520B2356">
        <v:shape id="_x0000_s1730" type="#_x0000_t202" alt="" style="position:absolute;margin-left:512.65pt;margin-top:764.95pt;width:12pt;height:15.3pt;z-index:-25165753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730" inset="0,0,0,0">
            <w:txbxContent>
              <w:p w14:paraId="51F8B4C3" w14:textId="77777777" w:rsidR="00A204AB" w:rsidRDefault="00A204AB">
                <w:pPr>
                  <w:spacing w:before="4"/>
                  <w:ind w:left="20"/>
                  <w:rPr>
                    <w:i/>
                    <w:sz w:val="26"/>
                  </w:rPr>
                </w:pPr>
              </w:p>
            </w:txbxContent>
          </v:textbox>
          <w10:wrap anchorx="page" anchory="page"/>
        </v:shape>
      </w:pict>
    </w:r>
    <w:r>
      <w:rPr>
        <w:noProof/>
      </w:rPr>
      <w:pict w14:anchorId="33CB029C">
        <v:shape id="Zone de texte 6379" o:spid="_x0000_s1729" type="#_x0000_t202" style="position:absolute;margin-left:71.3pt;margin-top:706.9pt;width:7.9pt;height:49.5pt;z-index:-2516573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C61m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3D96F6A" w14:textId="77777777" w:rsidR="00A204AB" w:rsidRDefault="00A204AB">
                <w:pPr>
                  <w:spacing w:before="4"/>
                  <w:ind w:left="20"/>
                  <w:rPr>
                    <w:i/>
                    <w:sz w:val="26"/>
                  </w:rPr>
                </w:pPr>
              </w:p>
            </w:txbxContent>
          </v:textbox>
          <w10:wrap anchorx="page" anchory="page"/>
        </v:shape>
      </w:pict>
    </w:r>
    <w:r>
      <w:rPr>
        <w:noProof/>
      </w:rPr>
      <w:pict w14:anchorId="30837FD5">
        <v:shape id="Zone de texte 6378" o:spid="_x0000_s1728" type="#_x0000_t202" style="position:absolute;margin-left:512.65pt;margin-top:764.95pt;width:12pt;height:15.3pt;z-index:-2516573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59B2613"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54CCFF18">
        <v:shape id="Zone de texte 6377" o:spid="_x0000_s1727" type="#_x0000_t202" style="position:absolute;margin-left:71.3pt;margin-top:706.9pt;width:7.9pt;height:49.5pt;z-index:-2516573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4PA+wEAAOMDAAAOAAAAZHJzL2Uyb0RvYy54bWysU8Fu2zAMvQ/YPwi6L3bTLi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Jimm6ni+NgjhS8GehGN&#10;UiJrSuBqd08hklHFMSXWcnBnuy4tSOdeODgxehL5yPfAPIybUdiKiVxcLK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Zfg8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20181ED" w14:textId="77777777" w:rsidR="00A204AB" w:rsidRDefault="00A204AB"/>
            </w:txbxContent>
          </v:textbox>
          <w10:wrap anchorx="page" anchory="page"/>
        </v:shape>
      </w:pict>
    </w:r>
    <w:r>
      <w:rPr>
        <w:noProof/>
      </w:rPr>
      <w:pict w14:anchorId="1BE3D3D6">
        <v:shape id="Zone de texte 6376" o:spid="_x0000_s1726" type="#_x0000_t202" style="position:absolute;margin-left:512.65pt;margin-top:764.95pt;width:12pt;height:15.3pt;z-index:-2516573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04133F6" w14:textId="77777777" w:rsidR="00A204AB" w:rsidRDefault="00A204AB">
                <w:pPr>
                  <w:spacing w:before="4"/>
                  <w:ind w:left="20"/>
                  <w:rPr>
                    <w:i/>
                    <w:sz w:val="26"/>
                  </w:rPr>
                </w:pPr>
              </w:p>
            </w:txbxContent>
          </v:textbox>
          <w10:wrap anchorx="page" anchory="page"/>
        </v:shape>
      </w:pict>
    </w:r>
    <w:r>
      <w:rPr>
        <w:noProof/>
      </w:rPr>
      <w:pict w14:anchorId="0BB0AB9E">
        <v:shape id="Zone de texte 6375" o:spid="_x0000_s1725" type="#_x0000_t202" style="position:absolute;margin-left:71.3pt;margin-top:706.9pt;width:7.9pt;height:49.5pt;z-index:-25165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cgm+wEAAOMDAAAOAAAAZHJzL2Uyb0RvYy54bWysU9tu2zAMfR+wfxD0vthNuyA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fs03UwVp8ceKXwyMIho&#10;lBJZUwJXuwcKkYwqTimxloN72/dpQXr3ysGJ0ZPIR74H5mGqJmFrJnJ1tYz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bpyC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170FD7F" w14:textId="77777777" w:rsidR="00A204AB" w:rsidRDefault="00A204AB">
                <w:pPr>
                  <w:spacing w:before="4"/>
                  <w:ind w:left="20"/>
                  <w:rPr>
                    <w:i/>
                    <w:sz w:val="26"/>
                  </w:rPr>
                </w:pPr>
              </w:p>
            </w:txbxContent>
          </v:textbox>
          <w10:wrap anchorx="page" anchory="page"/>
        </v:shape>
      </w:pict>
    </w:r>
    <w:r>
      <w:rPr>
        <w:noProof/>
      </w:rPr>
      <w:pict w14:anchorId="7B85E687">
        <v:shape id="Zone de texte 6374" o:spid="_x0000_s1724" type="#_x0000_t202" style="position:absolute;margin-left:512.65pt;margin-top:764.95pt;width:12pt;height:15.3pt;z-index:-2516573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2CF72D" w14:textId="77777777" w:rsidR="00625A80" w:rsidRDefault="00625A80"/>
            </w:txbxContent>
          </v:textbox>
          <w10:wrap anchorx="page" anchory="page"/>
        </v:shape>
      </w:pict>
    </w:r>
    <w:r>
      <w:rPr>
        <w:noProof/>
      </w:rPr>
      <w:pict w14:anchorId="7D49B384">
        <v:shape id="Zone de texte 6373" o:spid="_x0000_s1723" type="#_x0000_t202" style="position:absolute;margin-left:71.3pt;margin-top:706.9pt;width:7.9pt;height:49.5pt;z-index:-2516573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CZPjG0+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246362DC" w14:textId="77777777" w:rsidR="00625A80" w:rsidRDefault="00625A80"/>
            </w:txbxContent>
          </v:textbox>
          <w10:wrap anchorx="page" anchory="page"/>
        </v:shape>
      </w:pict>
    </w:r>
    <w:r>
      <w:rPr>
        <w:noProof/>
      </w:rPr>
      <w:pict w14:anchorId="23B9D8FA">
        <v:shape id="Zone de texte 6372" o:spid="_x0000_s1722" type="#_x0000_t202" style="position:absolute;margin-left:512.65pt;margin-top:764.95pt;width:12pt;height:15.3pt;z-index:-2516573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pSuPs+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B3C7E81" w14:textId="77777777" w:rsidR="00A204AB" w:rsidRDefault="00A204AB">
                <w:pPr>
                  <w:spacing w:before="4"/>
                  <w:ind w:left="20"/>
                  <w:rPr>
                    <w:i/>
                    <w:sz w:val="26"/>
                  </w:rPr>
                </w:pPr>
              </w:p>
            </w:txbxContent>
          </v:textbox>
          <w10:wrap anchorx="page" anchory="page"/>
        </v:shape>
      </w:pict>
    </w:r>
    <w:r>
      <w:rPr>
        <w:noProof/>
      </w:rPr>
      <w:pict w14:anchorId="54D2A7BD">
        <v:shape id="Zone de texte 6371" o:spid="_x0000_s1721" type="#_x0000_t202" style="position:absolute;margin-left:71.3pt;margin-top:706.9pt;width:7.9pt;height:49.5pt;z-index:-2516575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Qf+wEAAOMDAAAOAAAAZHJzL2Uyb0RvYy54bWysU8Fu2zAMvQ/YPwi6L3bTNS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D5ezK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bZ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427B0C5" w14:textId="77777777" w:rsidR="00A204AB" w:rsidRDefault="00A204AB">
                <w:pPr>
                  <w:spacing w:before="4"/>
                  <w:ind w:left="20"/>
                  <w:rPr>
                    <w:i/>
                    <w:sz w:val="26"/>
                  </w:rPr>
                </w:pPr>
              </w:p>
            </w:txbxContent>
          </v:textbox>
          <w10:wrap anchorx="page" anchory="page"/>
        </v:shape>
      </w:pict>
    </w:r>
    <w:r>
      <w:rPr>
        <w:noProof/>
      </w:rPr>
      <w:pict w14:anchorId="06497E10">
        <v:shape id="Zone de texte 6370" o:spid="_x0000_s1720" type="#_x0000_t202" style="position:absolute;margin-left:512.65pt;margin-top:764.95pt;width:12pt;height:15.3pt;z-index:-2516575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133043F" w14:textId="77777777" w:rsidR="00A204AB" w:rsidRDefault="00A204AB"/>
            </w:txbxContent>
          </v:textbox>
          <w10:wrap anchorx="page" anchory="page"/>
        </v:shape>
      </w:pict>
    </w:r>
    <w:r>
      <w:rPr>
        <w:noProof/>
      </w:rPr>
      <w:pict w14:anchorId="5AFE63F9">
        <v:shape id="Zone de texte 6369" o:spid="_x0000_s1719" type="#_x0000_t202" style="position:absolute;margin-left:71.3pt;margin-top:706.9pt;width:7.9pt;height:49.5pt;z-index:-2516575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Ty6z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CAA7ECC" w14:textId="77777777" w:rsidR="00A204AB" w:rsidRDefault="00A204AB">
                <w:pPr>
                  <w:spacing w:before="4"/>
                  <w:ind w:left="20"/>
                  <w:rPr>
                    <w:i/>
                    <w:sz w:val="26"/>
                  </w:rPr>
                </w:pPr>
              </w:p>
            </w:txbxContent>
          </v:textbox>
          <w10:wrap anchorx="page" anchory="page"/>
        </v:shape>
      </w:pict>
    </w:r>
    <w:r>
      <w:rPr>
        <w:noProof/>
      </w:rPr>
      <w:pict w14:anchorId="1BE076AB">
        <v:shape id="Zone de texte 6368" o:spid="_x0000_s1718" type="#_x0000_t202" style="position:absolute;margin-left:512.65pt;margin-top:764.95pt;width:12pt;height:15.3pt;z-index:-2516575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6D6B1E7" w14:textId="77777777" w:rsidR="00A204AB" w:rsidRDefault="00A204AB"/>
            </w:txbxContent>
          </v:textbox>
          <w10:wrap anchorx="page" anchory="page"/>
        </v:shape>
      </w:pict>
    </w:r>
    <w:r>
      <w:rPr>
        <w:noProof/>
      </w:rPr>
      <w:pict w14:anchorId="0BC2A31B">
        <v:shape id="Zone de texte 6367" o:spid="_x0000_s1717" type="#_x0000_t202" style="position:absolute;margin-left:71.3pt;margin-top:706.9pt;width:7.9pt;height:49.5pt;z-index:-2516575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76S+wEAAOMDAAAOAAAAZHJzL2Uyb0RvYy54bWysU8Fu2zAMvQ/YPwi6L3bTNS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D5eLK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IXvp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361F046" w14:textId="77777777" w:rsidR="00625A80" w:rsidRDefault="00625A80"/>
            </w:txbxContent>
          </v:textbox>
          <w10:wrap anchorx="page" anchory="page"/>
        </v:shape>
      </w:pict>
    </w:r>
    <w:r>
      <w:rPr>
        <w:noProof/>
      </w:rPr>
      <w:pict w14:anchorId="11B61C4F">
        <v:shape id="Zone de texte 6366" o:spid="_x0000_s1716" type="#_x0000_t202" style="position:absolute;margin-left:512.65pt;margin-top:764.95pt;width:12pt;height:15.3pt;z-index:-2516575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JjbM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BE299C6" w14:textId="77777777" w:rsidR="00625A80" w:rsidRDefault="00625A80"/>
            </w:txbxContent>
          </v:textbox>
          <w10:wrap anchorx="page" anchory="page"/>
        </v:shape>
      </w:pict>
    </w:r>
    <w:r>
      <w:rPr>
        <w:noProof/>
      </w:rPr>
      <w:pict w14:anchorId="06D48D25">
        <v:shape id="Zone de texte 6365" o:spid="_x0000_s1715" type="#_x0000_t202" style="position:absolute;margin-left:71.3pt;margin-top:706.9pt;width:7.9pt;height:49.5pt;z-index:-2516575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V0+wEAAOMDAAAOAAAAZHJzL2Uyb0RvYy54bWysU9tu2zAMfR+wfxD0vthN1yA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VWabqaK02OPFD4ZGEQ0&#10;SomsKYGr3QOFSEYVp5RYy8G97fu0IL175eDE6EnkI98D8zBVk7A1E3l/tYz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Kh9X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502EEA5" w14:textId="77777777" w:rsidR="00A204AB" w:rsidRDefault="00A204AB"/>
            </w:txbxContent>
          </v:textbox>
          <w10:wrap anchorx="page" anchory="page"/>
        </v:shape>
      </w:pict>
    </w:r>
    <w:r>
      <w:rPr>
        <w:noProof/>
      </w:rPr>
      <w:pict w14:anchorId="35258EA6">
        <v:shape id="Zone de texte 6364" o:spid="_x0000_s1714" type="#_x0000_t202" style="position:absolute;margin-left:512.65pt;margin-top:764.95pt;width:12pt;height:15.3pt;z-index:-2516575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72622D0" w14:textId="77777777" w:rsidR="00A204AB" w:rsidRDefault="00A204AB">
                <w:pPr>
                  <w:spacing w:before="10"/>
                  <w:ind w:left="60"/>
                  <w:rPr>
                    <w:rFonts w:ascii="Times New Roman"/>
                    <w:sz w:val="24"/>
                  </w:rPr>
                </w:pPr>
              </w:p>
            </w:txbxContent>
          </v:textbox>
          <w10:wrap anchorx="page" anchory="page"/>
        </v:shape>
      </w:pict>
    </w:r>
    <w:r>
      <w:rPr>
        <w:noProof/>
      </w:rPr>
      <w:pict w14:anchorId="3B936F50">
        <v:shape id="_x0000_s1713" type="#_x0000_t202" alt="" style="position:absolute;margin-left:71.3pt;margin-top:706.9pt;width:7.9pt;height:49.5pt;z-index:-25165754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713" inset="0,0,0,0">
            <w:txbxContent>
              <w:p w14:paraId="1704005B" w14:textId="77777777" w:rsidR="00B20028" w:rsidRDefault="00B20028">
                <w:pPr>
                  <w:spacing w:before="10"/>
                  <w:ind w:left="60"/>
                  <w:rPr>
                    <w:rFonts w:ascii="Times New Roman"/>
                    <w:sz w:val="24"/>
                  </w:rPr>
                </w:pPr>
              </w:p>
            </w:txbxContent>
          </v:textbox>
          <w10:wrap anchorx="page" anchory="page"/>
        </v:shape>
      </w:pict>
    </w:r>
    <w:r>
      <w:rPr>
        <w:noProof/>
      </w:rPr>
      <w:pict w14:anchorId="23B39E82">
        <v:shape id="Zone de texte 6362" o:spid="_x0000_s1712" type="#_x0000_t202" style="position:absolute;margin-left:512.65pt;margin-top:764.95pt;width:12pt;height:15.3pt;z-index:-2516573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lk6Qa+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1D00628" w14:textId="77777777" w:rsidR="00B20028" w:rsidRDefault="00B20028">
                <w:pPr>
                  <w:spacing w:before="10"/>
                  <w:ind w:left="60"/>
                  <w:rPr>
                    <w:rFonts w:ascii="Times New Roman"/>
                    <w:sz w:val="24"/>
                  </w:rPr>
                </w:pPr>
              </w:p>
            </w:txbxContent>
          </v:textbox>
          <w10:wrap anchorx="page" anchory="page"/>
        </v:shape>
      </w:pict>
    </w:r>
    <w:r>
      <w:rPr>
        <w:noProof/>
      </w:rPr>
      <w:pict w14:anchorId="00AA0CC3">
        <v:shape id="Zone de texte 6361" o:spid="_x0000_s1711" type="#_x0000_t202" style="position:absolute;margin-left:512.65pt;margin-top:764.95pt;width:12pt;height:15.3pt;z-index:-2516573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E1B8CD" w14:textId="77777777" w:rsidR="00A204AB" w:rsidRDefault="00A204AB">
                <w:pPr>
                  <w:spacing w:before="4"/>
                  <w:ind w:left="20"/>
                  <w:rPr>
                    <w:i/>
                    <w:sz w:val="26"/>
                  </w:rPr>
                </w:pPr>
              </w:p>
            </w:txbxContent>
          </v:textbox>
          <w10:wrap anchorx="page" anchory="page"/>
        </v:shape>
      </w:pict>
    </w:r>
    <w:r>
      <w:rPr>
        <w:noProof/>
      </w:rPr>
      <w:pict w14:anchorId="7B08A19C">
        <v:shape id="Zone de texte 6360" o:spid="_x0000_s1710" type="#_x0000_t202" style="position:absolute;margin-left:512.65pt;margin-top:764.95pt;width:12pt;height:15.3pt;z-index:-2516575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EDD6B91" w14:textId="77777777" w:rsidR="00625A80" w:rsidRDefault="00625A80"/>
            </w:txbxContent>
          </v:textbox>
          <w10:wrap anchorx="page" anchory="page"/>
        </v:shape>
      </w:pict>
    </w:r>
    <w:r>
      <w:rPr>
        <w:noProof/>
      </w:rPr>
      <w:pict w14:anchorId="1E0FE2CD">
        <v:shape id="Zone de texte 6359" o:spid="_x0000_s1709" type="#_x0000_t202" style="position:absolute;margin-left:512.65pt;margin-top:764.95pt;width:12pt;height:15.3pt;z-index:-2516575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DD4580F" w14:textId="77777777" w:rsidR="00625A80" w:rsidRDefault="00625A80"/>
            </w:txbxContent>
          </v:textbox>
          <w10:wrap anchorx="page" anchory="page"/>
        </v:shape>
      </w:pict>
    </w:r>
    <w:r>
      <w:rPr>
        <w:noProof/>
      </w:rPr>
      <w:pict w14:anchorId="3709C459">
        <v:shape id="_x0000_s1708" type="#_x0000_t202" alt="" style="position:absolute;margin-left:71.3pt;margin-top:706.9pt;width:7.9pt;height:49.5pt;z-index:-25165754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708" inset="0,0,0,0">
            <w:txbxContent>
              <w:p w14:paraId="5D26A071" w14:textId="77777777" w:rsidR="00625A80" w:rsidRDefault="00625A80"/>
            </w:txbxContent>
          </v:textbox>
          <w10:wrap anchorx="page" anchory="page"/>
        </v:shape>
      </w:pict>
    </w:r>
    <w:r>
      <w:rPr>
        <w:noProof/>
      </w:rPr>
      <w:pict w14:anchorId="69F35703">
        <v:shape id="Zone de texte 6357" o:spid="_x0000_s1707" type="#_x0000_t202" style="position:absolute;margin-left:512.65pt;margin-top:764.95pt;width:12pt;height:15.3pt;z-index:-25165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01F6404" w14:textId="77777777" w:rsidR="00A204AB" w:rsidRDefault="00A204AB"/>
            </w:txbxContent>
          </v:textbox>
          <w10:wrap anchorx="page" anchory="page"/>
        </v:shape>
      </w:pict>
    </w:r>
    <w:r>
      <w:rPr>
        <w:noProof/>
      </w:rPr>
      <w:pict w14:anchorId="21424274">
        <v:shape id="Zone de texte 6356" o:spid="_x0000_s1706" type="#_x0000_t202" style="position:absolute;margin-left:512.65pt;margin-top:764.95pt;width:12pt;height:15.3pt;z-index:-2516573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3477E92" w14:textId="77777777" w:rsidR="00A204AB" w:rsidRDefault="00A204AB"/>
            </w:txbxContent>
          </v:textbox>
          <w10:wrap anchorx="page" anchory="page"/>
        </v:shape>
      </w:pict>
    </w:r>
    <w:r>
      <w:rPr>
        <w:noProof/>
      </w:rPr>
      <w:pict w14:anchorId="4C6305BA">
        <v:shape id="Zone de texte 6355" o:spid="_x0000_s1705" type="#_x0000_t202" style="position:absolute;margin-left:512.65pt;margin-top:764.95pt;width:12pt;height:15.3pt;z-index:-2516575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923AF09" w14:textId="77777777" w:rsidR="00A204AB" w:rsidRDefault="00A204AB"/>
            </w:txbxContent>
          </v:textbox>
          <w10:wrap anchorx="page" anchory="page"/>
        </v:shape>
      </w:pict>
    </w:r>
    <w:r>
      <w:rPr>
        <w:noProof/>
      </w:rPr>
      <w:pict w14:anchorId="26E2639E">
        <v:shape id="Zone de texte 6354" o:spid="_x0000_s1704" type="#_x0000_t202" style="position:absolute;margin-left:71.3pt;margin-top:706.9pt;width:7.9pt;height:49.5pt;z-index:-2516575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hjX+wEAAOMDAAAOAAAAZHJzL2Uyb0RvYy54bWysU8Fu2zAMvQ/YPwi6L3bTLei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h/SdDNVTI89UvhioBfR&#10;KCWypgSudncUIhlVTCmxloNb23VpQTr3wsGJ0ZPIR74H5mGsRmFrJvJ+8TGKi3IqqPcsCIELMjf+&#10;KWy0gL+kGHjrSkk/twqNFN1Xx52LKzoZOBnVZCin+WkpgxQH8zocVnnr0W5aRj7Mz8EVN66xSdQz&#10;iyNj3qSk9bj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2KGN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454E1DA" w14:textId="77777777" w:rsidR="00A204AB" w:rsidRDefault="00A204AB"/>
            </w:txbxContent>
          </v:textbox>
          <w10:wrap anchorx="page" anchory="page"/>
        </v:shape>
      </w:pict>
    </w:r>
    <w:r>
      <w:rPr>
        <w:noProof/>
      </w:rPr>
      <w:pict w14:anchorId="783B9418">
        <v:shape id="Zone de texte 6353" o:spid="_x0000_s1703" type="#_x0000_t202" style="position:absolute;margin-left:512.65pt;margin-top:764.95pt;width:12pt;height:15.3pt;z-index:-2516575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SKTMd+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9785F76" w14:textId="77777777" w:rsidR="00A204AB" w:rsidRDefault="00A204AB">
                <w:pPr>
                  <w:spacing w:before="10"/>
                  <w:ind w:left="60"/>
                  <w:rPr>
                    <w:rFonts w:ascii="Times New Roman"/>
                    <w:sz w:val="24"/>
                  </w:rPr>
                </w:pPr>
              </w:p>
            </w:txbxContent>
          </v:textbox>
          <w10:wrap anchorx="page" anchory="page"/>
        </v:shape>
      </w:pict>
    </w:r>
    <w:r>
      <w:rPr>
        <w:noProof/>
      </w:rPr>
      <w:pict w14:anchorId="6012E50E">
        <v:shape id="Zone de texte 6352" o:spid="_x0000_s1702" type="#_x0000_t202" style="position:absolute;margin-left:71.3pt;margin-top:706.9pt;width:7.9pt;height:49.5pt;z-index:-2516575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E977E7" w14:textId="77777777" w:rsidR="00A204AB" w:rsidRDefault="00A204AB">
                <w:pPr>
                  <w:spacing w:before="10"/>
                  <w:ind w:left="60"/>
                  <w:rPr>
                    <w:rFonts w:ascii="Times New Roman"/>
                    <w:sz w:val="24"/>
                  </w:rPr>
                </w:pPr>
              </w:p>
            </w:txbxContent>
          </v:textbox>
          <w10:wrap anchorx="page" anchory="page"/>
        </v:shape>
      </w:pict>
    </w:r>
    <w:r>
      <w:rPr>
        <w:noProof/>
      </w:rPr>
      <w:pict w14:anchorId="5F38D8DD">
        <v:shape id="Zone de texte 6351" o:spid="_x0000_s1701" type="#_x0000_t202" style="position:absolute;margin-left:71.3pt;margin-top:706.9pt;width:7.9pt;height:49.5pt;z-index:-2516575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h67+wEAAOM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FrJvL+4zyKi3IqqPcsCIELMjf+&#10;KWy0gL+kGHjrSkk/twqNFN1Xx52LK3o08GhUR0M5zU9LGaSYzOswrfLWo920jDzNz8EVN66xSdQz&#10;iwNj3qSk9bD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dKHr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873D329" w14:textId="77777777" w:rsidR="00A204AB" w:rsidRDefault="00A204AB">
                <w:pPr>
                  <w:spacing w:before="4"/>
                  <w:ind w:left="20"/>
                  <w:rPr>
                    <w:i/>
                    <w:sz w:val="26"/>
                  </w:rPr>
                </w:pPr>
              </w:p>
            </w:txbxContent>
          </v:textbox>
          <w10:wrap anchorx="page" anchory="page"/>
        </v:shape>
      </w:pict>
    </w:r>
    <w:r>
      <w:rPr>
        <w:noProof/>
      </w:rPr>
      <w:pict w14:anchorId="541EE126">
        <v:shape id="Zone de texte 6350" o:spid="_x0000_s1700" type="#_x0000_t202" style="position:absolute;margin-left:71.3pt;margin-top:706.9pt;width:7.9pt;height:49.5pt;z-index:-2516575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S4tO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5A2DB7B" w14:textId="77777777" w:rsidR="00625A80" w:rsidRDefault="00625A80"/>
            </w:txbxContent>
          </v:textbox>
          <w10:wrap anchorx="page" anchory="page"/>
        </v:shape>
      </w:pict>
    </w:r>
    <w:r>
      <w:rPr>
        <w:noProof/>
      </w:rPr>
      <w:pict w14:anchorId="457761AE">
        <v:shape id="Zone de texte 6349" o:spid="_x0000_s1699" type="#_x0000_t202" style="position:absolute;margin-left:512.65pt;margin-top:764.95pt;width:12pt;height:15.3pt;z-index:-2516575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2E17F26" w14:textId="77777777" w:rsidR="00A204AB" w:rsidRDefault="00A204AB">
                <w:pPr>
                  <w:spacing w:before="4"/>
                  <w:ind w:left="20"/>
                  <w:rPr>
                    <w:i/>
                    <w:sz w:val="26"/>
                  </w:rPr>
                </w:pPr>
              </w:p>
            </w:txbxContent>
          </v:textbox>
          <w10:wrap anchorx="page" anchory="page"/>
        </v:shape>
      </w:pict>
    </w:r>
    <w:r>
      <w:rPr>
        <w:noProof/>
      </w:rPr>
      <w:pict w14:anchorId="47CC7699">
        <v:shape id="Zone de texte 6348" o:spid="_x0000_s1698" type="#_x0000_t202" style="position:absolute;margin-left:71.3pt;margin-top:706.9pt;width:7.9pt;height:49.5pt;z-index:-2516575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vI+wEAAOMDAAAOAAAAZHJzL2Uyb0RvYy54bWysU8Fu2zAMvQ/YPwi6L3bTNSuMOEXXrsOA&#10;bivQ9AMUWbaF2aJGKrGzrx+lxOm63YpdBIqkHt8jqeXV2HdiZ5AsuFKezXIpjNNQWdeU8ml99+5S&#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aXi4s03UwV02OPFD4b6EU0&#10;SomsKYGr3T2FSEYVU0qs5eDOdl1akM69cHBi9CTyke+BeRg3o7AVE3n/4SKKi3I2UO1ZEAIXZG78&#10;U9hoAX9JMfDWlZJ+bhUaKbovjjsXV3QycDI2k6Gc5qelDFIczJtwWOWtR9u0jHyYn4Nrblxtk6hn&#10;FkfGvElJ63Hr46r+eU9Zz39z9R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RO8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7132434" w14:textId="77777777" w:rsidR="00A204AB" w:rsidRDefault="00A204AB">
                <w:pPr>
                  <w:spacing w:before="4"/>
                  <w:ind w:left="20"/>
                  <w:rPr>
                    <w:i/>
                    <w:sz w:val="26"/>
                  </w:rPr>
                </w:pPr>
              </w:p>
            </w:txbxContent>
          </v:textbox>
          <w10:wrap anchorx="page" anchory="page"/>
        </v:shape>
      </w:pict>
    </w:r>
    <w:r>
      <w:rPr>
        <w:noProof/>
      </w:rPr>
      <w:pict w14:anchorId="2CD9ABDE">
        <v:shape id="Zone de texte 6347" o:spid="_x0000_s1697" type="#_x0000_t202" style="position:absolute;margin-left:71.3pt;margin-top:706.9pt;width:7.9pt;height:49.5pt;z-index:-2516575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Q2+wEAAOM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FrJvL+4yKKi3IqqPcsCIELMjf+&#10;KWy0gL+kGHjrSkk/twqNFN1Xx52LK3o08GhUR0M5zU9LGaSYzOswrfLWo920jDzNz8EVN66xSdQz&#10;iwNj3qSk9bD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qGxD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52BEE93" w14:textId="77777777" w:rsidR="00625A80" w:rsidRDefault="00625A80"/>
            </w:txbxContent>
          </v:textbox>
          <w10:wrap anchorx="page" anchory="page"/>
        </v:shape>
      </w:pict>
    </w:r>
    <w:r>
      <w:rPr>
        <w:noProof/>
      </w:rPr>
      <w:pict w14:anchorId="65F0B0B8">
        <v:shape id="Zone de texte 6346" o:spid="_x0000_s1696" type="#_x0000_t202" style="position:absolute;margin-left:512.65pt;margin-top:764.95pt;width:12pt;height:15.3pt;z-index:-25165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7FEEC08" w14:textId="77777777" w:rsidR="00625A80" w:rsidRDefault="00625A80"/>
            </w:txbxContent>
          </v:textbox>
          <w10:wrap anchorx="page" anchory="page"/>
        </v:shape>
      </w:pict>
    </w:r>
    <w:r>
      <w:rPr>
        <w:noProof/>
      </w:rPr>
      <w:pict w14:anchorId="4961C6BC">
        <v:shape id="Zone de texte 6345" o:spid="_x0000_s1695" type="#_x0000_t202" style="position:absolute;margin-left:71.3pt;margin-top:706.9pt;width:7.9pt;height:49.5pt;z-index:-2516575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owj9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9E5A5CE" w14:textId="77777777" w:rsidR="00A204AB" w:rsidRDefault="00A204AB"/>
            </w:txbxContent>
          </v:textbox>
          <w10:wrap anchorx="page" anchory="page"/>
        </v:shape>
      </w:pict>
    </w:r>
    <w:r>
      <w:rPr>
        <w:noProof/>
      </w:rPr>
      <w:pict w14:anchorId="5915C392">
        <v:shape id="Zone de texte 6344" o:spid="_x0000_s1694" type="#_x0000_t202" style="position:absolute;margin-left:512.65pt;margin-top:764.95pt;width:12pt;height:15.3pt;z-index:-2516575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pEXYj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117D6B1" w14:textId="77777777" w:rsidR="00A204AB" w:rsidRDefault="00A204AB"/>
            </w:txbxContent>
          </v:textbox>
          <w10:wrap anchorx="page" anchory="page"/>
        </v:shape>
      </w:pict>
    </w:r>
    <w:r>
      <w:rPr>
        <w:noProof/>
      </w:rPr>
      <w:pict w14:anchorId="78AB95BA">
        <v:shape id="Zone de texte 6343" o:spid="_x0000_s1693" type="#_x0000_t202" style="position:absolute;margin-left:512.65pt;margin-top:764.95pt;width:12pt;height:15.3pt;z-index:-2516575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smYmE+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F60A227" w14:textId="77777777" w:rsidR="00A204AB" w:rsidRDefault="00A204AB">
                <w:pPr>
                  <w:spacing w:before="10"/>
                  <w:ind w:left="60"/>
                  <w:rPr>
                    <w:rFonts w:ascii="Times New Roman"/>
                    <w:sz w:val="24"/>
                  </w:rPr>
                </w:pPr>
              </w:p>
            </w:txbxContent>
          </v:textbox>
          <w10:wrap anchorx="page" anchory="page"/>
        </v:shape>
      </w:pict>
    </w:r>
    <w:r>
      <w:rPr>
        <w:noProof/>
      </w:rPr>
      <w:pict w14:anchorId="18DFF63D">
        <v:shape id="Zone de texte 6342" o:spid="_x0000_s1692" type="#_x0000_t202" style="position:absolute;margin-left:512.65pt;margin-top:764.95pt;width:12pt;height:15.3pt;z-index:-2516575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fayPR+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ECE86B1" w14:textId="77777777" w:rsidR="00A204AB" w:rsidRDefault="00A204AB">
                <w:pPr>
                  <w:spacing w:before="10"/>
                  <w:ind w:left="60"/>
                  <w:rPr>
                    <w:rFonts w:ascii="Times New Roman"/>
                    <w:sz w:val="24"/>
                  </w:rPr>
                </w:pPr>
              </w:p>
            </w:txbxContent>
          </v:textbox>
          <w10:wrap anchorx="page" anchory="page"/>
        </v:shape>
      </w:pict>
    </w:r>
    <w:r>
      <w:rPr>
        <w:noProof/>
      </w:rPr>
      <w:pict w14:anchorId="3494C1E3">
        <v:shape id="Zone de texte 6341" o:spid="_x0000_s1691" type="#_x0000_t202" style="position:absolute;margin-left:71.3pt;margin-top:706.9pt;width:7.9pt;height:49.5pt;z-index:-2516575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Qi+wEAAOMDAAAOAAAAZHJzL2Uyb0RvYy54bWysU8Fu2zAMvQ/YPwi6L3bTLQ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SFNN1PF6bFHCp8N9CIa&#10;pUTWlMDV/p5CJKOKU0qs5eDOdl1akM49c3Bi9CTyke/EPIzbUdiKibxfzq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n6pC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1A9BB6E" w14:textId="77777777" w:rsidR="00A204AB" w:rsidRDefault="00A204AB"/>
            </w:txbxContent>
          </v:textbox>
          <w10:wrap anchorx="page" anchory="page"/>
        </v:shape>
      </w:pict>
    </w:r>
    <w:r>
      <w:rPr>
        <w:noProof/>
      </w:rPr>
      <w:pict w14:anchorId="33B7D61F">
        <v:shape id="Zone de texte 6340" o:spid="_x0000_s1690" type="#_x0000_t202" style="position:absolute;margin-left:71.3pt;margin-top:706.9pt;width:7.9pt;height:49.5pt;z-index:-251657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A53+wEAAOMDAAAOAAAAZHJzL2Uyb0RvYy54bWysU1GP0zAMfkfiP0R5Z+1tME3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emm6ni/NgjhY8GehGN&#10;UiJrSuDq8EAhklHFOSXWcnBvuy4tSOdeODgxehL5yHdiHsbdKGzFRN6uFl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oIDn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989D7E7" w14:textId="77777777" w:rsidR="00A204AB" w:rsidRDefault="00A204AB">
                <w:pPr>
                  <w:spacing w:before="10"/>
                  <w:ind w:left="60"/>
                  <w:rPr>
                    <w:rFonts w:ascii="Times New Roman"/>
                    <w:sz w:val="24"/>
                  </w:rPr>
                </w:pPr>
              </w:p>
            </w:txbxContent>
          </v:textbox>
          <w10:wrap anchorx="page" anchory="page"/>
        </v:shape>
      </w:pict>
    </w:r>
    <w:r>
      <w:rPr>
        <w:noProof/>
      </w:rPr>
      <w:pict w14:anchorId="66160A4F">
        <v:shape id="Zone de texte 6339" o:spid="_x0000_s1689" type="#_x0000_t202" style="position:absolute;margin-left:512.65pt;margin-top:764.95pt;width:12pt;height:15.3pt;z-index:-2516575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C3BD5D6" w14:textId="77777777" w:rsidR="00A204AB" w:rsidRDefault="00A204AB"/>
            </w:txbxContent>
          </v:textbox>
          <w10:wrap anchorx="page" anchory="page"/>
        </v:shape>
      </w:pict>
    </w:r>
    <w:r>
      <w:rPr>
        <w:noProof/>
      </w:rPr>
      <w:pict w14:anchorId="5E6E9821">
        <v:shape id="Zone de texte 6338" o:spid="_x0000_s1688" type="#_x0000_t202" style="position:absolute;margin-left:71.3pt;margin-top:706.9pt;width:7.9pt;height:49.5pt;z-index:-2516575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YFR+wEAAOMDAAAOAAAAZHJzL2Uyb0RvYy54bWysU9tu2zAMfR+wfxD0vthN1yA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VWabqaK02OPFD4ZGEQ0&#10;SomsKYGr3QOFSEYVp5RYy8G97fu0IL175eDE6EnkI98D8zBVk7A1E3m/vIr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EhgV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61DBC47" w14:textId="77777777" w:rsidR="00A204AB" w:rsidRDefault="00A204AB">
                <w:pPr>
                  <w:spacing w:before="4"/>
                  <w:ind w:left="20"/>
                  <w:rPr>
                    <w:i/>
                    <w:sz w:val="26"/>
                  </w:rPr>
                </w:pPr>
              </w:p>
            </w:txbxContent>
          </v:textbox>
          <w10:wrap anchorx="page" anchory="page"/>
        </v:shape>
      </w:pict>
    </w:r>
    <w:r>
      <w:rPr>
        <w:noProof/>
      </w:rPr>
      <w:pict w14:anchorId="6AF150FA">
        <v:shape id="Zone de texte 6337" o:spid="_x0000_s1687" type="#_x0000_t202" style="position:absolute;margin-left:512.65pt;margin-top:764.95pt;width:12pt;height:15.3pt;z-index:-2516575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8A24589"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1F2D9BD5">
        <v:shape id="Zone de texte 6336" o:spid="_x0000_s1686" type="#_x0000_t202" style="position:absolute;margin-left:512.65pt;margin-top:764.95pt;width:12pt;height:15.3pt;z-index:-2516575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792DBDC" w14:textId="77777777" w:rsidR="00A204AB" w:rsidRDefault="00A204AB">
                <w:pPr>
                  <w:spacing w:before="10"/>
                  <w:ind w:left="60"/>
                  <w:rPr>
                    <w:rFonts w:ascii="Times New Roman"/>
                    <w:sz w:val="24"/>
                  </w:rPr>
                </w:pPr>
              </w:p>
            </w:txbxContent>
          </v:textbox>
          <w10:wrap anchorx="page" anchory="page"/>
        </v:shape>
      </w:pict>
    </w:r>
    <w:r>
      <w:rPr>
        <w:noProof/>
      </w:rPr>
      <w:pict w14:anchorId="7FA61442">
        <v:shape id="Zone de texte 6335" o:spid="_x0000_s1685" type="#_x0000_t202" style="position:absolute;margin-left:512.65pt;margin-top:764.95pt;width:12pt;height:15.3pt;z-index:-25165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D5FCD21" w14:textId="77777777" w:rsidR="00B20028" w:rsidRDefault="00B20028">
                <w:pPr>
                  <w:spacing w:before="10"/>
                  <w:ind w:left="60"/>
                  <w:rPr>
                    <w:rFonts w:ascii="Times New Roman"/>
                    <w:sz w:val="24"/>
                  </w:rPr>
                </w:pPr>
              </w:p>
            </w:txbxContent>
          </v:textbox>
          <w10:wrap anchorx="page" anchory="page"/>
        </v:shape>
      </w:pict>
    </w:r>
    <w:r>
      <w:rPr>
        <w:noProof/>
      </w:rPr>
      <w:pict w14:anchorId="77D8473B">
        <v:shape id="Zone de texte 6334" o:spid="_x0000_s1684" type="#_x0000_t202" style="position:absolute;margin-left:512.65pt;margin-top:764.95pt;width:12pt;height:15.3pt;z-index:-2516575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0D2CB19" w14:textId="77777777" w:rsidR="00A204AB" w:rsidRDefault="00A204AB">
                <w:pPr>
                  <w:spacing w:before="4"/>
                  <w:ind w:left="20"/>
                  <w:rPr>
                    <w:i/>
                    <w:sz w:val="26"/>
                  </w:rPr>
                </w:pPr>
              </w:p>
            </w:txbxContent>
          </v:textbox>
          <w10:wrap anchorx="page" anchory="page"/>
        </v:shape>
      </w:pict>
    </w:r>
    <w:r>
      <w:rPr>
        <w:noProof/>
      </w:rPr>
      <w:pict w14:anchorId="66203E0E">
        <v:shape id="Zone de texte 6333" o:spid="_x0000_s1683" type="#_x0000_t202" style="position:absolute;margin-left:512.65pt;margin-top:764.95pt;width:12pt;height:15.3pt;z-index:-2516575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o0bTW+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C15558C" w14:textId="77777777" w:rsidR="00A204AB" w:rsidRDefault="00A204AB">
                <w:pPr>
                  <w:spacing w:before="10"/>
                  <w:ind w:left="60"/>
                  <w:rPr>
                    <w:rFonts w:ascii="Times New Roman"/>
                    <w:sz w:val="24"/>
                  </w:rPr>
                </w:pPr>
              </w:p>
            </w:txbxContent>
          </v:textbox>
          <w10:wrap anchorx="page" anchory="page"/>
        </v:shape>
      </w:pict>
    </w:r>
    <w:r>
      <w:rPr>
        <w:noProof/>
      </w:rPr>
      <w:pict w14:anchorId="2104E3D1">
        <v:shape id="Zone de texte 6332" o:spid="_x0000_s1682" type="#_x0000_t202" style="position:absolute;margin-left:512.65pt;margin-top:764.95pt;width:12pt;height:15.3pt;z-index:-2516575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bIx6D+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9E38238" w14:textId="77777777" w:rsidR="00A204AB" w:rsidRDefault="00A204AB">
                <w:pPr>
                  <w:spacing w:before="10"/>
                  <w:ind w:left="60"/>
                  <w:rPr>
                    <w:rFonts w:ascii="Times New Roman"/>
                    <w:sz w:val="24"/>
                  </w:rPr>
                </w:pPr>
              </w:p>
            </w:txbxContent>
          </v:textbox>
          <w10:wrap anchorx="page" anchory="page"/>
        </v:shape>
      </w:pict>
    </w:r>
    <w:r>
      <w:rPr>
        <w:noProof/>
      </w:rPr>
      <w:pict w14:anchorId="691983AC">
        <v:shape id="_x0000_s1681" type="#_x0000_t202" alt="" style="position:absolute;margin-left:71.3pt;margin-top:706.9pt;width:7.9pt;height:49.5pt;z-index:-25165757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81" inset="0,0,0,0">
            <w:txbxContent>
              <w:p w14:paraId="5EC8E418" w14:textId="77777777" w:rsidR="00A204AB" w:rsidRDefault="00A204AB">
                <w:pPr>
                  <w:spacing w:before="10"/>
                  <w:ind w:left="60"/>
                  <w:rPr>
                    <w:rFonts w:ascii="Times New Roman"/>
                    <w:sz w:val="24"/>
                  </w:rPr>
                </w:pPr>
              </w:p>
            </w:txbxContent>
          </v:textbox>
          <w10:wrap anchorx="page" anchory="page"/>
        </v:shape>
      </w:pict>
    </w:r>
    <w:r>
      <w:rPr>
        <w:noProof/>
      </w:rPr>
      <w:pict w14:anchorId="4A141AD4">
        <v:shape id="Zone de texte 6330" o:spid="_x0000_s1680" type="#_x0000_t202" style="position:absolute;margin-left:512.65pt;margin-top:764.95pt;width:12pt;height:15.3pt;z-index:-2516575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19C13A9" w14:textId="77777777" w:rsidR="00A204AB" w:rsidRDefault="00A204AB">
                <w:pPr>
                  <w:spacing w:before="10"/>
                  <w:ind w:left="60"/>
                  <w:rPr>
                    <w:rFonts w:ascii="Times New Roman"/>
                    <w:sz w:val="24"/>
                  </w:rPr>
                </w:pPr>
              </w:p>
            </w:txbxContent>
          </v:textbox>
          <w10:wrap anchorx="page" anchory="page"/>
        </v:shape>
      </w:pict>
    </w:r>
    <w:r>
      <w:rPr>
        <w:noProof/>
      </w:rPr>
      <w:pict w14:anchorId="4CDF434B">
        <v:shape id="Zone de texte 6329" o:spid="_x0000_s1679" type="#_x0000_t202" style="position:absolute;margin-left:512.65pt;margin-top:764.95pt;width:12pt;height:15.3pt;z-index:-2516575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FF5D825" w14:textId="77777777" w:rsidR="00A204AB" w:rsidRDefault="00A204AB">
                <w:pPr>
                  <w:spacing w:before="10"/>
                  <w:ind w:left="60"/>
                  <w:rPr>
                    <w:rFonts w:ascii="Times New Roman"/>
                    <w:sz w:val="24"/>
                  </w:rPr>
                </w:pPr>
              </w:p>
            </w:txbxContent>
          </v:textbox>
          <w10:wrap anchorx="page" anchory="page"/>
        </v:shape>
      </w:pict>
    </w:r>
    <w:r>
      <w:rPr>
        <w:noProof/>
      </w:rPr>
      <w:pict w14:anchorId="12C004E9">
        <v:shape id="Zone de texte 6328" o:spid="_x0000_s1678" type="#_x0000_t202" style="position:absolute;margin-left:512.65pt;margin-top:764.95pt;width:12pt;height:15.3pt;z-index:-2516575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89ECE15" w14:textId="77777777" w:rsidR="00625A80" w:rsidRDefault="00625A80">
                <w:pPr>
                  <w:spacing w:before="10"/>
                  <w:ind w:left="60"/>
                  <w:rPr>
                    <w:rFonts w:ascii="Times New Roman"/>
                    <w:sz w:val="24"/>
                  </w:rPr>
                </w:pPr>
              </w:p>
            </w:txbxContent>
          </v:textbox>
          <w10:wrap anchorx="page" anchory="page"/>
        </v:shape>
      </w:pict>
    </w:r>
    <w:r>
      <w:rPr>
        <w:noProof/>
      </w:rPr>
      <w:pict w14:anchorId="14A13D63">
        <v:shape id="_x0000_s1677" type="#_x0000_t202" alt="" style="position:absolute;margin-left:512.65pt;margin-top:764.95pt;width:12pt;height:15.3pt;z-index:-25165759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77" inset="0,0,0,0">
            <w:txbxContent>
              <w:p w14:paraId="2234438E" w14:textId="77777777" w:rsidR="00A204AB" w:rsidRDefault="00A204AB">
                <w:pPr>
                  <w:spacing w:before="4"/>
                  <w:ind w:left="20"/>
                  <w:rPr>
                    <w:i/>
                    <w:sz w:val="26"/>
                  </w:rPr>
                </w:pPr>
              </w:p>
            </w:txbxContent>
          </v:textbox>
          <w10:wrap anchorx="page" anchory="page"/>
        </v:shape>
      </w:pict>
    </w:r>
    <w:r>
      <w:rPr>
        <w:noProof/>
      </w:rPr>
      <w:pict w14:anchorId="1222A246">
        <v:shape id="Zone de texte 6326" o:spid="_x0000_s1676" type="#_x0000_t202" style="position:absolute;margin-left:71.3pt;margin-top:706.9pt;width:7.9pt;height:49.5pt;z-index:-2516575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" filled="f" stroked="f">
          <o:lock v:ext="edit" aspectratio="t" verticies="t" text="t" shapetype="t"/>
          <v:textbox inset="0,0,0,0">
            <w:txbxContent>
              <w:p w14:paraId="0B5ACF8A" w14:textId="77777777" w:rsidR="00A204AB" w:rsidRDefault="00A204AB">
                <w:pPr>
                  <w:spacing w:before="4"/>
                  <w:ind w:left="20"/>
                  <w:rPr>
                    <w:i/>
                    <w:sz w:val="26"/>
                  </w:rPr>
                </w:pPr>
              </w:p>
            </w:txbxContent>
          </v:textbox>
          <w10:wrap anchorx="page" anchory="page"/>
        </v:shape>
      </w:pict>
    </w:r>
    <w:r>
      <w:rPr>
        <w:noProof/>
      </w:rPr>
      <w:pict w14:anchorId="7DCC537C">
        <v:shape id="Zone de texte 6325" o:spid="_x0000_s1675" type="#_x0000_t202" style="position:absolute;margin-left:512.65pt;margin-top:764.95pt;width:12pt;height:15.3pt;z-index:-2516575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6F1CC67" w14:textId="77777777" w:rsidR="00625A80" w:rsidRDefault="00625A80"/>
            </w:txbxContent>
          </v:textbox>
          <w10:wrap anchorx="page" anchory="page"/>
        </v:shape>
      </w:pict>
    </w:r>
    <w:r>
      <w:rPr>
        <w:noProof/>
      </w:rPr>
      <w:pict w14:anchorId="010CA02C">
        <v:shape id="Zone de texte 6324" o:spid="_x0000_s1674" type="#_x0000_t202" style="position:absolute;margin-left:71.3pt;margin-top:706.9pt;width:7.9pt;height:49.5pt;z-index:-2516575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JO+wEAAOMDAAAOAAAAZHJzL2Uyb0RvYy54bWysU8Fu2zAMvQ/YPwi6L3bTLWiNOEXXrsOA&#10;bivQ9AMUWbaF2aJGKrGzrx+lxOm63YpdBIqkHt8jqeXV2HdiZ5AsuFKezXIpjNNQWdeU8ml99+5C&#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YXiw9pupkqpsceKXw20Ito&#10;lBJZUwJXu3sKkYwqppRYy8Gd7bq0IJ174eDE6EnkI98D8zBuRmErJvL+8jKKi3I2UO1ZEAIXZG78&#10;U9hoAX9JMfDWlZJ+bhUaKbovjjsXV3QycDI2k6Gc5qelDFIczJtwWOWtR9u0jHyYn4Nrblxtk6hn&#10;FkfGvElJ63Hr46r+eU9Zz39z9R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M6ok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1574B70" w14:textId="77777777" w:rsidR="00A204AB" w:rsidRDefault="00A204AB">
                <w:pPr>
                  <w:spacing w:before="4"/>
                  <w:ind w:left="20"/>
                  <w:rPr>
                    <w:i/>
                    <w:sz w:val="26"/>
                  </w:rPr>
                </w:pPr>
              </w:p>
            </w:txbxContent>
          </v:textbox>
          <w10:wrap anchorx="page" anchory="page"/>
        </v:shape>
      </w:pict>
    </w:r>
    <w:r>
      <w:rPr>
        <w:noProof/>
      </w:rPr>
      <w:pict w14:anchorId="1CE8DD7D">
        <v:shape id="Zone de texte 6323" o:spid="_x0000_s1673" type="#_x0000_t202" style="position:absolute;margin-left:71.3pt;margin-top:706.9pt;width:7.9pt;height:49.5pt;z-index:-2516575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358977" w14:textId="77777777" w:rsidR="00A204AB" w:rsidRDefault="00A204AB"/>
            </w:txbxContent>
          </v:textbox>
          <w10:wrap anchorx="page" anchory="page"/>
        </v:shape>
      </w:pict>
    </w:r>
    <w:r>
      <w:rPr>
        <w:noProof/>
      </w:rPr>
      <w:pict w14:anchorId="40906ACD">
        <v:shape id="Zone de texte 6322" o:spid="_x0000_s1672" type="#_x0000_t202" style="position:absolute;margin-left:512.65pt;margin-top:764.95pt;width:12pt;height:15.3pt;z-index:-2516575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B0cAbH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0671BC9F" w14:textId="77777777" w:rsidR="00625A80" w:rsidRDefault="00625A80"/>
            </w:txbxContent>
          </v:textbox>
          <w10:wrap anchorx="page" anchory="page"/>
        </v:shape>
      </w:pict>
    </w:r>
    <w:r>
      <w:rPr>
        <w:noProof/>
      </w:rPr>
      <w:pict w14:anchorId="0B1973B4">
        <v:shape id="Zone de texte 6321" o:spid="_x0000_s1671" type="#_x0000_t202" style="position:absolute;margin-left:71.3pt;margin-top:706.9pt;width:7.9pt;height:49.5pt;z-index:-2516575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6B9F2BE" w14:textId="77777777" w:rsidR="00625A80" w:rsidRDefault="00625A80"/>
            </w:txbxContent>
          </v:textbox>
          <w10:wrap anchorx="page" anchory="page"/>
        </v:shape>
      </w:pict>
    </w:r>
    <w:r>
      <w:rPr>
        <w:noProof/>
      </w:rPr>
      <w:pict w14:anchorId="36BEE515">
        <v:shape id="_x0000_s1670" type="#_x0000_t202" alt="" style="position:absolute;margin-left:512.65pt;margin-top:764.95pt;width:12pt;height:15.3pt;z-index:-25165759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70" inset="0,0,0,0">
            <w:txbxContent>
              <w:p w14:paraId="55A38A25" w14:textId="77777777" w:rsidR="00A204AB" w:rsidRDefault="00A204AB"/>
            </w:txbxContent>
          </v:textbox>
          <w10:wrap anchorx="page" anchory="page"/>
        </v:shape>
      </w:pict>
    </w:r>
    <w:r>
      <w:rPr>
        <w:noProof/>
      </w:rPr>
      <w:pict w14:anchorId="1F3EDEAB">
        <v:shape id="Zone de texte 6319" o:spid="_x0000_s1669" type="#_x0000_t202" style="position:absolute;margin-left:71.3pt;margin-top:706.9pt;width:7.9pt;height:49.5pt;z-index:-251657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lk+wEAAOMDAAAOAAAAZHJzL2Uyb0RvYy54bWysU8Fu2zAMvQ/YPwi6L3bTNS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C7yj1FclLOBas+CELggc+Of&#10;wkYL+FuKgbeulPRrq9BI0X113Lm4okcDj8bmaCin+WkpgxQH8yYcVnnr0TYtIx/m5+CaG1fbJOqZ&#10;xcSYNylpnbY+rurf95T1/Dd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CkCW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2EA3861" w14:textId="77777777" w:rsidR="00A204AB" w:rsidRDefault="00A204AB"/>
            </w:txbxContent>
          </v:textbox>
          <w10:wrap anchorx="page" anchory="page"/>
        </v:shape>
      </w:pict>
    </w:r>
    <w:r>
      <w:rPr>
        <w:noProof/>
      </w:rPr>
      <w:pict w14:anchorId="6A524BC5">
        <v:shape id="Zone de texte 6318" o:spid="_x0000_s1668" type="#_x0000_t202" style="position:absolute;margin-left:512.65pt;margin-top:764.95pt;width:12pt;height:15.3pt;z-index:-2516575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Ns8+gEAAOMDAAAOAAAAZHJzL2Uyb0RvYy54bWysU1Fv0zAQfkfiP1h+p0nLhi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L1UXOEc2h5buL18s03UwVp8ceKXw0MIho&#10;lBJZUwJX+3sKkYwqTimxloM72/dpQXr3zMGJ0ZPIR75H5mGqJmHrSCS/jOKinArqAwtC4ILMjX8K&#10;Gx3gTylG3rpS0o+dQiNF/8lx5+KKngw8GdXJUE7z01IGKY7mTTiu8s6jbTtGPs7PwTU3rrFJ1BOL&#10;mTFvUtI6b31c1d/vKevpb2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Q0Ns8+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10346EF" w14:textId="77777777" w:rsidR="00A204AB" w:rsidRDefault="00A204AB"/>
            </w:txbxContent>
          </v:textbox>
          <w10:wrap anchorx="page" anchory="page"/>
        </v:shape>
      </w:pict>
    </w:r>
    <w:r>
      <w:rPr>
        <w:noProof/>
      </w:rPr>
      <w:pict w14:anchorId="0A71FD9F">
        <v:shape id="Zone de texte 6317" o:spid="_x0000_s1667" type="#_x0000_t202" style="position:absolute;margin-left:71.3pt;margin-top:706.9pt;width:7.9pt;height:49.5pt;z-index:-2516575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38306F5" w14:textId="77777777" w:rsidR="00A204AB" w:rsidRDefault="00A204AB">
                <w:pPr>
                  <w:spacing w:before="10"/>
                  <w:ind w:left="60"/>
                  <w:rPr>
                    <w:rFonts w:ascii="Times New Roman"/>
                    <w:sz w:val="24"/>
                  </w:rPr>
                </w:pPr>
              </w:p>
            </w:txbxContent>
          </v:textbox>
          <w10:wrap anchorx="page" anchory="page"/>
        </v:shape>
      </w:pict>
    </w:r>
    <w:r>
      <w:rPr>
        <w:noProof/>
      </w:rPr>
      <w:pict w14:anchorId="6A754128">
        <v:shape id="Zone de texte 6316" o:spid="_x0000_s1666" type="#_x0000_t202" style="position:absolute;margin-left:71.3pt;margin-top:706.9pt;width:7.9pt;height:49.5pt;z-index:-2516575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aa+wEAAOMDAAAOAAAAZHJzL2Uyb0RvYy54bWysU8Fu2zAMvQ/YPwi6L3ZTNCu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C7yj1FclLOBas+CELggc+Of&#10;wkYL+FuKgbeulPRrq9BI0X113Lm4okcDj8bmaCin+WkpgxQH8yYcVnnr0TYtIx/m5+CaG1fbJOqZ&#10;xcSYNylpnbY+rurf95T1/Dd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Wz9p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8646346" w14:textId="77777777" w:rsidR="00A204AB" w:rsidRDefault="00A204AB">
                <w:pPr>
                  <w:spacing w:before="10"/>
                  <w:ind w:left="60"/>
                  <w:rPr>
                    <w:rFonts w:ascii="Times New Roman"/>
                    <w:sz w:val="24"/>
                  </w:rPr>
                </w:pPr>
              </w:p>
            </w:txbxContent>
          </v:textbox>
          <w10:wrap anchorx="page" anchory="page"/>
        </v:shape>
      </w:pict>
    </w:r>
    <w:r>
      <w:rPr>
        <w:noProof/>
      </w:rPr>
      <w:pict w14:anchorId="03F21492">
        <v:shape id="Zone de texte 6315" o:spid="_x0000_s1665" type="#_x0000_t202" style="position:absolute;margin-left:512.65pt;margin-top:764.95pt;width:12pt;height:15.3pt;z-index:-2516575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1cW8k+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A62BD5A" w14:textId="77777777" w:rsidR="00A204AB" w:rsidRDefault="00A204AB"/>
            </w:txbxContent>
          </v:textbox>
          <w10:wrap anchorx="page" anchory="page"/>
        </v:shape>
      </w:pict>
    </w:r>
    <w:r>
      <w:rPr>
        <w:noProof/>
      </w:rPr>
      <w:pict w14:anchorId="7482E352">
        <v:shape id="Zone de texte 6314" o:spid="_x0000_s1664" type="#_x0000_t202" style="position:absolute;margin-left:71.3pt;margin-top:706.9pt;width:7.9pt;height:49.5pt;z-index:-25165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18+wEAAOMDAAAOAAAAZHJzL2Uyb0RvYy54bWysU8Fu2zAMvQ/YPwi6L3ZTNO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C7yj1FclLOBas+CELggc+Of&#10;wkYL+FuKgbeulPRrq9BI0X113Lm4okcDj8bmaCin+WkpgxQH8yYcVnnr0TYtIx/m5+CaG1fbJOqZ&#10;xcSYNylpnbY+rurf95T1/Dd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UFvX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8107C5B" w14:textId="77777777" w:rsidR="00A204AB" w:rsidRDefault="00A204AB"/>
            </w:txbxContent>
          </v:textbox>
          <w10:wrap anchorx="page" anchory="page"/>
        </v:shape>
      </w:pict>
    </w:r>
    <w:r>
      <w:rPr>
        <w:noProof/>
      </w:rPr>
      <w:pict w14:anchorId="7C064171">
        <v:shape id="_x0000_s1663" type="#_x0000_t202" alt="" style="position:absolute;margin-left:512.65pt;margin-top:764.95pt;width:12pt;height:15.3pt;z-index:-25165759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63" inset="0,0,0,0">
            <w:txbxContent>
              <w:p w14:paraId="0EE31DB8" w14:textId="77777777" w:rsidR="00A204AB" w:rsidRDefault="00A204AB">
                <w:pPr>
                  <w:spacing w:before="10"/>
                  <w:ind w:left="60"/>
                  <w:rPr>
                    <w:rFonts w:ascii="Times New Roman"/>
                    <w:sz w:val="24"/>
                  </w:rPr>
                </w:pPr>
              </w:p>
            </w:txbxContent>
          </v:textbox>
          <w10:wrap anchorx="page" anchory="page"/>
        </v:shape>
      </w:pict>
    </w:r>
    <w:r>
      <w:rPr>
        <w:noProof/>
      </w:rPr>
      <w:pict w14:anchorId="465F7B13">
        <v:shape id="Zone de texte 6312" o:spid="_x0000_s1662" type="#_x0000_t202" style="position:absolute;margin-left:71.3pt;margin-top:706.9pt;width:7.9pt;height:49.5pt;z-index:-2516575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7D93559"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83E6524">
        <v:shape id="Zone de texte 6311" o:spid="_x0000_s1661" type="#_x0000_t202" style="position:absolute;margin-left:512.65pt;margin-top:764.95pt;width:12pt;height:15.3pt;z-index:-2516575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MQ8Md+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A8CC25D" w14:textId="77777777" w:rsidR="00A204AB" w:rsidRDefault="00A204AB"/>
            </w:txbxContent>
          </v:textbox>
          <w10:wrap anchorx="page" anchory="page"/>
        </v:shape>
      </w:pict>
    </w:r>
    <w:r>
      <w:rPr>
        <w:noProof/>
      </w:rPr>
      <w:pict w14:anchorId="6B810593">
        <v:shape id="Zone de texte 6310" o:spid="_x0000_s1660" type="#_x0000_t202" style="position:absolute;margin-left:71.3pt;margin-top:706.9pt;width:7.9pt;height:49.5pt;z-index:-2516575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w3EU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7C31359" w14:textId="77777777" w:rsidR="00A204AB" w:rsidRDefault="00A204AB">
                <w:pPr>
                  <w:spacing w:before="4"/>
                  <w:ind w:left="20"/>
                  <w:rPr>
                    <w:i/>
                    <w:sz w:val="26"/>
                  </w:rPr>
                </w:pPr>
              </w:p>
            </w:txbxContent>
          </v:textbox>
          <w10:wrap anchorx="page" anchory="page"/>
        </v:shape>
      </w:pict>
    </w:r>
    <w:r>
      <w:rPr>
        <w:noProof/>
      </w:rPr>
      <w:pict w14:anchorId="1BA5C5DB">
        <v:shape id="Zone de texte 6309" o:spid="_x0000_s1659" type="#_x0000_t202" style="position:absolute;margin-left:512.65pt;margin-top:764.95pt;width:12pt;height:15.3pt;z-index:-2516575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nakw7+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7C7CC8C"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4624A8BE">
        <v:shape id="Zone de texte 6308" o:spid="_x0000_s1658" type="#_x0000_t202" style="position:absolute;margin-left:71.3pt;margin-top:706.9pt;width:7.9pt;height:49.5pt;z-index:-2516576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cenm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C4C40A5"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D61F645">
        <v:shape id="Zone de texte 6307" o:spid="_x0000_s1657" type="#_x0000_t202" style="position:absolute;margin-left:512.65pt;margin-top:764.95pt;width:12pt;height:15.3pt;z-index:-2516576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mQ+gEAAOMDAAAOAAAAZHJzL2Uyb0RvYy54bWysU1FvEzEMfkfiP0R5p3ctY4JTr9PYGEIa&#10;MGnlB6RJrhdxFwc77V359TjptWPwhniJHNv5/H22s7wa+07sLZIDX8v5rJTCeg3G+W0tv63vXr2V&#10;gqLyRnXgbS0PluTV6uWL5RAqu4AWOmNRMIinagi1bGMMVVGQbm2vaAbBeg42gL2KfMVtYVANjN53&#10;xaIsL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iTiMwvk7gkZwPmwIIQuCBz45/C&#10;Rgv4U4qBt66W9GOn0ErRffLcubSiJwNPxuZkKK/5aS2jFEfzJh5XeRfQbVtGPs7PwzU3rnFZ1BOL&#10;iTFvUtY6bX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BjxmQ+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F58457A" w14:textId="77777777" w:rsidR="00A204AB" w:rsidRDefault="00A204AB">
                <w:pPr>
                  <w:spacing w:before="10"/>
                  <w:ind w:left="60"/>
                  <w:rPr>
                    <w:rFonts w:ascii="Times New Roman"/>
                    <w:sz w:val="24"/>
                  </w:rPr>
                </w:pPr>
              </w:p>
            </w:txbxContent>
          </v:textbox>
          <w10:wrap anchorx="page" anchory="page"/>
        </v:shape>
      </w:pict>
    </w:r>
    <w:r>
      <w:rPr>
        <w:noProof/>
      </w:rPr>
      <w:pict w14:anchorId="42DB41AC">
        <v:shape id="Zone de texte 6306" o:spid="_x0000_s1656" type="#_x0000_t202" style="position:absolute;margin-left:71.3pt;margin-top:706.9pt;width:7.9pt;height:49.5pt;z-index:-2516576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H7y8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94A1392" w14:textId="77777777" w:rsidR="00B20028" w:rsidRDefault="00B20028">
                <w:pPr>
                  <w:spacing w:before="10"/>
                  <w:ind w:left="60"/>
                  <w:rPr>
                    <w:rFonts w:ascii="Times New Roman"/>
                    <w:sz w:val="24"/>
                  </w:rPr>
                </w:pPr>
              </w:p>
            </w:txbxContent>
          </v:textbox>
          <w10:wrap anchorx="page" anchory="page"/>
        </v:shape>
      </w:pict>
    </w:r>
    <w:r>
      <w:rPr>
        <w:noProof/>
      </w:rPr>
      <w:pict w14:anchorId="2E7D2617">
        <v:shape id="Zone de texte 6305" o:spid="_x0000_s1655" type="#_x0000_t202" style="position:absolute;margin-left:512.65pt;margin-top:764.95pt;width:12pt;height:15.3pt;z-index:-2516576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J2+gEAAOMDAAAOAAAAZHJzL2Uyb0RvYy54bWysU1FvEzEMfkfiP0R5p3ctA41Tr9PYGEIa&#10;MGnlB6RJrhdxFwc77V359TjptWPwhniJHNv5/H22s7wa+07sLZIDX8v5rJTCeg3G+W0tv63vXl1K&#10;QVF5ozrwtpYHS/Jq9fLFcgiVXUALnbEoGMRTNYRatjGGqihIt7ZXNINgPQcbwF5FvuK2MKgGRu+7&#10;YlGWb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iTiMwvk7gkZwPmwIIQuCBz45/C&#10;Rgv4U4qBt66W9GOn0ErRffLcubSiJwNPxuZkKK/5aS2jFEfzJh5XeRfQbVtGPs7PwzU3rnFZ1BOL&#10;iTFvUtY6bX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xOVJ2+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9A6F9D8" w14:textId="77777777" w:rsidR="00A204AB" w:rsidRDefault="00A204AB">
                <w:pPr>
                  <w:spacing w:before="4"/>
                  <w:ind w:left="20"/>
                  <w:rPr>
                    <w:i/>
                    <w:sz w:val="26"/>
                  </w:rPr>
                </w:pPr>
              </w:p>
            </w:txbxContent>
          </v:textbox>
          <w10:wrap anchorx="page" anchory="page"/>
        </v:shape>
      </w:pict>
    </w:r>
    <w:r>
      <w:rPr>
        <w:noProof/>
      </w:rPr>
      <w:pict w14:anchorId="3CA1C9E7">
        <v:shape id="_x0000_s1654" type="#_x0000_t202" alt="" style="position:absolute;margin-left:512.65pt;margin-top:764.95pt;width:12pt;height:15.3pt;z-index:-25165760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54" inset="0,0,0,0">
            <w:txbxContent>
              <w:p w14:paraId="69EDE4AA" w14:textId="77777777" w:rsidR="00A204AB" w:rsidRDefault="00A204AB">
                <w:pPr>
                  <w:spacing w:line="316" w:lineRule="exact"/>
                  <w:ind w:left="20"/>
                  <w:rPr>
                    <w:i/>
                    <w:sz w:val="26"/>
                  </w:rPr>
                </w:pPr>
              </w:p>
            </w:txbxContent>
          </v:textbox>
          <w10:wrap anchorx="page" anchory="page"/>
        </v:shape>
      </w:pict>
    </w:r>
    <w:r>
      <w:rPr>
        <w:noProof/>
      </w:rPr>
      <w:pict w14:anchorId="0E8F4FE5">
        <v:shape id="Zone de texte 6303" o:spid="_x0000_s1653" type="#_x0000_t202" style="position:absolute;margin-left:512.65pt;margin-top:764.95pt;width:12pt;height:15.3pt;z-index:-2516575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AFF4A6" w14:textId="77777777" w:rsidR="00625A80" w:rsidRDefault="00625A80">
                <w:pPr>
                  <w:spacing w:before="10"/>
                  <w:ind w:left="60"/>
                  <w:rPr>
                    <w:rFonts w:ascii="Times New Roman"/>
                    <w:sz w:val="24"/>
                  </w:rPr>
                </w:pPr>
              </w:p>
            </w:txbxContent>
          </v:textbox>
          <w10:wrap anchorx="page" anchory="page"/>
        </v:shape>
      </w:pict>
    </w:r>
    <w:r>
      <w:rPr>
        <w:noProof/>
      </w:rPr>
      <w:pict w14:anchorId="75133D71">
        <v:shape id="Zone de texte 6302" o:spid="_x0000_s1652" type="#_x0000_t202" style="position:absolute;margin-left:512.65pt;margin-top:764.95pt;width:12pt;height:15.3pt;z-index:-2516576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0B24B5B" w14:textId="77777777" w:rsidR="00625A80" w:rsidRDefault="00625A80">
                <w:pPr>
                  <w:spacing w:before="10"/>
                  <w:ind w:left="60"/>
                  <w:rPr>
                    <w:rFonts w:ascii="Times New Roman"/>
                    <w:sz w:val="24"/>
                  </w:rPr>
                </w:pPr>
              </w:p>
            </w:txbxContent>
          </v:textbox>
          <w10:wrap anchorx="page" anchory="page"/>
        </v:shape>
      </w:pict>
    </w:r>
    <w:r>
      <w:rPr>
        <w:noProof/>
      </w:rPr>
      <w:pict w14:anchorId="1DB65C9E">
        <v:shape id="_x0000_s1651" type="#_x0000_t202" alt="" style="position:absolute;margin-left:71.3pt;margin-top:706.9pt;width:7.9pt;height:49.5pt;z-index:-25165760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51" inset="0,0,0,0">
            <w:txbxContent>
              <w:p w14:paraId="12ACCEBA" w14:textId="77777777" w:rsidR="00625A80" w:rsidRDefault="00625A80">
                <w:pPr>
                  <w:spacing w:before="10"/>
                  <w:ind w:left="60"/>
                  <w:rPr>
                    <w:rFonts w:ascii="Times New Roman"/>
                    <w:sz w:val="24"/>
                  </w:rPr>
                </w:pPr>
              </w:p>
            </w:txbxContent>
          </v:textbox>
          <w10:wrap anchorx="page" anchory="page"/>
        </v:shape>
      </w:pict>
    </w:r>
    <w:r>
      <w:rPr>
        <w:noProof/>
      </w:rPr>
      <w:pict w14:anchorId="5532518A">
        <v:shape id="Zone de texte 6300" o:spid="_x0000_s1650" type="#_x0000_t202" style="position:absolute;margin-left:512.65pt;margin-top:764.95pt;width:12pt;height:15.3pt;z-index:-2516575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6++QEAAOM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HrROQiiotyKqgPLAiBCzI3/ils&#10;dIA/pRh560pJP3YKjRT9J8ediyt6MvBkVCdDOc1PSxmkOJo34bjKO4+27Rj5OD8H19y4xiZRTyxm&#10;xrxJSeu89XFVf7+nrKe/ufkF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PNoLr7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716A123C" w14:textId="77777777" w:rsidR="00A204AB" w:rsidRDefault="00A204AB">
                <w:pPr>
                  <w:spacing w:before="10"/>
                  <w:ind w:left="60"/>
                  <w:rPr>
                    <w:rFonts w:ascii="Times New Roman"/>
                    <w:sz w:val="24"/>
                  </w:rPr>
                </w:pPr>
              </w:p>
            </w:txbxContent>
          </v:textbox>
          <w10:wrap anchorx="page" anchory="page"/>
        </v:shape>
      </w:pict>
    </w:r>
    <w:r>
      <w:rPr>
        <w:noProof/>
      </w:rPr>
      <w:pict w14:anchorId="3C6C4159">
        <v:shape id="Zone de texte 6299" o:spid="_x0000_s1649" type="#_x0000_t202" style="position:absolute;margin-left:71.3pt;margin-top:706.9pt;width:7.9pt;height:49.5pt;z-index:-25165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PA+wEAAOMDAAAOAAAAZHJzL2Uyb0RvYy54bWysU8Fu2zAMvQ/YPwi6L3bTNS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C7mH6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g1c8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6213D28" w14:textId="77777777" w:rsidR="00A204AB" w:rsidRDefault="00A204AB">
                <w:pPr>
                  <w:spacing w:line="316" w:lineRule="exact"/>
                  <w:ind w:left="20"/>
                  <w:rPr>
                    <w:i/>
                    <w:sz w:val="26"/>
                  </w:rPr>
                </w:pPr>
              </w:p>
            </w:txbxContent>
          </v:textbox>
          <w10:wrap anchorx="page" anchory="page"/>
        </v:shape>
      </w:pict>
    </w:r>
    <w:r>
      <w:rPr>
        <w:noProof/>
      </w:rPr>
      <w:pict w14:anchorId="6B139BE1">
        <v:shape id="Zone de texte 6298" o:spid="_x0000_s1648" type="#_x0000_t202" style="position:absolute;margin-left:512.65pt;margin-top:764.95pt;width:12pt;height:15.3pt;z-index:-2516576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BhBoZj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2CA45787" w14:textId="77777777" w:rsidR="00625A80" w:rsidRDefault="00625A80">
                <w:pPr>
                  <w:spacing w:before="10"/>
                  <w:ind w:left="60"/>
                  <w:rPr>
                    <w:rFonts w:ascii="Times New Roman"/>
                    <w:sz w:val="24"/>
                  </w:rPr>
                </w:pPr>
              </w:p>
            </w:txbxContent>
          </v:textbox>
          <w10:wrap anchorx="page" anchory="page"/>
        </v:shape>
      </w:pict>
    </w:r>
    <w:r>
      <w:rPr>
        <w:noProof/>
      </w:rPr>
      <w:pict w14:anchorId="47261901">
        <v:shape id="Zone de texte 6297" o:spid="_x0000_s1647" type="#_x0000_t202" style="position:absolute;margin-left:71.3pt;margin-top:706.9pt;width:7.9pt;height:49.5pt;z-index:-2516576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7QJm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91555A7" w14:textId="77777777" w:rsidR="00A204AB" w:rsidRDefault="00A204AB">
                <w:pPr>
                  <w:spacing w:before="4"/>
                  <w:ind w:left="20"/>
                  <w:rPr>
                    <w:i/>
                    <w:sz w:val="26"/>
                  </w:rPr>
                </w:pPr>
              </w:p>
            </w:txbxContent>
          </v:textbox>
          <w10:wrap anchorx="page" anchory="page"/>
        </v:shape>
      </w:pict>
    </w:r>
    <w:r>
      <w:rPr>
        <w:noProof/>
      </w:rPr>
      <w:pict w14:anchorId="15073BF7">
        <v:shape id="_x0000_s1646" type="#_x0000_t202" alt="" style="position:absolute;margin-left:512.65pt;margin-top:764.95pt;width:12pt;height:15.3pt;z-index:-25165760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46" inset="0,0,0,0">
            <w:txbxContent>
              <w:p w14:paraId="7713F851" w14:textId="77777777" w:rsidR="00A204AB" w:rsidRDefault="00A204AB">
                <w:pPr>
                  <w:spacing w:before="4"/>
                  <w:ind w:left="20"/>
                  <w:rPr>
                    <w:i/>
                    <w:sz w:val="26"/>
                  </w:rPr>
                </w:pPr>
              </w:p>
            </w:txbxContent>
          </v:textbox>
          <w10:wrap anchorx="page" anchory="page"/>
        </v:shape>
      </w:pict>
    </w:r>
    <w:r>
      <w:rPr>
        <w:noProof/>
      </w:rPr>
      <w:pict w14:anchorId="5FC9689C">
        <v:shape id="Zone de texte 6295" o:spid="_x0000_s1645" type="#_x0000_t202" style="position:absolute;margin-left:71.3pt;margin-top:706.9pt;width:7.9pt;height:49.5pt;z-index:-2516575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N+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KiVzNl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5mbY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56ABE60" w14:textId="77777777" w:rsidR="00625A80" w:rsidRDefault="00625A80"/>
            </w:txbxContent>
          </v:textbox>
          <w10:wrap anchorx="page" anchory="page"/>
        </v:shape>
      </w:pict>
    </w:r>
    <w:r>
      <w:rPr>
        <w:noProof/>
      </w:rPr>
      <w:pict w14:anchorId="143EDEB4">
        <v:shape id="Zone de texte 6294" o:spid="_x0000_s1644" type="#_x0000_t202" style="position:absolute;margin-left:512.65pt;margin-top:764.95pt;width:12pt;height:15.3pt;z-index:-2516575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r/V+QEAAOM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AmE7lM4pKcDZgDC0LggsyNfwob&#10;LeBPKQbeulrSj51CK0X3yXPn0oqeDDwZm5OhvOantYxSTOZNnFZ5F9BtW0ae5ufhmhvXuCzqicWR&#10;MW9S1nrc+rSqv99z1tPfXP0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M4Sv9X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383B0A1E" w14:textId="77777777" w:rsidR="00A204AB" w:rsidRDefault="00A204AB">
                <w:pPr>
                  <w:spacing w:before="4"/>
                  <w:ind w:left="20"/>
                  <w:rPr>
                    <w:i/>
                    <w:sz w:val="26"/>
                  </w:rPr>
                </w:pPr>
              </w:p>
            </w:txbxContent>
          </v:textbox>
          <w10:wrap anchorx="page" anchory="page"/>
        </v:shape>
      </w:pict>
    </w:r>
    <w:r>
      <w:rPr>
        <w:noProof/>
      </w:rPr>
      <w:pict w14:anchorId="60CEECCA">
        <v:shape id="Zone de texte 6293" o:spid="_x0000_s1643" type="#_x0000_t202" style="position:absolute;margin-left:71.3pt;margin-top:706.9pt;width:7.9pt;height:49.5pt;z-index:-2516575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FAE8529" w14:textId="77777777" w:rsidR="00A204AB" w:rsidRDefault="00A204AB">
                <w:pPr>
                  <w:spacing w:before="4"/>
                  <w:ind w:left="20"/>
                  <w:rPr>
                    <w:i/>
                    <w:sz w:val="26"/>
                  </w:rPr>
                </w:pPr>
              </w:p>
            </w:txbxContent>
          </v:textbox>
          <w10:wrap anchorx="page" anchory="page"/>
        </v:shape>
      </w:pict>
    </w:r>
    <w:r>
      <w:rPr>
        <w:noProof/>
      </w:rPr>
      <w:pict w14:anchorId="386BE94F">
        <v:shape id="Zone de texte 6292" o:spid="_x0000_s1642" type="#_x0000_t202" style="position:absolute;margin-left:512.65pt;margin-top:764.95pt;width:12pt;height:15.3pt;z-index:-2516575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ZH+QEAAOM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HrSOQiiYtyKqgPLAiBCzI3/ils&#10;dIA/pRh560pJP3YKjRT9J8ediyt6MvBkVCdDOc1PSxmkOJo34bjKO4+27Rj5OD8H19y4xiZRTyxm&#10;xrxJSeu89XFVf7+nrKe/ufkF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FHFRkf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218385A4" w14:textId="77777777" w:rsidR="00625A80" w:rsidRDefault="00625A80"/>
            </w:txbxContent>
          </v:textbox>
          <w10:wrap anchorx="page" anchory="page"/>
        </v:shape>
      </w:pict>
    </w:r>
    <w:r>
      <w:rPr>
        <w:noProof/>
      </w:rPr>
      <w:pict w14:anchorId="59E17BDB">
        <v:shape id="Zone de texte 6291" o:spid="_x0000_s1641" type="#_x0000_t202" style="position:absolute;margin-left:71.3pt;margin-top:706.9pt;width:7.9pt;height:49.5pt;z-index:-2516576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dUwb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91A4D38" w14:textId="77777777" w:rsidR="00A204AB" w:rsidRDefault="00A204AB">
                <w:pPr>
                  <w:spacing w:before="4"/>
                  <w:ind w:left="20"/>
                  <w:rPr>
                    <w:i/>
                    <w:sz w:val="26"/>
                  </w:rPr>
                </w:pPr>
              </w:p>
            </w:txbxContent>
          </v:textbox>
          <w10:wrap anchorx="page" anchory="page"/>
        </v:shape>
      </w:pict>
    </w:r>
    <w:r>
      <w:rPr>
        <w:noProof/>
      </w:rPr>
      <w:pict w14:anchorId="18F6AA3F">
        <v:shape id="Zone de texte 6290" o:spid="_x0000_s1640" type="#_x0000_t202" style="position:absolute;margin-left:512.65pt;margin-top:764.95pt;width:12pt;height:15.3pt;z-index:-2516576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98267F1" w14:textId="77777777" w:rsidR="00A204AB" w:rsidRDefault="00A204AB">
                <w:pPr>
                  <w:spacing w:before="10"/>
                  <w:ind w:left="60"/>
                  <w:rPr>
                    <w:rFonts w:ascii="Times New Roman"/>
                    <w:sz w:val="24"/>
                  </w:rPr>
                </w:pPr>
              </w:p>
            </w:txbxContent>
          </v:textbox>
          <w10:wrap anchorx="page" anchory="page"/>
        </v:shape>
      </w:pict>
    </w:r>
    <w:r>
      <w:rPr>
        <w:noProof/>
      </w:rPr>
      <w:pict w14:anchorId="050981C7">
        <v:shape id="Zone de texte 6289" o:spid="_x0000_s1639" type="#_x0000_t202" style="position:absolute;margin-left:71.3pt;margin-top:706.9pt;width:7.9pt;height:49.5pt;z-index:-2516576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x9Tp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ED6EC08" w14:textId="77777777" w:rsidR="00A204AB" w:rsidRDefault="00A204AB">
                <w:pPr>
                  <w:spacing w:before="38"/>
                  <w:ind w:left="20"/>
                  <w:rPr>
                    <w:i/>
                    <w:sz w:val="26"/>
                  </w:rPr>
                </w:pPr>
              </w:p>
            </w:txbxContent>
          </v:textbox>
          <w10:wrap anchorx="page" anchory="page"/>
        </v:shape>
      </w:pict>
    </w:r>
    <w:r>
      <w:rPr>
        <w:noProof/>
      </w:rPr>
      <w:pict w14:anchorId="7D15CE98">
        <v:shape id="Zone de texte 6288" o:spid="_x0000_s1638" type="#_x0000_t202" style="position:absolute;margin-left:512.65pt;margin-top:764.95pt;width:12pt;height:15.3pt;z-index:-2516576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56934B7" w14:textId="77777777" w:rsidR="00A204AB" w:rsidRDefault="00A204AB">
                <w:pPr>
                  <w:spacing w:before="10"/>
                  <w:ind w:left="60"/>
                  <w:rPr>
                    <w:rFonts w:ascii="Times New Roman"/>
                    <w:sz w:val="24"/>
                  </w:rPr>
                </w:pPr>
              </w:p>
            </w:txbxContent>
          </v:textbox>
          <w10:wrap anchorx="page" anchory="page"/>
        </v:shape>
      </w:pict>
    </w:r>
    <w:r>
      <w:rPr>
        <w:noProof/>
      </w:rPr>
      <w:pict w14:anchorId="6A3123E9">
        <v:shape id="_x0000_s1637" type="#_x0000_t202" alt="" style="position:absolute;margin-left:71.3pt;margin-top:706.9pt;width:7.9pt;height:49.5pt;z-index:-25165761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37" inset="0,0,0,0">
            <w:txbxContent>
              <w:p w14:paraId="6D8ADD64" w14:textId="77777777" w:rsidR="00A204AB" w:rsidRDefault="00A204AB">
                <w:pPr>
                  <w:spacing w:before="4"/>
                  <w:ind w:left="20"/>
                  <w:rPr>
                    <w:i/>
                    <w:sz w:val="26"/>
                  </w:rPr>
                </w:pPr>
              </w:p>
            </w:txbxContent>
          </v:textbox>
          <w10:wrap anchorx="page" anchory="page"/>
        </v:shape>
      </w:pict>
    </w:r>
    <w:r>
      <w:rPr>
        <w:noProof/>
      </w:rPr>
      <w:pict w14:anchorId="070A7485">
        <v:shape id="Zone de texte 6286" o:spid="_x0000_s1636" type="#_x0000_t202" style="position:absolute;margin-left:512.65pt;margin-top:764.95pt;width:12pt;height:15.3pt;z-index:-2516575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4466B2D" w14:textId="77777777" w:rsidR="00625A80" w:rsidRDefault="00625A80">
                <w:pPr>
                  <w:spacing w:before="10"/>
                  <w:ind w:left="60"/>
                  <w:rPr>
                    <w:rFonts w:ascii="Times New Roman"/>
                    <w:sz w:val="24"/>
                  </w:rPr>
                </w:pPr>
              </w:p>
            </w:txbxContent>
          </v:textbox>
          <w10:wrap anchorx="page" anchory="page"/>
        </v:shape>
      </w:pict>
    </w:r>
    <w:r>
      <w:rPr>
        <w:noProof/>
      </w:rPr>
      <w:pict w14:anchorId="49D7C382">
        <v:shape id="Zone de texte 6285" o:spid="_x0000_s1635" type="#_x0000_t202" style="position:absolute;margin-left:512.65pt;margin-top:764.95pt;width:12pt;height:15.3pt;z-index:-2516576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E49C1C0" w14:textId="77777777" w:rsidR="00A204AB" w:rsidRDefault="00A204AB">
                <w:pPr>
                  <w:spacing w:before="4"/>
                  <w:ind w:left="20"/>
                  <w:rPr>
                    <w:i/>
                    <w:sz w:val="26"/>
                  </w:rPr>
                </w:pPr>
              </w:p>
            </w:txbxContent>
          </v:textbox>
          <w10:wrap anchorx="page" anchory="page"/>
        </v:shape>
      </w:pict>
    </w:r>
    <w:r>
      <w:rPr>
        <w:noProof/>
      </w:rPr>
      <w:pict w14:anchorId="3460E20F">
        <v:shape id="_x0000_s1634" type="#_x0000_t202" alt="" style="position:absolute;margin-left:71.3pt;margin-top:706.9pt;width:7.9pt;height:49.5pt;z-index:-25165761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34" inset="0,0,0,0">
            <w:txbxContent>
              <w:p w14:paraId="63EF9550" w14:textId="77777777" w:rsidR="00A204AB" w:rsidRDefault="00A204AB"/>
            </w:txbxContent>
          </v:textbox>
          <w10:wrap anchorx="page" anchory="page"/>
        </v:shape>
      </w:pict>
    </w:r>
    <w:r>
      <w:rPr>
        <w:noProof/>
      </w:rPr>
      <w:pict w14:anchorId="2418E138">
        <v:shape id="Zone de texte 6283" o:spid="_x0000_s1633" type="#_x0000_t202" style="position:absolute;margin-left:512.65pt;margin-top:764.95pt;width:12pt;height:15.3pt;z-index:-2516575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93+gEAAOM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FYmsUukop4TqyIIQuCBz45/C&#10;RgP4S4qet66Q9HOv0EjRfnXcubiiJwNPRnkylNP8tJBBitG8CuMq7z3aXcPI4/wcXHLjaptEPbGY&#10;GPMmJa3T1sdV/fOesp7+5uY3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yy93+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4358987" w14:textId="77777777" w:rsidR="00625A80" w:rsidRDefault="00625A80"/>
            </w:txbxContent>
          </v:textbox>
          <w10:wrap anchorx="page" anchory="page"/>
        </v:shape>
      </w:pict>
    </w:r>
    <w:r>
      <w:rPr>
        <w:noProof/>
      </w:rPr>
      <w:pict w14:anchorId="41150896">
        <v:shape id="Zone de texte 6282" o:spid="_x0000_s1632" type="#_x0000_t202" style="position:absolute;margin-left:512.65pt;margin-top:764.95pt;width:12pt;height:15.3pt;z-index:-2516576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YUi+gEAAOM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FYmskrgop4TqyIIQuCBz45/C&#10;RgP4S4qet66Q9HOv0EjRfnXcubiiJwNPRnkylNP8tJBBitG8CuMq7z3aXcPI4/wcXHLjaptEPbGY&#10;GPMmJa3T1sdV/fOesp7+5uY3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MOYUi+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75F1ED1" w14:textId="77777777" w:rsidR="00625A80" w:rsidRDefault="00625A80"/>
            </w:txbxContent>
          </v:textbox>
          <w10:wrap anchorx="page" anchory="page"/>
        </v:shape>
      </w:pict>
    </w:r>
    <w:r>
      <w:rPr>
        <w:noProof/>
      </w:rPr>
      <w:pict w14:anchorId="70E411D4">
        <v:shape id="Zone de texte 6281" o:spid="_x0000_s1631" type="#_x0000_t202" style="position:absolute;margin-left:512.65pt;margin-top:764.95pt;width:12pt;height:15.3pt;z-index:-2516576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nrc+gEAAOM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FYmsllFclFNCdWRBCFyQufFP&#10;YaMB/CVFz1tXSPq5V2ikaL867lxc0ZOBJ6M8GcppflrIIMVoXoVxlfce7a5h5HF+Di65cbVNop5Y&#10;TIx5k5LWa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ZLnrc+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CF18CA1" w14:textId="77777777" w:rsidR="00A204AB" w:rsidRDefault="00A204AB"/>
            </w:txbxContent>
          </v:textbox>
          <w10:wrap anchorx="page" anchory="page"/>
        </v:shape>
      </w:pict>
    </w:r>
    <w:r>
      <w:rPr>
        <w:noProof/>
      </w:rPr>
      <w:pict w14:anchorId="798F8CE4">
        <v:shape id="Zone de texte 6280" o:spid="_x0000_s1630" type="#_x0000_t202" style="position:absolute;margin-left:512.65pt;margin-top:764.95pt;width:12pt;height:15.3pt;z-index:-2516576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DE3A503" w14:textId="77777777" w:rsidR="00625A80" w:rsidRDefault="00625A80"/>
            </w:txbxContent>
          </v:textbox>
          <w10:wrap anchorx="page" anchory="page"/>
        </v:shape>
      </w:pict>
    </w:r>
    <w:r>
      <w:rPr>
        <w:noProof/>
      </w:rPr>
      <w:pict w14:anchorId="277EDD3E">
        <v:shape id="Zone de texte 6279" o:spid="_x0000_s1629" type="#_x0000_t202" style="position:absolute;margin-left:71.3pt;margin-top:706.9pt;width:7.9pt;height:49.5pt;z-index:-2516576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GBjf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EB88334" w14:textId="77777777" w:rsidR="00625A80" w:rsidRDefault="00625A80"/>
            </w:txbxContent>
          </v:textbox>
          <w10:wrap anchorx="page" anchory="page"/>
        </v:shape>
      </w:pict>
    </w:r>
    <w:r>
      <w:rPr>
        <w:noProof/>
      </w:rPr>
      <w:pict w14:anchorId="08DB62ED">
        <v:shape id="Zone de texte 6278" o:spid="_x0000_s1628" type="#_x0000_t202" style="position:absolute;margin-left:512.65pt;margin-top:764.95pt;width:12pt;height:15.3pt;z-index:-2516576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56B0175" w14:textId="77777777" w:rsidR="00A204AB" w:rsidRDefault="00A204AB"/>
            </w:txbxContent>
          </v:textbox>
          <w10:wrap anchorx="page" anchory="page"/>
        </v:shape>
      </w:pict>
    </w:r>
    <w:r>
      <w:rPr>
        <w:noProof/>
      </w:rPr>
      <w:pict w14:anchorId="60142B88">
        <v:shape id="Zone de texte 6277" o:spid="_x0000_s1627" type="#_x0000_t202" style="position:absolute;margin-left:71.3pt;margin-top:706.9pt;width:7.9pt;height:49.5pt;z-index:-2516576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Nhc+wEAAOMDAAAOAAAAZHJzL2Uyb0RvYy54bWysU8Fu2zAMvQ/YPwi6L3bTNS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C4+Lq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dk2F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1707E12" w14:textId="77777777" w:rsidR="00A204AB" w:rsidRDefault="00A204AB"/>
            </w:txbxContent>
          </v:textbox>
          <w10:wrap anchorx="page" anchory="page"/>
        </v:shape>
      </w:pict>
    </w:r>
    <w:r>
      <w:rPr>
        <w:noProof/>
      </w:rPr>
      <w:pict w14:anchorId="0EFA3B09">
        <v:shape id="Zone de texte 6276" o:spid="_x0000_s1626" type="#_x0000_t202" style="position:absolute;margin-left:71.3pt;margin-top:706.9pt;width:7.9pt;height:49.5pt;z-index:-251657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nIJ+wEAAOMDAAAOAAAAZHJzL2Uyb0RvYy54bWysU8Fu2zAMvQ/YPwi6L3bTNSuMOEXXrsOA&#10;bivQ9AMUWbaF2aJGKrGzrx+lxOm63YpdBIqkHt8jqeXV2HdiZ5AsuFKezXIpjNNQWdeU8ml99+5S&#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aXi4s03UwV02OPFD4b6EU0&#10;SomsKYGr3T2FSEYVU0qs5eDOdl1akM69cHBi9CTyke+BeRg3o7AVE7l4/yGKi3I2UO1ZEAIXZG78&#10;U9hoAX9JMfDWlZJ+bhUaKbovjjsXV3QycDI2k6Gc5qelDFIczJtwWOWtR9u0jHyYn4Nrblxtk6hn&#10;FkfGvElJ63Hr46r+eU9Zz39z9R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SWcg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EFB652B" w14:textId="77777777" w:rsidR="00625A80" w:rsidRDefault="00625A80"/>
            </w:txbxContent>
          </v:textbox>
          <w10:wrap anchorx="page" anchory="page"/>
        </v:shape>
      </w:pict>
    </w:r>
    <w:r>
      <w:rPr>
        <w:noProof/>
      </w:rPr>
      <w:pict w14:anchorId="2F13D0FB">
        <v:shape id="Zone de texte 6275" o:spid="_x0000_s1625" type="#_x0000_t202" style="position:absolute;margin-left:71.3pt;margin-top:706.9pt;width:7.9pt;height:49.5pt;z-index:-2516576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pO6+wEAAOMDAAAOAAAAZHJzL2Uyb0RvYy54bWysU9tu2zAMfR+wfxD0vthN1yA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VWabqaK02OPFD4ZGEQ0&#10;SomsKYGr3QOFSEYVp5RYy8G97fu0IL175eDE6EnkI98D8zBVk7A1E7l6v4z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fSk7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C153241" w14:textId="77777777" w:rsidR="00625A80" w:rsidRDefault="00625A80"/>
            </w:txbxContent>
          </v:textbox>
          <w10:wrap anchorx="page" anchory="page"/>
        </v:shape>
      </w:pict>
    </w:r>
    <w:r>
      <w:rPr>
        <w:noProof/>
      </w:rPr>
      <w:pict w14:anchorId="5F5DBB93">
        <v:shape id="Zone de texte 6274" o:spid="_x0000_s1624" type="#_x0000_t202" style="position:absolute;margin-left:512.65pt;margin-top:764.95pt;width:12pt;height:15.3pt;z-index:-251657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7C73225" w14:textId="77777777" w:rsidR="00A204AB" w:rsidRDefault="00A204AB"/>
            </w:txbxContent>
          </v:textbox>
          <w10:wrap anchorx="page" anchory="page"/>
        </v:shape>
      </w:pict>
    </w:r>
    <w:r>
      <w:rPr>
        <w:noProof/>
      </w:rPr>
      <w:pict w14:anchorId="5419A763">
        <v:shape id="Zone de texte 6273" o:spid="_x0000_s1623" type="#_x0000_t202" style="position:absolute;margin-left:71.3pt;margin-top:706.9pt;width:7.9pt;height:49.5pt;z-index:-2516576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4BWoo+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5AD6A39A" w14:textId="77777777" w:rsidR="00625A80" w:rsidRDefault="00625A80"/>
            </w:txbxContent>
          </v:textbox>
          <w10:wrap anchorx="page" anchory="page"/>
        </v:shape>
      </w:pict>
    </w:r>
    <w:r>
      <w:rPr>
        <w:noProof/>
      </w:rPr>
      <w:pict w14:anchorId="257348D5">
        <v:shape id="Zone de texte 6272" o:spid="_x0000_s1622" type="#_x0000_t202" style="position:absolute;margin-left:71.3pt;margin-top:706.9pt;width:7.9pt;height:49.5pt;z-index:-2516576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1A670BA" w14:textId="77777777" w:rsidR="00A204AB" w:rsidRDefault="00A204AB">
                <w:pPr>
                  <w:spacing w:before="10"/>
                  <w:ind w:left="60"/>
                  <w:rPr>
                    <w:rFonts w:ascii="Times New Roman"/>
                    <w:sz w:val="24"/>
                  </w:rPr>
                </w:pPr>
              </w:p>
            </w:txbxContent>
          </v:textbox>
          <w10:wrap anchorx="page" anchory="page"/>
        </v:shape>
      </w:pict>
    </w:r>
    <w:r>
      <w:rPr>
        <w:noProof/>
      </w:rPr>
      <w:pict w14:anchorId="6375380C">
        <v:shape id="Zone de texte 6271" o:spid="_x0000_s1621" type="#_x0000_t202" style="position:absolute;margin-left:512.65pt;margin-top:764.95pt;width:12pt;height:15.3pt;z-index:-2516576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eO+gEAAOMDAAAOAAAAZHJzL2Uyb0RvYy54bWysU1FvEzEMfkfiP0R5p3ctG4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n65uCg5ojk0f3fxep6nW6jq9DggxY8WepGM&#10;WiJryuBqf08xkVHVKSXV8nDnui4vSOefOTgxeTL5xPfIPI6bUTiTiFwukrgkZwPmwIIQuCBz45/C&#10;Rgv4U4qBt66W9GOn0ErRffLcubSiJwNPxuZkKK/5aS2jFEfzJh5XeRfQbVtGPs7PwzU3rnFZ1BOL&#10;iTFvUtY6bX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dZkeO+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6E59EB4" w14:textId="77777777" w:rsidR="00A204AB" w:rsidRDefault="00A204AB"/>
            </w:txbxContent>
          </v:textbox>
          <w10:wrap anchorx="page" anchory="page"/>
        </v:shape>
      </w:pict>
    </w:r>
    <w:r>
      <w:rPr>
        <w:noProof/>
      </w:rPr>
      <w:pict w14:anchorId="253428A8">
        <v:shape id="Zone de texte 6270" o:spid="_x0000_s1620" type="#_x0000_t202" style="position:absolute;margin-left:71.3pt;margin-top:706.9pt;width:7.9pt;height:49.5pt;z-index:-2516576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0Sld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4B09E27" w14:textId="77777777" w:rsidR="00A204AB" w:rsidRDefault="00A204AB"/>
            </w:txbxContent>
          </v:textbox>
          <w10:wrap anchorx="page" anchory="page"/>
        </v:shape>
      </w:pict>
    </w:r>
    <w:r>
      <w:rPr>
        <w:noProof/>
      </w:rPr>
      <w:pict w14:anchorId="29558558">
        <v:shape id="Zone de texte 6269" o:spid="_x0000_s1619" type="#_x0000_t202" style="position:absolute;margin-left:512.65pt;margin-top:764.95pt;width:12pt;height:15.3pt;z-index:-2516576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7C9430D" w14:textId="77777777" w:rsidR="00A204AB" w:rsidRDefault="00A204AB">
                <w:pPr>
                  <w:spacing w:before="10"/>
                  <w:ind w:left="60"/>
                  <w:rPr>
                    <w:rFonts w:ascii="Times New Roman"/>
                    <w:sz w:val="24"/>
                  </w:rPr>
                </w:pPr>
              </w:p>
            </w:txbxContent>
          </v:textbox>
          <w10:wrap anchorx="page" anchory="page"/>
        </v:shape>
      </w:pict>
    </w:r>
    <w:r>
      <w:rPr>
        <w:noProof/>
      </w:rPr>
      <w:pict w14:anchorId="43D6AFC3">
        <v:shape id="Zone de texte 6268" o:spid="_x0000_s1618" type="#_x0000_t202" style="position:absolute;margin-left:512.65pt;margin-top:764.95pt;width:12pt;height:15.3pt;z-index:-2516576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58E95DA" w14:textId="77777777" w:rsidR="00A204AB" w:rsidRDefault="00A204AB">
                <w:pPr>
                  <w:spacing w:before="10"/>
                  <w:ind w:left="60"/>
                  <w:rPr>
                    <w:rFonts w:ascii="Times New Roman"/>
                    <w:sz w:val="24"/>
                  </w:rPr>
                </w:pPr>
              </w:p>
            </w:txbxContent>
          </v:textbox>
          <w10:wrap anchorx="page" anchory="page"/>
        </v:shape>
      </w:pict>
    </w:r>
    <w:r>
      <w:rPr>
        <w:noProof/>
      </w:rPr>
      <w:pict w14:anchorId="74F862BD">
        <v:shape id="Zone de texte 6267" o:spid="_x0000_s1617" type="#_x0000_t202" style="position:absolute;margin-left:512.65pt;margin-top:764.95pt;width:12pt;height:15.3pt;z-index:-25165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3E4BD21" w14:textId="77777777" w:rsidR="00A204AB" w:rsidRDefault="00A204AB"/>
            </w:txbxContent>
          </v:textbox>
          <w10:wrap anchorx="page" anchory="page"/>
        </v:shape>
      </w:pict>
    </w:r>
    <w:r>
      <w:rPr>
        <w:noProof/>
      </w:rPr>
      <w:pict w14:anchorId="5E4C4887">
        <v:shape id="Zone de texte 6266" o:spid="_x0000_s1616" type="#_x0000_t202" style="position:absolute;margin-left:71.3pt;margin-top:706.9pt;width:7.9pt;height:49.5pt;z-index:-2516576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DeT1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856F8A9" w14:textId="77777777" w:rsidR="00A204AB" w:rsidRDefault="00A204AB"/>
            </w:txbxContent>
          </v:textbox>
          <w10:wrap anchorx="page" anchory="page"/>
        </v:shape>
      </w:pict>
    </w:r>
    <w:r>
      <w:rPr>
        <w:noProof/>
      </w:rPr>
      <w:pict w14:anchorId="7D155441">
        <v:shape id="Zone de texte 6265" o:spid="_x0000_s1615" type="#_x0000_t202" style="position:absolute;margin-left:71.3pt;margin-top:706.9pt;width:7.9pt;height:49.5pt;z-index:-2516576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Oaru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B742A79" w14:textId="77777777" w:rsidR="00A204AB" w:rsidRDefault="00A204AB">
                <w:pPr>
                  <w:spacing w:before="10"/>
                  <w:ind w:left="60"/>
                  <w:rPr>
                    <w:rFonts w:ascii="Times New Roman"/>
                    <w:sz w:val="24"/>
                  </w:rPr>
                </w:pPr>
              </w:p>
            </w:txbxContent>
          </v:textbox>
          <w10:wrap anchorx="page" anchory="page"/>
        </v:shape>
      </w:pict>
    </w:r>
    <w:r>
      <w:rPr>
        <w:noProof/>
      </w:rPr>
      <w:pict w14:anchorId="51E5BBBB">
        <v:shape id="Zone de texte 6264" o:spid="_x0000_s1614" type="#_x0000_t202" style="position:absolute;margin-left:512.65pt;margin-top:764.95pt;width:12pt;height:15.3pt;z-index:-2516576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35AF29D" w14:textId="77777777" w:rsidR="00A204AB" w:rsidRDefault="00A204AB">
                <w:pPr>
                  <w:spacing w:before="10"/>
                  <w:ind w:left="60"/>
                  <w:rPr>
                    <w:rFonts w:ascii="Times New Roman"/>
                    <w:sz w:val="24"/>
                  </w:rPr>
                </w:pPr>
              </w:p>
            </w:txbxContent>
          </v:textbox>
          <w10:wrap anchorx="page" anchory="page"/>
        </v:shape>
      </w:pict>
    </w:r>
    <w:r>
      <w:rPr>
        <w:noProof/>
      </w:rPr>
      <w:pict w14:anchorId="79D488E7">
        <v:shape id="Zone de texte 6263" o:spid="_x0000_s1613" type="#_x0000_t202" style="position:absolute;margin-left:71.3pt;margin-top:706.9pt;width:7.9pt;height:49.5pt;z-index:-2516576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549F473" w14:textId="77777777" w:rsidR="00A204AB" w:rsidRDefault="00A204AB"/>
            </w:txbxContent>
          </v:textbox>
          <w10:wrap anchorx="page" anchory="page"/>
        </v:shape>
      </w:pict>
    </w:r>
    <w:r>
      <w:rPr>
        <w:noProof/>
      </w:rPr>
      <w:pict w14:anchorId="79B7B70D">
        <v:shape id="Zone de texte 6262" o:spid="_x0000_s1612" type="#_x0000_t202" style="position:absolute;margin-left:512.65pt;margin-top:764.95pt;width:12pt;height:15.3pt;z-index:-2516576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G+QEAAOMDAAAOAAAAZHJzL2Uyb0RvYy54bWysU1FvEzEMfkfiP0R5p3ctY4JTr9PYGEIa&#10;MGnlB6RJrhdxFwc77V359TjptWPwhniJHNv5/H22s7wa+07sLZIDX8v5rJTCeg3G+W0tv63vXr2V&#10;gqLyRnXgbS0PluTV6uWL5RAqu4AWOmNRMIinagi1bGMMVVGQbm2vaAbBeg42gL2KfMVtYVANjN53&#10;xaIsL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iTiFxmcUnOBsyBBSFwQebGP4WN&#10;FvCnFANvXS3px06hlaL75LlzaUVPBp6MzclQXvPTWkYpjuZNPK7yLqDbtox8nJ+Ha25c47KoJxYT&#10;Y96krHXa+rSqv99z1tPfXP0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MSo/4b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0FE3AA61" w14:textId="77777777" w:rsidR="00A204AB" w:rsidRDefault="00A204AB"/>
            </w:txbxContent>
          </v:textbox>
          <w10:wrap anchorx="page" anchory="page"/>
        </v:shape>
      </w:pict>
    </w:r>
    <w:r>
      <w:rPr>
        <w:noProof/>
      </w:rPr>
      <w:pict w14:anchorId="48A5E0DE">
        <v:shape id="Zone de texte 6261" o:spid="_x0000_s1611" type="#_x0000_t202" style="position:absolute;margin-left:512.65pt;margin-top:764.95pt;width:12pt;height:15.3pt;z-index:-2516576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RvwB4+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2E84B35" w14:textId="77777777" w:rsidR="00A204AB" w:rsidRDefault="00A204AB">
                <w:pPr>
                  <w:spacing w:before="10"/>
                  <w:ind w:left="60"/>
                  <w:rPr>
                    <w:rFonts w:ascii="Times New Roman"/>
                    <w:sz w:val="24"/>
                  </w:rPr>
                </w:pPr>
              </w:p>
            </w:txbxContent>
          </v:textbox>
          <w10:wrap anchorx="page" anchory="page"/>
        </v:shape>
      </w:pict>
    </w:r>
    <w:r>
      <w:rPr>
        <w:noProof/>
      </w:rPr>
      <w:pict w14:anchorId="7DC79393">
        <v:shape id="Zone de texte 6260" o:spid="_x0000_s1610" type="#_x0000_t202" style="position:absolute;margin-left:512.65pt;margin-top:764.95pt;width:12pt;height:15.3pt;z-index:-2516576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75F5942" w14:textId="77777777" w:rsidR="00A204AB" w:rsidRDefault="00A204AB"/>
            </w:txbxContent>
          </v:textbox>
          <w10:wrap anchorx="page" anchory="page"/>
        </v:shape>
      </w:pict>
    </w:r>
    <w:r>
      <w:rPr>
        <w:noProof/>
      </w:rPr>
      <w:pict w14:anchorId="7C335FEA">
        <v:shape id="Zone de texte 6259" o:spid="_x0000_s1609" type="#_x0000_t202" style="position:absolute;margin-left:512.65pt;margin-top:764.95pt;width:12pt;height:15.3pt;z-index:-2516576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18AE019" w14:textId="77777777" w:rsidR="00A204AB" w:rsidRDefault="00A204AB">
                <w:pPr>
                  <w:spacing w:before="4"/>
                  <w:ind w:left="20"/>
                  <w:rPr>
                    <w:i/>
                    <w:sz w:val="26"/>
                  </w:rPr>
                </w:pPr>
              </w:p>
            </w:txbxContent>
          </v:textbox>
          <w10:wrap anchorx="page" anchory="page"/>
        </v:shape>
      </w:pict>
    </w:r>
    <w:r>
      <w:rPr>
        <w:noProof/>
      </w:rPr>
      <w:pict w14:anchorId="795B2C36">
        <v:shape id="Zone de texte 6258" o:spid="_x0000_s1608" type="#_x0000_t202" style="position:absolute;margin-left:512.65pt;margin-top:764.95pt;width:12pt;height:15.3pt;z-index:-2516576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B1F8A17" w14:textId="77777777" w:rsidR="00A204AB" w:rsidRDefault="00A204AB"/>
            </w:txbxContent>
          </v:textbox>
          <w10:wrap anchorx="page" anchory="page"/>
        </v:shape>
      </w:pict>
    </w:r>
    <w:r>
      <w:rPr>
        <w:noProof/>
      </w:rPr>
      <w:pict w14:anchorId="35032DF8">
        <v:shape id="Zone de texte 6257" o:spid="_x0000_s1607" type="#_x0000_t202" style="position:absolute;margin-left:512.65pt;margin-top:764.95pt;width:12pt;height:15.3pt;z-index:-2516576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C784BB9" w14:textId="77777777" w:rsidR="00A204AB" w:rsidRDefault="00A204AB"/>
            </w:txbxContent>
          </v:textbox>
          <w10:wrap anchorx="page" anchory="page"/>
        </v:shape>
      </w:pict>
    </w:r>
    <w:r>
      <w:rPr>
        <w:noProof/>
      </w:rPr>
      <w:pict w14:anchorId="586C14D1">
        <v:shape id="_x0000_s1606" type="#_x0000_t202" alt="" style="position:absolute;margin-left:71.3pt;margin-top:706.9pt;width:7.9pt;height:49.5pt;z-index:-25165764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06" inset="0,0,0,0">
            <w:txbxContent>
              <w:p w14:paraId="75A767F8" w14:textId="77777777" w:rsidR="00A204AB" w:rsidRDefault="00A204AB">
                <w:pPr>
                  <w:spacing w:before="4"/>
                  <w:ind w:left="20"/>
                  <w:rPr>
                    <w:i/>
                    <w:sz w:val="26"/>
                  </w:rPr>
                </w:pPr>
              </w:p>
            </w:txbxContent>
          </v:textbox>
          <w10:wrap anchorx="page" anchory="page"/>
        </v:shape>
      </w:pict>
    </w:r>
    <w:r>
      <w:rPr>
        <w:noProof/>
      </w:rPr>
      <w:pict w14:anchorId="24272489">
        <v:shape id="Zone de texte 6255" o:spid="_x0000_s1605" type="#_x0000_t202" style="position:absolute;margin-left:512.65pt;margin-top:764.95pt;width:12pt;height:15.3pt;z-index:-2516576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C5723CF" w14:textId="77777777" w:rsidR="00A204AB" w:rsidRDefault="00A204AB">
                <w:pPr>
                  <w:spacing w:before="4"/>
                  <w:ind w:left="20"/>
                  <w:rPr>
                    <w:i/>
                    <w:sz w:val="26"/>
                  </w:rPr>
                </w:pPr>
              </w:p>
            </w:txbxContent>
          </v:textbox>
          <w10:wrap anchorx="page" anchory="page"/>
        </v:shape>
      </w:pict>
    </w:r>
    <w:r>
      <w:rPr>
        <w:noProof/>
      </w:rPr>
      <w:pict w14:anchorId="42DFD605">
        <v:shape id="Zone de texte 6254" o:spid="_x0000_s1604" type="#_x0000_t202" style="position:absolute;margin-left:512.65pt;margin-top:764.95pt;width:12pt;height:15.3pt;z-index:-2516576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1B31969" w14:textId="77777777" w:rsidR="00A204AB" w:rsidRDefault="00A204AB"/>
            </w:txbxContent>
          </v:textbox>
          <w10:wrap anchorx="page" anchory="page"/>
        </v:shape>
      </w:pict>
    </w:r>
    <w:r>
      <w:rPr>
        <w:noProof/>
      </w:rPr>
      <w:pict w14:anchorId="571E25E3">
        <v:shape id="Zone de texte 6253" o:spid="_x0000_s1603" type="#_x0000_t202" style="position:absolute;margin-left:512.65pt;margin-top:764.95pt;width:12pt;height:15.3pt;z-index:-2516576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zEmiB+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DA5BC3D" w14:textId="77777777" w:rsidR="00A204AB" w:rsidRDefault="00A204AB">
                <w:pPr>
                  <w:spacing w:before="10"/>
                  <w:ind w:left="60"/>
                  <w:rPr>
                    <w:rFonts w:ascii="Times New Roman"/>
                    <w:sz w:val="24"/>
                  </w:rPr>
                </w:pPr>
              </w:p>
            </w:txbxContent>
          </v:textbox>
          <w10:wrap anchorx="page" anchory="page"/>
        </v:shape>
      </w:pict>
    </w:r>
    <w:r>
      <w:rPr>
        <w:noProof/>
      </w:rPr>
      <w:pict w14:anchorId="5420D2C0">
        <v:shape id="_x0000_s1602" type="#_x0000_t202" alt="" style="position:absolute;margin-left:512.65pt;margin-top:764.95pt;width:12pt;height:15.3pt;z-index:-25165766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602" inset="0,0,0,0">
            <w:txbxContent>
              <w:p w14:paraId="5868E755" w14:textId="77777777" w:rsidR="00A204AB" w:rsidRDefault="00A204AB">
                <w:pPr>
                  <w:spacing w:before="10"/>
                  <w:ind w:left="60"/>
                  <w:rPr>
                    <w:rFonts w:ascii="Times New Roman"/>
                    <w:sz w:val="24"/>
                  </w:rPr>
                </w:pPr>
              </w:p>
            </w:txbxContent>
          </v:textbox>
          <w10:wrap anchorx="page" anchory="page"/>
        </v:shape>
      </w:pict>
    </w:r>
    <w:r>
      <w:rPr>
        <w:noProof/>
      </w:rPr>
      <w:pict w14:anchorId="2F2F5150">
        <v:shape id="Zone de texte 6251" o:spid="_x0000_s1601" type="#_x0000_t202" style="position:absolute;margin-left:71.3pt;margin-top:706.9pt;width:7.9pt;height:49.5pt;z-index:-2516576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Un+wEAAOMDAAAOAAAAZHJzL2Uyb0RvYy54bWysU8Fu2zAMvQ/YPwi6L3ZTNCu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C4+zq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ZxRS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30827EB" w14:textId="77777777" w:rsidR="00625A80" w:rsidRDefault="00625A80">
                <w:pPr>
                  <w:spacing w:before="10"/>
                  <w:ind w:left="60"/>
                  <w:rPr>
                    <w:rFonts w:ascii="Times New Roman"/>
                    <w:sz w:val="24"/>
                  </w:rPr>
                </w:pPr>
              </w:p>
            </w:txbxContent>
          </v:textbox>
          <w10:wrap anchorx="page" anchory="page"/>
        </v:shape>
      </w:pict>
    </w:r>
    <w:r>
      <w:rPr>
        <w:noProof/>
      </w:rPr>
      <w:pict w14:anchorId="6E212EB4">
        <v:shape id="Zone de texte 6250" o:spid="_x0000_s1600" type="#_x0000_t202" style="position:absolute;margin-left:512.65pt;margin-top:764.95pt;width:12pt;height:15.3pt;z-index:-2516576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628997D" w14:textId="77777777" w:rsidR="00625A80" w:rsidRDefault="00625A80">
                <w:pPr>
                  <w:spacing w:before="10"/>
                  <w:ind w:left="60"/>
                  <w:rPr>
                    <w:rFonts w:ascii="Times New Roman"/>
                    <w:sz w:val="24"/>
                  </w:rPr>
                </w:pPr>
              </w:p>
            </w:txbxContent>
          </v:textbox>
          <w10:wrap anchorx="page" anchory="page"/>
        </v:shape>
      </w:pict>
    </w:r>
    <w:r>
      <w:rPr>
        <w:noProof/>
      </w:rPr>
      <w:pict w14:anchorId="46C69E4A">
        <v:shape id="Zone de texte 6249" o:spid="_x0000_s1599" type="#_x0000_t202" style="position:absolute;margin-left:71.3pt;margin-top:706.9pt;width:7.9pt;height:49.5pt;z-index:-251657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MoB+wEAAOMDAAAOAAAAZHJzL2Uyb0RvYy54bWysU8Fu2zAMvQ/YPwi6L3bTNSuMOEXXrsOA&#10;bivQ9AMUWbaF2aJGKrGzrx+lxOm63YpdBIqkHt8jqeXV2HdiZ5AsuFKezXIpjNNQWdeU8ml99+5S&#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aXi4s03UwV02OPFD4b6EU0&#10;SomsKYGr3T2FSEYVU0qs5eDOdl1akM69cHBi9CTyke+BeRg3o7AVE7n48D6Ki3I2UO1ZEAIXZG78&#10;U9hoAX9JMfDWlZJ+bhUaKbovjjsXV3QycDI2k6Gc5qelDFIczJtwWOWtR9u0jHyYn4Nrblxtk6hn&#10;FkfGvElJ63Hr46r+eU9Zz39z9R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1Yyg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94ED875"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02C33C4A">
        <v:shape id="Zone de texte 6248" o:spid="_x0000_s1598" type="#_x0000_t202" style="position:absolute;margin-left:71.3pt;margin-top:706.9pt;width:7.9pt;height:49.5pt;z-index:-25165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6qYF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59696B0" w14:textId="77777777" w:rsidR="00A204AB" w:rsidRDefault="00A204AB"/>
            </w:txbxContent>
          </v:textbox>
          <w10:wrap anchorx="page" anchory="page"/>
        </v:shape>
      </w:pict>
    </w:r>
    <w:r>
      <w:rPr>
        <w:noProof/>
      </w:rPr>
      <w:pict w14:anchorId="30A7B239">
        <v:shape id="Zone de texte 6247" o:spid="_x0000_s1597" type="#_x0000_t202" style="position:absolute;margin-left:512.65pt;margin-top:764.95pt;width:12pt;height:15.3pt;z-index:-2516576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34B1C31" w14:textId="77777777" w:rsidR="00A204AB" w:rsidRDefault="00A204AB">
                <w:pPr>
                  <w:spacing w:before="4"/>
                  <w:ind w:left="20"/>
                  <w:rPr>
                    <w:i/>
                    <w:sz w:val="26"/>
                  </w:rPr>
                </w:pPr>
              </w:p>
            </w:txbxContent>
          </v:textbox>
          <w10:wrap anchorx="page" anchory="page"/>
        </v:shape>
      </w:pict>
    </w:r>
    <w:r>
      <w:rPr>
        <w:noProof/>
      </w:rPr>
      <w:pict w14:anchorId="10333A79">
        <v:shape id="Zone de texte 6246" o:spid="_x0000_s1596" type="#_x0000_t202" style="position:absolute;margin-left:71.3pt;margin-top:706.9pt;width:7.9pt;height:49.5pt;z-index:-2516576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hPN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42F4284" w14:textId="77777777" w:rsidR="00A204AB" w:rsidRDefault="00A204AB"/>
            </w:txbxContent>
          </v:textbox>
          <w10:wrap anchorx="page" anchory="page"/>
        </v:shape>
      </w:pict>
    </w:r>
    <w:r>
      <w:rPr>
        <w:noProof/>
      </w:rPr>
      <w:pict w14:anchorId="74D8AABD">
        <v:shape id="Zone de texte 6245" o:spid="_x0000_s1595" type="#_x0000_t202" style="position:absolute;margin-left:71.3pt;margin-top:706.9pt;width:7.9pt;height:49.5pt;z-index:-2516576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RM+wEAAOMDAAAOAAAAZHJzL2Uyb0RvYy54bWysU9tu2zAMfR+wfxD0vthN0Sw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VWabqaK02OPFD4ZGEQ0&#10;SomsKYGr3QOFSEYVp5RYy8G97fu0IL175eDE6EnkI98D8zBVk7A1E7l6v4z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sL1E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8EBB38F" w14:textId="77777777" w:rsidR="00A204AB" w:rsidRDefault="00A204AB">
                <w:pPr>
                  <w:spacing w:before="4"/>
                  <w:ind w:left="20"/>
                  <w:rPr>
                    <w:i/>
                    <w:sz w:val="26"/>
                  </w:rPr>
                </w:pPr>
              </w:p>
            </w:txbxContent>
          </v:textbox>
          <w10:wrap anchorx="page" anchory="page"/>
        </v:shape>
      </w:pict>
    </w:r>
    <w:r>
      <w:rPr>
        <w:noProof/>
      </w:rPr>
      <w:pict w14:anchorId="4C457A3A">
        <v:shape id="_x0000_s1594" type="#_x0000_t202" alt="" style="position:absolute;margin-left:512.65pt;margin-top:764.95pt;width:12pt;height:15.3pt;z-index:-25165767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94" inset="0,0,0,0">
            <w:txbxContent>
              <w:p w14:paraId="5EA20995" w14:textId="77777777" w:rsidR="00A204AB" w:rsidRDefault="00A204AB"/>
            </w:txbxContent>
          </v:textbox>
          <w10:wrap anchorx="page" anchory="page"/>
        </v:shape>
      </w:pict>
    </w:r>
    <w:r>
      <w:rPr>
        <w:noProof/>
      </w:rPr>
      <w:pict w14:anchorId="27E4B101">
        <v:shape id="Zone de texte 6243" o:spid="_x0000_s1593" type="#_x0000_t202" style="position:absolute;margin-left:71.3pt;margin-top:706.9pt;width:7.9pt;height:49.5pt;z-index:-2516576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043381A" w14:textId="77777777" w:rsidR="00A204AB" w:rsidRDefault="00A204AB"/>
            </w:txbxContent>
          </v:textbox>
          <w10:wrap anchorx="page" anchory="page"/>
        </v:shape>
      </w:pict>
    </w:r>
    <w:r>
      <w:rPr>
        <w:noProof/>
      </w:rPr>
      <w:pict w14:anchorId="726BBA69">
        <v:shape id="Zone de texte 6242" o:spid="_x0000_s1592" type="#_x0000_t202" style="position:absolute;margin-left:512.65pt;margin-top:764.95pt;width:12pt;height:15.3pt;z-index:-2516576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P5QeE3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4BF5D94C" w14:textId="77777777" w:rsidR="00A204AB" w:rsidRDefault="00A204AB"/>
            </w:txbxContent>
          </v:textbox>
          <w10:wrap anchorx="page" anchory="page"/>
        </v:shape>
      </w:pict>
    </w:r>
    <w:r>
      <w:rPr>
        <w:noProof/>
      </w:rPr>
      <w:pict w14:anchorId="425693B0">
        <v:shape id="Zone de texte 6241" o:spid="_x0000_s1591" type="#_x0000_t202" style="position:absolute;margin-left:71.3pt;margin-top:706.9pt;width:7.9pt;height:49.5pt;z-index:-2516576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KiVwt5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jB/7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C3EC1B6" w14:textId="77777777" w:rsidR="00A204AB" w:rsidRDefault="00A204AB">
                <w:pPr>
                  <w:spacing w:before="10"/>
                  <w:ind w:left="60"/>
                  <w:rPr>
                    <w:rFonts w:ascii="Times New Roman"/>
                    <w:sz w:val="24"/>
                  </w:rPr>
                </w:pPr>
              </w:p>
            </w:txbxContent>
          </v:textbox>
          <w10:wrap anchorx="page" anchory="page"/>
        </v:shape>
      </w:pict>
    </w:r>
    <w:r>
      <w:rPr>
        <w:noProof/>
      </w:rPr>
      <w:pict w14:anchorId="55EEC6C2">
        <v:shape id="Zone de texte 6240" o:spid="_x0000_s1590" type="#_x0000_t202" style="position:absolute;margin-left:71.3pt;margin-top:706.9pt;width:7.9pt;height:49.5pt;z-index:-2516576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szVe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29F4C33"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157BCDDA">
        <v:shape id="Zone de texte 6239" o:spid="_x0000_s1589" type="#_x0000_t202" style="position:absolute;margin-left:512.65pt;margin-top:764.95pt;width:12pt;height:15.3pt;z-index:-2516576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B1A4FE2"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3C18F8B">
        <v:shape id="Zone de texte 6238" o:spid="_x0000_s1588" type="#_x0000_t202" style="position:absolute;margin-left:71.3pt;margin-top:706.9pt;width:7.9pt;height:49.5pt;z-index:-2516576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Aa2s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6B86CE3" w14:textId="77777777" w:rsidR="00A204AB" w:rsidRDefault="00A204AB">
                <w:pPr>
                  <w:spacing w:before="10"/>
                  <w:ind w:left="60"/>
                  <w:rPr>
                    <w:rFonts w:ascii="Times New Roman"/>
                    <w:sz w:val="24"/>
                  </w:rPr>
                </w:pPr>
              </w:p>
            </w:txbxContent>
          </v:textbox>
          <w10:wrap anchorx="page" anchory="page"/>
        </v:shape>
      </w:pict>
    </w:r>
    <w:r>
      <w:rPr>
        <w:noProof/>
      </w:rPr>
      <w:pict w14:anchorId="50AAC3BE">
        <v:shape id="_x0000_s1587" type="#_x0000_t202" alt="" style="position:absolute;margin-left:512.65pt;margin-top:764.95pt;width:12pt;height:15.3pt;z-index:-25165767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87" inset="0,0,0,0">
            <w:txbxContent>
              <w:p w14:paraId="67CF46F0" w14:textId="77777777" w:rsidR="00B20028" w:rsidRDefault="00B20028">
                <w:pPr>
                  <w:spacing w:before="10"/>
                  <w:ind w:left="60"/>
                  <w:rPr>
                    <w:rFonts w:ascii="Times New Roman"/>
                    <w:sz w:val="24"/>
                  </w:rPr>
                </w:pPr>
              </w:p>
            </w:txbxContent>
          </v:textbox>
          <w10:wrap anchorx="page" anchory="page"/>
        </v:shape>
      </w:pict>
    </w:r>
    <w:r>
      <w:rPr>
        <w:noProof/>
      </w:rPr>
      <w:pict w14:anchorId="3ED74A76">
        <v:shape id="Zone de texte 6236" o:spid="_x0000_s1586" type="#_x0000_t202" style="position:absolute;margin-left:71.3pt;margin-top:706.9pt;width:7.9pt;height:49.5pt;z-index:-2516576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9m+wEAAOMDAAAOAAAAZHJzL2Uyb0RvYy54bWysU9tu2zAMfR+wfxD0vthN0Sw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VWabqaK02OPFD4ZGEQ0&#10;SomsKYGr3QOFSEYVp5RYy8G97fu0IL175eDE6EnkI98D8zBVk7A1E7lavo/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b/j2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CF4BCA2" w14:textId="77777777" w:rsidR="00A204AB" w:rsidRDefault="00A204AB">
                <w:pPr>
                  <w:spacing w:before="4"/>
                  <w:ind w:left="20"/>
                  <w:rPr>
                    <w:i/>
                    <w:sz w:val="26"/>
                  </w:rPr>
                </w:pPr>
              </w:p>
            </w:txbxContent>
          </v:textbox>
          <w10:wrap anchorx="page" anchory="page"/>
        </v:shape>
      </w:pict>
    </w:r>
    <w:r>
      <w:rPr>
        <w:noProof/>
      </w:rPr>
      <w:pict w14:anchorId="32BF5FF0">
        <v:shape id="Zone de texte 6235" o:spid="_x0000_s1585" type="#_x0000_t202" style="position:absolute;margin-left:512.65pt;margin-top:764.95pt;width:12pt;height:15.3pt;z-index:-2516576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161D5E6"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BA41E7E">
        <v:shape id="Zone de texte 6234" o:spid="_x0000_s1584" type="#_x0000_t202" style="position:absolute;margin-left:71.3pt;margin-top:706.9pt;width:7.9pt;height:49.5pt;z-index:-25165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SA+wEAAOMDAAAOAAAAZHJzL2Uyb0RvYy54bWysU8Fu2zAMvQ/YPwi6L3ZTNMiM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6s03UwV02OPFD4Z6EQ0&#10;SomsKYGrwwOFSEYVU0qs5eDetm1akNa9cnBi9CTyke+JeRi2g7AVE7lavo/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ZJxI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D9336B1" w14:textId="77777777" w:rsidR="00A204AB" w:rsidRDefault="00A204AB">
                <w:pPr>
                  <w:spacing w:before="10"/>
                  <w:ind w:left="60"/>
                  <w:rPr>
                    <w:rFonts w:ascii="Times New Roman"/>
                    <w:sz w:val="24"/>
                  </w:rPr>
                </w:pPr>
              </w:p>
            </w:txbxContent>
          </v:textbox>
          <w10:wrap anchorx="page" anchory="page"/>
        </v:shape>
      </w:pict>
    </w:r>
    <w:r>
      <w:rPr>
        <w:noProof/>
      </w:rPr>
      <w:pict w14:anchorId="7215CEB5">
        <v:shape id="Zone de texte 6233" o:spid="_x0000_s1583" type="#_x0000_t202" style="position:absolute;margin-left:512.65pt;margin-top:764.95pt;width:12pt;height:15.3pt;z-index:-2516576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u9K+QEAAOM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AmEbnMpZOcDZgDC0LggsyNfwob&#10;LeBPKQbeulrSj51CK0X3yXPn0oqeDDwZm5OhvOantYxSTOZNnFZ5F9BtW0ae5ufhmhvXuCzqicWR&#10;MW9S1nrc+rSqv99z1tPfXP0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Inq70r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6E05FA43" w14:textId="77777777" w:rsidR="00B20028" w:rsidRDefault="00B20028">
                <w:pPr>
                  <w:spacing w:before="10"/>
                  <w:ind w:left="60"/>
                  <w:rPr>
                    <w:rFonts w:ascii="Times New Roman"/>
                    <w:sz w:val="24"/>
                  </w:rPr>
                </w:pPr>
              </w:p>
            </w:txbxContent>
          </v:textbox>
          <w10:wrap anchorx="page" anchory="page"/>
        </v:shape>
      </w:pict>
    </w:r>
    <w:r>
      <w:rPr>
        <w:noProof/>
      </w:rPr>
      <w:pict w14:anchorId="25A109C2">
        <v:shape id="Zone de texte 6232" o:spid="_x0000_s1582" type="#_x0000_t202" style="position:absolute;margin-left:71.3pt;margin-top:706.9pt;width:7.9pt;height:49.5pt;z-index:-2516576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D475707" w14:textId="77777777" w:rsidR="00A204AB" w:rsidRDefault="00A204AB">
                <w:pPr>
                  <w:spacing w:before="4"/>
                  <w:ind w:left="20"/>
                  <w:rPr>
                    <w:i/>
                    <w:sz w:val="26"/>
                  </w:rPr>
                </w:pPr>
              </w:p>
            </w:txbxContent>
          </v:textbox>
          <w10:wrap anchorx="page" anchory="page"/>
        </v:shape>
      </w:pict>
    </w:r>
    <w:r>
      <w:rPr>
        <w:noProof/>
      </w:rPr>
      <w:pict w14:anchorId="7A7E5980">
        <v:shape id="Zone de texte 6231" o:spid="_x0000_s1581" type="#_x0000_t202" style="position:absolute;margin-left:512.65pt;margin-top:764.95pt;width:12pt;height:15.3pt;z-index:-2516576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7rh+gEAAOM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AmEblcJHFJzgbMgQUhcEHmxj+F&#10;jRbwpxQDb10t6cdOoZWi++S5c2lFTwaejM3JUF7z01pGKSbzJk6rvAvoti0jT/PzcM2Na1wW9cTi&#10;yJg3KWs9bn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vD7rh+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710A6B7" w14:textId="77777777" w:rsidR="00A204AB" w:rsidRDefault="00A204AB"/>
            </w:txbxContent>
          </v:textbox>
          <w10:wrap anchorx="page" anchory="page"/>
        </v:shape>
      </w:pict>
    </w:r>
    <w:r>
      <w:rPr>
        <w:noProof/>
      </w:rPr>
      <w:pict w14:anchorId="74898FF6">
        <v:shape id="Zone de texte 6230" o:spid="_x0000_s1580" type="#_x0000_t202" style="position:absolute;margin-left:71.3pt;margin-top:706.9pt;width:7.9pt;height:49.5pt;z-index:-251657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97aL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27E8AF2" w14:textId="77777777" w:rsidR="00625A80" w:rsidRDefault="00625A80">
                <w:pPr>
                  <w:spacing w:before="10"/>
                  <w:ind w:left="60"/>
                  <w:rPr>
                    <w:rFonts w:ascii="Times New Roman"/>
                    <w:sz w:val="24"/>
                  </w:rPr>
                </w:pPr>
              </w:p>
            </w:txbxContent>
          </v:textbox>
          <w10:wrap anchorx="page" anchory="page"/>
        </v:shape>
      </w:pict>
    </w:r>
    <w:r>
      <w:rPr>
        <w:noProof/>
      </w:rPr>
      <w:pict w14:anchorId="062E3B71">
        <v:shape id="Zone de texte 6229" o:spid="_x0000_s1579" type="#_x0000_t202" style="position:absolute;margin-left:512.65pt;margin-top:764.95pt;width:12pt;height:15.3pt;z-index:-2516576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E01D024" w14:textId="77777777" w:rsidR="00A204AB" w:rsidRDefault="00A204AB">
                <w:pPr>
                  <w:spacing w:before="4"/>
                  <w:ind w:left="20"/>
                  <w:rPr>
                    <w:i/>
                    <w:sz w:val="26"/>
                  </w:rPr>
                </w:pPr>
              </w:p>
            </w:txbxContent>
          </v:textbox>
          <w10:wrap anchorx="page" anchory="page"/>
        </v:shape>
      </w:pict>
    </w:r>
    <w:r>
      <w:rPr>
        <w:noProof/>
      </w:rPr>
      <w:pict w14:anchorId="1C8CB3F6">
        <v:shape id="_x0000_s1578" type="#_x0000_t202" alt="" style="position:absolute;margin-left:512.65pt;margin-top:764.95pt;width:12pt;height:15.3pt;z-index:-25165768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78" inset="0,0,0,0">
            <w:txbxContent>
              <w:p w14:paraId="5CFE8915" w14:textId="77777777" w:rsidR="00A204AB" w:rsidRDefault="00A204AB">
                <w:pPr>
                  <w:spacing w:before="4"/>
                  <w:ind w:left="20"/>
                  <w:rPr>
                    <w:i/>
                    <w:sz w:val="26"/>
                  </w:rPr>
                </w:pPr>
              </w:p>
            </w:txbxContent>
          </v:textbox>
          <w10:wrap anchorx="page" anchory="page"/>
        </v:shape>
      </w:pict>
    </w:r>
    <w:r>
      <w:rPr>
        <w:noProof/>
      </w:rPr>
      <w:pict w14:anchorId="7D5974A3">
        <v:shape id="Zone de texte 6227" o:spid="_x0000_s1577" type="#_x0000_t202" style="position:absolute;margin-left:512.65pt;margin-top:764.95pt;width:12pt;height:15.3pt;z-index:-2516576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AC90EE7" w14:textId="77777777" w:rsidR="00A204AB" w:rsidRDefault="00A204AB">
                <w:pPr>
                  <w:spacing w:before="4"/>
                  <w:ind w:left="20"/>
                  <w:rPr>
                    <w:i/>
                    <w:sz w:val="26"/>
                  </w:rPr>
                </w:pPr>
              </w:p>
            </w:txbxContent>
          </v:textbox>
          <w10:wrap anchorx="page" anchory="page"/>
        </v:shape>
      </w:pict>
    </w:r>
    <w:r>
      <w:rPr>
        <w:noProof/>
      </w:rPr>
      <w:pict w14:anchorId="6D1EE8BF">
        <v:shape id="Zone de texte 6226" o:spid="_x0000_s1576" type="#_x0000_t202" style="position:absolute;margin-left:512.65pt;margin-top:764.95pt;width:12pt;height:15.3pt;z-index:-2516576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08F29DE"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67F7AAAC">
        <v:shape id="Zone de texte 6225" o:spid="_x0000_s1575" type="#_x0000_t202" style="position:absolute;margin-left:512.65pt;margin-top:764.95pt;width:12pt;height:15.3pt;z-index:-2516576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FB1E20D" w14:textId="77777777" w:rsidR="00A204AB" w:rsidRDefault="00A204AB"/>
            </w:txbxContent>
          </v:textbox>
          <w10:wrap anchorx="page" anchory="page"/>
        </v:shape>
      </w:pict>
    </w:r>
    <w:r>
      <w:rPr>
        <w:noProof/>
      </w:rPr>
      <w:pict w14:anchorId="5245648B">
        <v:shape id="_x0000_s1574" type="#_x0000_t202" alt="" style="position:absolute;margin-left:71.3pt;margin-top:706.9pt;width:7.9pt;height:49.5pt;z-index:-25165768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74" inset="0,0,0,0">
            <w:txbxContent>
              <w:p w14:paraId="075960BE" w14:textId="77777777" w:rsidR="00A204AB" w:rsidRDefault="00A204AB">
                <w:pPr>
                  <w:spacing w:before="4"/>
                  <w:ind w:left="20"/>
                  <w:rPr>
                    <w:i/>
                    <w:sz w:val="26"/>
                  </w:rPr>
                </w:pPr>
              </w:p>
            </w:txbxContent>
          </v:textbox>
          <w10:wrap anchorx="page" anchory="page"/>
        </v:shape>
      </w:pict>
    </w:r>
    <w:r>
      <w:rPr>
        <w:noProof/>
      </w:rPr>
      <w:pict w14:anchorId="2AEA06F6">
        <v:shape id="Zone de texte 6223" o:spid="_x0000_s1573" type="#_x0000_t202" style="position:absolute;margin-left:512.65pt;margin-top:764.95pt;width:12pt;height:15.3pt;z-index:-2516576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33A8B14" w14:textId="77777777" w:rsidR="00B20028" w:rsidRDefault="00B20028">
                <w:pPr>
                  <w:spacing w:before="4"/>
                  <w:ind w:left="20"/>
                  <w:rPr>
                    <w:i/>
                    <w:sz w:val="26"/>
                  </w:rPr>
                </w:pPr>
              </w:p>
            </w:txbxContent>
          </v:textbox>
          <w10:wrap anchorx="page" anchory="page"/>
        </v:shape>
      </w:pict>
    </w:r>
    <w:r>
      <w:rPr>
        <w:noProof/>
      </w:rPr>
      <w:pict w14:anchorId="7566F55D">
        <v:shape id="Zone de texte 6222" o:spid="_x0000_s1572" type="#_x0000_t202" style="position:absolute;margin-left:71.3pt;margin-top:706.9pt;width:7.9pt;height:49.5pt;z-index:-2516576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80OXD+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182FAAF4" w14:textId="77777777" w:rsidR="00A204AB" w:rsidRDefault="00A204AB">
                <w:pPr>
                  <w:spacing w:before="10"/>
                  <w:ind w:left="60"/>
                  <w:rPr>
                    <w:rFonts w:ascii="Times New Roman"/>
                    <w:sz w:val="24"/>
                  </w:rPr>
                </w:pPr>
              </w:p>
            </w:txbxContent>
          </v:textbox>
          <w10:wrap anchorx="page" anchory="page"/>
        </v:shape>
      </w:pict>
    </w:r>
    <w:r>
      <w:rPr>
        <w:noProof/>
      </w:rPr>
      <w:pict w14:anchorId="5C846122">
        <v:shape id="Zone de texte 6221" o:spid="_x0000_s1571" type="#_x0000_t202" style="position:absolute;margin-left:512.65pt;margin-top:764.95pt;width:12pt;height:15.3pt;z-index:-2516576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AB81CCE" w14:textId="77777777" w:rsidR="00A204AB" w:rsidRDefault="00A204AB">
                <w:pPr>
                  <w:spacing w:before="10"/>
                  <w:ind w:left="60"/>
                  <w:rPr>
                    <w:rFonts w:ascii="Times New Roman"/>
                    <w:sz w:val="24"/>
                  </w:rPr>
                </w:pPr>
              </w:p>
            </w:txbxContent>
          </v:textbox>
          <w10:wrap anchorx="page" anchory="page"/>
        </v:shape>
      </w:pict>
    </w:r>
    <w:r>
      <w:rPr>
        <w:noProof/>
      </w:rPr>
      <w:pict w14:anchorId="754F9DD7">
        <v:shape id="Zone de texte 6220" o:spid="_x0000_s1570" type="#_x0000_t202" style="position:absolute;margin-left:71.3pt;margin-top:706.9pt;width:7.9pt;height:49.5pt;z-index:-2516576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bBo+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A1E1nmiyguyqmg3rMgBC7I3Pin&#10;sNEB/pFi5K0rJf3eKjRS9F8ddy6u6MnAk1GdDOU0Py1lkOJg3oTDKm892rZj5MP8HFxz4xqbRD2x&#10;ODLmTUpaj1sfV/X5PWU9/c31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o1sG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35F5AF1" w14:textId="77777777" w:rsidR="00B20028" w:rsidRDefault="00B20028">
                <w:pPr>
                  <w:spacing w:before="10"/>
                  <w:ind w:left="60"/>
                  <w:rPr>
                    <w:rFonts w:ascii="Times New Roman"/>
                    <w:sz w:val="24"/>
                  </w:rPr>
                </w:pPr>
              </w:p>
            </w:txbxContent>
          </v:textbox>
          <w10:wrap anchorx="page" anchory="page"/>
        </v:shape>
      </w:pict>
    </w:r>
    <w:r>
      <w:rPr>
        <w:noProof/>
      </w:rPr>
      <w:pict w14:anchorId="0F3395B3">
        <v:shape id="_x0000_s1569" type="#_x0000_t202" alt="" style="position:absolute;margin-left:512.65pt;margin-top:764.95pt;width:12pt;height:15.3pt;z-index:-25165768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69" inset="0,0,0,0">
            <w:txbxContent>
              <w:p w14:paraId="4BC098BF" w14:textId="77777777" w:rsidR="00B20028" w:rsidRDefault="00B20028">
                <w:pPr>
                  <w:spacing w:before="10"/>
                  <w:ind w:left="60"/>
                  <w:rPr>
                    <w:rFonts w:ascii="Times New Roman"/>
                    <w:sz w:val="24"/>
                  </w:rPr>
                </w:pPr>
              </w:p>
            </w:txbxContent>
          </v:textbox>
          <w10:wrap anchorx="page" anchory="page"/>
        </v:shape>
      </w:pict>
    </w:r>
    <w:r>
      <w:rPr>
        <w:noProof/>
      </w:rPr>
      <w:pict w14:anchorId="44674869">
        <v:shape id="Zone de texte 6218" o:spid="_x0000_s1568" type="#_x0000_t202" style="position:absolute;margin-left:71.3pt;margin-top:706.9pt;width:7.9pt;height:49.5pt;z-index:-2516576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A7D373B" w14:textId="77777777" w:rsidR="00A204AB" w:rsidRDefault="00A204AB">
                <w:pPr>
                  <w:spacing w:line="316" w:lineRule="exact"/>
                  <w:ind w:left="20"/>
                  <w:rPr>
                    <w:i/>
                    <w:sz w:val="26"/>
                  </w:rPr>
                </w:pPr>
              </w:p>
            </w:txbxContent>
          </v:textbox>
          <w10:wrap anchorx="page" anchory="page"/>
        </v:shape>
      </w:pict>
    </w:r>
    <w:r>
      <w:rPr>
        <w:noProof/>
      </w:rPr>
      <w:pict w14:anchorId="6968CD5A">
        <v:shape id="Zone de texte 6217" o:spid="_x0000_s1567" type="#_x0000_t202" style="position:absolute;margin-left:512.65pt;margin-top:764.95pt;width:12pt;height:15.3pt;z-index:-251657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89D3716" w14:textId="77777777" w:rsidR="00625A80" w:rsidRDefault="00625A80">
                <w:pPr>
                  <w:spacing w:before="10"/>
                  <w:ind w:left="60"/>
                  <w:rPr>
                    <w:rFonts w:ascii="Times New Roman"/>
                    <w:sz w:val="24"/>
                  </w:rPr>
                </w:pPr>
              </w:p>
            </w:txbxContent>
          </v:textbox>
          <w10:wrap anchorx="page" anchory="page"/>
        </v:shape>
      </w:pict>
    </w:r>
    <w:r>
      <w:rPr>
        <w:noProof/>
      </w:rPr>
      <w:pict w14:anchorId="30C0EE87">
        <v:shape id="Zone de texte 6216" o:spid="_x0000_s1566" type="#_x0000_t202" style="position:absolute;margin-left:71.3pt;margin-top:706.9pt;width:7.9pt;height:49.5pt;z-index:-2516576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rl+wEAAOMDAAAOAAAAZHJzL2Uyb0RvYy54bWysU8Fu2zAMvQ/YPwi6L3ZTLCu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m2abqaK02OPFD4a6EU0&#10;SomsKYGrwwOFSEYVp5RYy8G97bq0IJ174eDE6EnkI9+JeRh3o7AVE1nl76K4KGcH1ZEFIXBB5sY/&#10;hY0W8KcUA29dKenHXqGRovvkuHNxRU8GnozdyVBO89NSBikm8zZMq7z3aJuWkaf5ObjhxtU2iXpm&#10;MTPmTUpa562Pq/r7PWU9/8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f5au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9CB21BC" w14:textId="77777777" w:rsidR="00625A80" w:rsidRDefault="00625A80">
                <w:pPr>
                  <w:spacing w:before="10"/>
                  <w:ind w:left="60"/>
                  <w:rPr>
                    <w:rFonts w:ascii="Times New Roman"/>
                    <w:sz w:val="24"/>
                  </w:rPr>
                </w:pPr>
              </w:p>
            </w:txbxContent>
          </v:textbox>
          <w10:wrap anchorx="page" anchory="page"/>
        </v:shape>
      </w:pict>
    </w:r>
    <w:r>
      <w:rPr>
        <w:noProof/>
      </w:rPr>
      <w:pict w14:anchorId="745605D3">
        <v:shape id="Zone de texte 6215" o:spid="_x0000_s1565" type="#_x0000_t202" style="position:absolute;margin-left:512.65pt;margin-top:764.95pt;width:12pt;height:15.3pt;z-index:-2516576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AB0BD2A" w14:textId="77777777" w:rsidR="00625A80" w:rsidRDefault="00625A80">
                <w:pPr>
                  <w:spacing w:before="10"/>
                  <w:ind w:left="60"/>
                  <w:rPr>
                    <w:rFonts w:ascii="Times New Roman"/>
                    <w:sz w:val="24"/>
                  </w:rPr>
                </w:pPr>
              </w:p>
            </w:txbxContent>
          </v:textbox>
          <w10:wrap anchorx="page" anchory="page"/>
        </v:shape>
      </w:pict>
    </w:r>
    <w:r>
      <w:rPr>
        <w:noProof/>
      </w:rPr>
      <w:pict w14:anchorId="31A42A5D">
        <v:shape id="Zone de texte 6214" o:spid="_x0000_s1564" type="#_x0000_t202" style="position:absolute;margin-left:71.3pt;margin-top:706.9pt;width:7.9pt;height:49.5pt;z-index:-2516576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yED+wEAAOM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A1E1nl76K4KKeC+sCCELggc+Of&#10;wkYH+FOKkbeulPRjp9BI0X9y3Lm4oicDT0Z1MpTT/LSUQYrZvA3zKu882rZj5Hl+Dm64cY1Nop5Z&#10;HBnzJiWtx62Pq/r7PWU9/8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dPIQ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FCCFE8E" w14:textId="77777777" w:rsidR="00A204AB" w:rsidRDefault="00A204AB"/>
            </w:txbxContent>
          </v:textbox>
          <w10:wrap anchorx="page" anchory="page"/>
        </v:shape>
      </w:pict>
    </w:r>
    <w:r>
      <w:rPr>
        <w:noProof/>
      </w:rPr>
      <w:pict w14:anchorId="6C57F721">
        <v:shape id="Zone de texte 6213" o:spid="_x0000_s1563" type="#_x0000_t202" style="position:absolute;margin-left:512.65pt;margin-top:764.95pt;width:12pt;height:15.3pt;z-index:-2516576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AjsCsn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021355F3" w14:textId="77777777" w:rsidR="00625A80" w:rsidRDefault="00625A80"/>
            </w:txbxContent>
          </v:textbox>
          <w10:wrap anchorx="page" anchory="page"/>
        </v:shape>
      </w:pict>
    </w:r>
    <w:r>
      <w:rPr>
        <w:noProof/>
      </w:rPr>
      <w:pict w14:anchorId="56D3A0E3">
        <v:shape id="Zone de texte 6212" o:spid="_x0000_s1562" type="#_x0000_t202" style="position:absolute;margin-left:71.3pt;margin-top:706.9pt;width:7.9pt;height:49.5pt;z-index:-2516576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0BD153E" w14:textId="77777777" w:rsidR="00625A80" w:rsidRDefault="00625A80"/>
            </w:txbxContent>
          </v:textbox>
          <w10:wrap anchorx="page" anchory="page"/>
        </v:shape>
      </w:pict>
    </w:r>
    <w:r>
      <w:rPr>
        <w:noProof/>
      </w:rPr>
      <w:pict w14:anchorId="2CED1069">
        <v:shape id="Zone de texte 6211" o:spid="_x0000_s1561" type="#_x0000_t202" style="position:absolute;margin-left:512.65pt;margin-top:764.95pt;width:12pt;height:15.3pt;z-index:-2516576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43327D2" w14:textId="77777777" w:rsidR="00A204AB" w:rsidRDefault="00A204AB"/>
            </w:txbxContent>
          </v:textbox>
          <w10:wrap anchorx="page" anchory="page"/>
        </v:shape>
      </w:pict>
    </w:r>
    <w:r>
      <w:rPr>
        <w:noProof/>
      </w:rPr>
      <w:pict w14:anchorId="744FB6E1">
        <v:shape id="Zone de texte 6210" o:spid="_x0000_s1560" type="#_x0000_t202" style="position:absolute;margin-left:512.65pt;margin-top:764.95pt;width:12pt;height:15.3pt;z-index:-2516576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C90DAD0" w14:textId="77777777" w:rsidR="00625A80" w:rsidRDefault="00625A80"/>
            </w:txbxContent>
          </v:textbox>
          <w10:wrap anchorx="page" anchory="page"/>
        </v:shape>
      </w:pict>
    </w:r>
    <w:r>
      <w:rPr>
        <w:noProof/>
      </w:rPr>
      <w:pict w14:anchorId="477B66CB">
        <v:shape id="_x0000_s1559" type="#_x0000_t202" alt="" style="position:absolute;margin-left:71.3pt;margin-top:706.9pt;width:7.9pt;height:49.5pt;z-index:-25165769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59" inset="0,0,0,0">
            <w:txbxContent>
              <w:p w14:paraId="3EB98D76" w14:textId="77777777" w:rsidR="00A204AB" w:rsidRDefault="00A204AB">
                <w:pPr>
                  <w:spacing w:before="10"/>
                  <w:ind w:left="60"/>
                  <w:rPr>
                    <w:rFonts w:ascii="Times New Roman"/>
                    <w:sz w:val="24"/>
                  </w:rPr>
                </w:pPr>
              </w:p>
            </w:txbxContent>
          </v:textbox>
          <w10:wrap anchorx="page" anchory="page"/>
        </v:shape>
      </w:pict>
    </w:r>
    <w:r>
      <w:rPr>
        <w:noProof/>
      </w:rPr>
      <w:pict w14:anchorId="466A5256">
        <v:shape id="Zone de texte 6208" o:spid="_x0000_s1558" type="#_x0000_t202" style="position:absolute;margin-left:512.65pt;margin-top:764.95pt;width:12pt;height:15.3pt;z-index:-2516576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5653B08" w14:textId="77777777" w:rsidR="00A204AB" w:rsidRDefault="00A204AB"/>
            </w:txbxContent>
          </v:textbox>
          <w10:wrap anchorx="page" anchory="page"/>
        </v:shape>
      </w:pict>
    </w:r>
    <w:r>
      <w:rPr>
        <w:noProof/>
      </w:rPr>
      <w:pict w14:anchorId="7BE35A5B">
        <v:shape id="Zone de texte 6207" o:spid="_x0000_s1557" type="#_x0000_t202" style="position:absolute;margin-left:512.65pt;margin-top:764.95pt;width:12pt;height:15.3pt;z-index:-25165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D6EC10" w14:textId="77777777" w:rsidR="00A204AB" w:rsidRDefault="00A204AB"/>
            </w:txbxContent>
          </v:textbox>
          <w10:wrap anchorx="page" anchory="page"/>
        </v:shape>
      </w:pict>
    </w:r>
    <w:r>
      <w:rPr>
        <w:noProof/>
      </w:rPr>
      <w:pict w14:anchorId="6A757F1C">
        <v:shape id="_x0000_s1556" type="#_x0000_t202" alt="" style="position:absolute;margin-left:71.3pt;margin-top:706.9pt;width:7.9pt;height:49.5pt;z-index:-25165769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56" inset="0,0,0,0">
            <w:txbxContent>
              <w:p w14:paraId="65EB6D45" w14:textId="77777777" w:rsidR="00A204AB" w:rsidRDefault="00A204AB">
                <w:pPr>
                  <w:spacing w:before="10"/>
                  <w:ind w:left="60"/>
                  <w:rPr>
                    <w:rFonts w:ascii="Times New Roman"/>
                    <w:sz w:val="24"/>
                  </w:rPr>
                </w:pPr>
              </w:p>
            </w:txbxContent>
          </v:textbox>
          <w10:wrap anchorx="page" anchory="page"/>
        </v:shape>
      </w:pict>
    </w:r>
    <w:r>
      <w:rPr>
        <w:noProof/>
      </w:rPr>
      <w:pict w14:anchorId="7406B62F">
        <v:shape id="Zone de texte 6205" o:spid="_x0000_s1555" type="#_x0000_t202" style="position:absolute;margin-left:512.65pt;margin-top:764.95pt;width:12pt;height:15.3pt;z-index:-2516576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D46B144" w14:textId="77777777" w:rsidR="00A204AB" w:rsidRDefault="00A204AB"/>
            </w:txbxContent>
          </v:textbox>
          <w10:wrap anchorx="page" anchory="page"/>
        </v:shape>
      </w:pict>
    </w:r>
    <w:r>
      <w:rPr>
        <w:noProof/>
      </w:rPr>
      <w:pict w14:anchorId="4DCE2DCA">
        <v:shape id="Zone de texte 6204" o:spid="_x0000_s1554" type="#_x0000_t202" style="position:absolute;margin-left:512.65pt;margin-top:764.95pt;width:12pt;height:15.3pt;z-index:-2516576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CBZF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D8F0B57" w14:textId="77777777" w:rsidR="00A204AB" w:rsidRDefault="00A204AB">
                <w:pPr>
                  <w:spacing w:before="4"/>
                  <w:ind w:left="20"/>
                  <w:rPr>
                    <w:i/>
                    <w:sz w:val="26"/>
                  </w:rPr>
                </w:pPr>
              </w:p>
            </w:txbxContent>
          </v:textbox>
          <w10:wrap anchorx="page" anchory="page"/>
        </v:shape>
      </w:pict>
    </w:r>
    <w:r>
      <w:rPr>
        <w:noProof/>
      </w:rPr>
      <w:pict w14:anchorId="09C9993F">
        <v:shape id="Zone de texte 6203" o:spid="_x0000_s1553" type="#_x0000_t202" style="position:absolute;margin-left:512.65pt;margin-top:764.95pt;width:12pt;height:15.3pt;z-index:-25165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0/+gEAAOMDAAAOAAAAZHJzL2Uyb0RvYy54bWysU1FvEzEMfkfiP0R5p3ctY4JTr9PYGEIa&#10;MGnlB6RJrhdxFwc77V359TjptWPwhniJHNv5/H22s7wa+07sLZIDX8v5rJTCeg3G+W0tv63vXr2V&#10;gqLyRnXgbS0PluTV6uWL5RAqu4AWOmNRMIinagi1bGMMVVGQbm2vaAbBeg42gL2KfMVtYVANjN53&#10;xaIsL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jDxS8XuXS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ENU0/+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C51C282" w14:textId="77777777" w:rsidR="00A204AB" w:rsidRDefault="00A204AB"/>
            </w:txbxContent>
          </v:textbox>
          <w10:wrap anchorx="page" anchory="page"/>
        </v:shape>
      </w:pict>
    </w:r>
    <w:r>
      <w:rPr>
        <w:noProof/>
      </w:rPr>
      <w:pict w14:anchorId="49D1F14D">
        <v:shape id="Zone de texte 6202" o:spid="_x0000_s1552" type="#_x0000_t202" style="position:absolute;margin-left:512.65pt;margin-top:764.95pt;width:12pt;height:15.3pt;z-index:-2516576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dq+gEAAOMDAAAOAAAAZHJzL2Uyb0RvYy54bWysU1FvEzEMfkfiP0R5p3ctY4JTr9PYGEIa&#10;MGnlB6RJrhdxFwc77V359TjptWPwhniJHNv5/H22s7wa+07sLZIDX8v5rJTCeg3G+W0tv63vXr2V&#10;gqLyRnXgbS0PluTV6uWL5RAqu4AWOmNRMIinagi1bGMMVVGQbm2vaAbBeg42gL2KfMVtYVANjN53&#10;xaIsL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jDxS8XWVy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3x+dq+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5F843D1A" w14:textId="77777777" w:rsidR="00A204AB" w:rsidRDefault="00A204AB"/>
            </w:txbxContent>
          </v:textbox>
          <w10:wrap anchorx="page" anchory="page"/>
        </v:shape>
      </w:pict>
    </w:r>
    <w:r>
      <w:rPr>
        <w:noProof/>
      </w:rPr>
      <w:pict w14:anchorId="21AA7BDB">
        <v:shape id="Zone de texte 6201" o:spid="_x0000_s1551" type="#_x0000_t202" style="position:absolute;margin-left:71.3pt;margin-top:706.9pt;width:7.9pt;height:49.5pt;z-index:-2516577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CADDDCC" w14:textId="77777777" w:rsidR="00A204AB" w:rsidRDefault="00A204AB">
                <w:pPr>
                  <w:spacing w:before="4"/>
                  <w:ind w:left="20"/>
                  <w:rPr>
                    <w:i/>
                    <w:sz w:val="26"/>
                  </w:rPr>
                </w:pPr>
              </w:p>
            </w:txbxContent>
          </v:textbox>
          <w10:wrap anchorx="page" anchory="page"/>
        </v:shape>
      </w:pict>
    </w:r>
    <w:r>
      <w:rPr>
        <w:noProof/>
      </w:rPr>
      <w:pict w14:anchorId="5C332E52">
        <v:shape id="Zone de texte 6200" o:spid="_x0000_s1550" type="#_x0000_t202" style="position:absolute;margin-left:512.65pt;margin-top:764.95pt;width:12pt;height:15.3pt;z-index:-2516576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DB16FA4" w14:textId="77777777" w:rsidR="00A204AB" w:rsidRDefault="00A204AB">
                <w:pPr>
                  <w:spacing w:before="4"/>
                  <w:ind w:left="20"/>
                  <w:rPr>
                    <w:i/>
                    <w:sz w:val="26"/>
                  </w:rPr>
                </w:pPr>
              </w:p>
            </w:txbxContent>
          </v:textbox>
          <w10:wrap anchorx="page" anchory="page"/>
        </v:shape>
      </w:pict>
    </w:r>
    <w:r>
      <w:rPr>
        <w:noProof/>
      </w:rPr>
      <w:pict w14:anchorId="57763821">
        <v:shape id="Zone de texte 6199" o:spid="_x0000_s1549" type="#_x0000_t202" style="position:absolute;margin-left:71.3pt;margin-top:706.9pt;width:7.9pt;height:49.5pt;z-index:-2516577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EAAOMDAAAOAAAAZHJzL2Uyb0RvYy54bWysU8Fu2zAMvQ/YPwi6L3bTLSi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l2abqaK02OPFD4a6EU0&#10;SomsKYGrwwOFSEYVp5RYy8G97bq0IJ174eDE6EnkI9+JeRh3o7AVE1kt30ZxUc4OqiMLQuCCzI1/&#10;Chst4E8pBt66UtKPvUIjRffJcefiip4MPBm7k6Gc5qelDFJM5m2YVnnv0TYtI0/zc3DDjattEvXM&#10;YmbMm5S0zl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p/7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F622887" w14:textId="77777777" w:rsidR="00A204AB" w:rsidRDefault="00A204AB"/>
            </w:txbxContent>
          </v:textbox>
          <w10:wrap anchorx="page" anchory="page"/>
        </v:shape>
      </w:pict>
    </w:r>
    <w:r>
      <w:rPr>
        <w:noProof/>
      </w:rPr>
      <w:pict w14:anchorId="2A8C5A4B">
        <v:shape id="Zone de texte 6198" o:spid="_x0000_s1548" type="#_x0000_t202" style="position:absolute;margin-left:71.3pt;margin-top:706.9pt;width:7.9pt;height:49.5pt;z-index:-2516577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mNRe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97CEC3C" w14:textId="77777777" w:rsidR="00625A80" w:rsidRDefault="00625A80">
                <w:pPr>
                  <w:spacing w:before="10"/>
                  <w:ind w:left="60"/>
                  <w:rPr>
                    <w:rFonts w:ascii="Times New Roman"/>
                    <w:sz w:val="24"/>
                  </w:rPr>
                </w:pPr>
              </w:p>
            </w:txbxContent>
          </v:textbox>
          <w10:wrap anchorx="page" anchory="page"/>
        </v:shape>
      </w:pict>
    </w:r>
    <w:r>
      <w:rPr>
        <w:noProof/>
      </w:rPr>
      <w:pict w14:anchorId="121BEEFF">
        <v:shape id="Zone de texte 6197" o:spid="_x0000_s1547" type="#_x0000_t202" style="position:absolute;margin-left:71.3pt;margin-top:706.9pt;width:7.9pt;height:49.5pt;z-index:-2516577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77F938A" w14:textId="77777777" w:rsidR="00625A80" w:rsidRDefault="00625A80">
                <w:pPr>
                  <w:spacing w:before="10"/>
                  <w:ind w:left="60"/>
                  <w:rPr>
                    <w:rFonts w:ascii="Times New Roman"/>
                    <w:sz w:val="24"/>
                  </w:rPr>
                </w:pPr>
              </w:p>
            </w:txbxContent>
          </v:textbox>
          <w10:wrap anchorx="page" anchory="page"/>
        </v:shape>
      </w:pict>
    </w:r>
    <w:r>
      <w:rPr>
        <w:noProof/>
      </w:rPr>
      <w:pict w14:anchorId="55691ADD">
        <v:shape id="Zone de texte 6196" o:spid="_x0000_s1546" type="#_x0000_t202" style="position:absolute;margin-left:512.65pt;margin-top:764.95pt;width:12pt;height:15.3pt;z-index:-2516577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zuaE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D531535" w14:textId="77777777" w:rsidR="00625A80" w:rsidRDefault="00625A80"/>
            </w:txbxContent>
          </v:textbox>
          <w10:wrap anchorx="page" anchory="page"/>
        </v:shape>
      </w:pict>
    </w:r>
    <w:r>
      <w:rPr>
        <w:noProof/>
      </w:rPr>
      <w:pict w14:anchorId="7A070ACB">
        <v:shape id="Zone de texte 6195" o:spid="_x0000_s1545" type="#_x0000_t202" style="position:absolute;margin-left:71.3pt;margin-top:706.9pt;width:7.9pt;height:49.5pt;z-index:-251657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Hy+QEAAOM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TISrR3FRTgX1kQUhcEHmxj+F&#10;jRbwlxQDb10p6edeoZGi++y4c3FFZwNno5oN5TQ/LWWQYjJvw7TKe4921zLyND8HN9y4xiZRzyxO&#10;jHmTktbT1sdVfXlPWc9/c/M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BcLPHy+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6814F8A6" w14:textId="77777777" w:rsidR="00A204AB" w:rsidRDefault="00A204AB"/>
            </w:txbxContent>
          </v:textbox>
          <w10:wrap anchorx="page" anchory="page"/>
        </v:shape>
      </w:pict>
    </w:r>
    <w:r>
      <w:rPr>
        <w:noProof/>
      </w:rPr>
      <w:pict w14:anchorId="4EB1C4C0">
        <v:shape id="Zone de texte 6194" o:spid="_x0000_s1544" type="#_x0000_t202" style="position:absolute;margin-left:71.3pt;margin-top:706.9pt;width:7.9pt;height:49.5pt;z-index:-2516577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lun+wEAAOM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A1E1kt30VxUU4F9YEFIXBB5sY/&#10;hY0O8KcUI29dKenHTqGRov/kuHNxRU8GnozqZCin+WkpgxSzeRvmVd55tG3HyPP8HNxw4xqbRD2z&#10;ODLmTUpaj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eW6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DEDAF0C" w14:textId="77777777" w:rsidR="00A204AB" w:rsidRDefault="00A204AB"/>
            </w:txbxContent>
          </v:textbox>
          <w10:wrap anchorx="page" anchory="page"/>
        </v:shape>
      </w:pict>
    </w:r>
    <w:r>
      <w:rPr>
        <w:noProof/>
      </w:rPr>
      <w:pict w14:anchorId="64851948">
        <v:shape id="Zone de texte 6193" o:spid="_x0000_s1543" type="#_x0000_t202" style="position:absolute;margin-left:512.65pt;margin-top:764.95pt;width:12pt;height:15.3pt;z-index:-2516577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2A1E9A1" w14:textId="77777777" w:rsidR="00A204AB" w:rsidRDefault="00A204AB"/>
            </w:txbxContent>
          </v:textbox>
          <w10:wrap anchorx="page" anchory="page"/>
        </v:shape>
      </w:pict>
    </w:r>
    <w:r>
      <w:rPr>
        <w:noProof/>
      </w:rPr>
      <w:pict w14:anchorId="6E9BE8D2">
        <v:shape id="Zone de texte 6192" o:spid="_x0000_s1542" type="#_x0000_t202" style="position:absolute;margin-left:71.3pt;margin-top:706.9pt;width:7.9pt;height:49.5pt;z-index:-2516577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EB7A560" w14:textId="77777777" w:rsidR="00A204AB" w:rsidRDefault="00A204AB">
                <w:pPr>
                  <w:spacing w:before="10"/>
                  <w:ind w:left="60"/>
                  <w:rPr>
                    <w:rFonts w:ascii="Times New Roman"/>
                    <w:sz w:val="24"/>
                  </w:rPr>
                </w:pPr>
              </w:p>
            </w:txbxContent>
          </v:textbox>
          <w10:wrap anchorx="page" anchory="page"/>
        </v:shape>
      </w:pict>
    </w:r>
    <w:r>
      <w:rPr>
        <w:noProof/>
      </w:rPr>
      <w:pict w14:anchorId="21AE071E">
        <v:shape id="Zone de texte 6191" o:spid="_x0000_s1541" type="#_x0000_t202" style="position:absolute;margin-left:512.65pt;margin-top:764.95pt;width:12pt;height:15.3pt;z-index:-2516577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CE57243" w14:textId="77777777" w:rsidR="00A204AB" w:rsidRDefault="00A204AB">
                <w:pPr>
                  <w:spacing w:before="10"/>
                  <w:ind w:left="60"/>
                  <w:rPr>
                    <w:rFonts w:ascii="Times New Roman"/>
                    <w:sz w:val="24"/>
                  </w:rPr>
                </w:pPr>
              </w:p>
            </w:txbxContent>
          </v:textbox>
          <w10:wrap anchorx="page" anchory="page"/>
        </v:shape>
      </w:pict>
    </w:r>
    <w:r>
      <w:rPr>
        <w:noProof/>
      </w:rPr>
      <w:pict w14:anchorId="5DB10BB6">
        <v:shape id="Zone de texte 6190" o:spid="_x0000_s1540" type="#_x0000_t202" style="position:absolute;margin-left:512.65pt;margin-top:764.95pt;width:12pt;height:15.3pt;z-index:-2516577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Vqj5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2612E63" w14:textId="77777777" w:rsidR="00A204AB" w:rsidRDefault="00A204AB">
                <w:pPr>
                  <w:spacing w:before="10"/>
                  <w:ind w:left="60"/>
                  <w:rPr>
                    <w:rFonts w:ascii="Times New Roman"/>
                    <w:sz w:val="24"/>
                  </w:rPr>
                </w:pPr>
              </w:p>
            </w:txbxContent>
          </v:textbox>
          <w10:wrap anchorx="page" anchory="page"/>
        </v:shape>
      </w:pict>
    </w:r>
    <w:r>
      <w:rPr>
        <w:noProof/>
      </w:rPr>
      <w:pict w14:anchorId="1F98A1DE">
        <v:shape id="Zone de texte 6189" o:spid="_x0000_s1539" type="#_x0000_t202" style="position:absolute;margin-left:512.65pt;margin-top:764.95pt;width:12pt;height:15.3pt;z-index:-2516577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3FE0FD0" w14:textId="77777777" w:rsidR="00A204AB" w:rsidRDefault="00A204AB">
                <w:pPr>
                  <w:spacing w:before="10"/>
                  <w:ind w:left="60"/>
                  <w:rPr>
                    <w:rFonts w:ascii="Times New Roman"/>
                    <w:sz w:val="24"/>
                  </w:rPr>
                </w:pPr>
              </w:p>
            </w:txbxContent>
          </v:textbox>
          <w10:wrap anchorx="page" anchory="page"/>
        </v:shape>
      </w:pict>
    </w:r>
    <w:r>
      <w:rPr>
        <w:noProof/>
      </w:rPr>
      <w:pict w14:anchorId="57A6BEC9">
        <v:shape id="Zone de texte 6188" o:spid="_x0000_s1538" type="#_x0000_t202" style="position:absolute;margin-left:71.3pt;margin-top:706.9pt;width:7.9pt;height:49.5pt;z-index:-2516577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3FeL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FD50A5E" w14:textId="77777777" w:rsidR="00625A80" w:rsidRDefault="00625A80">
                <w:pPr>
                  <w:spacing w:before="10"/>
                  <w:ind w:left="60"/>
                  <w:rPr>
                    <w:rFonts w:ascii="Times New Roman"/>
                    <w:sz w:val="24"/>
                  </w:rPr>
                </w:pPr>
              </w:p>
            </w:txbxContent>
          </v:textbox>
          <w10:wrap anchorx="page" anchory="page"/>
        </v:shape>
      </w:pict>
    </w:r>
    <w:r>
      <w:rPr>
        <w:noProof/>
      </w:rPr>
      <w:pict w14:anchorId="7E30E4DD">
        <v:shape id="Zone de texte 6187" o:spid="_x0000_s1537" type="#_x0000_t202" style="position:absolute;margin-left:71.3pt;margin-top:706.9pt;width:7.9pt;height:49.5pt;z-index:-2516577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jSh0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22C0815" w14:textId="77777777" w:rsidR="00A204AB" w:rsidRDefault="00A204AB">
                <w:pPr>
                  <w:spacing w:before="4"/>
                  <w:ind w:left="20"/>
                  <w:rPr>
                    <w:i/>
                    <w:sz w:val="26"/>
                  </w:rPr>
                </w:pPr>
              </w:p>
            </w:txbxContent>
          </v:textbox>
          <w10:wrap anchorx="page" anchory="page"/>
        </v:shape>
      </w:pict>
    </w:r>
    <w:r>
      <w:rPr>
        <w:noProof/>
      </w:rPr>
      <w:pict w14:anchorId="10FDED46">
        <v:shape id="Zone de texte 6186" o:spid="_x0000_s1536" type="#_x0000_t202" style="position:absolute;margin-left:512.65pt;margin-top:764.95pt;width:12pt;height:15.3pt;z-index:-25165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imVR7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54F5A2A" w14:textId="77777777" w:rsidR="00A204AB" w:rsidRDefault="00A204AB">
                <w:pPr>
                  <w:spacing w:before="4"/>
                  <w:ind w:left="20"/>
                  <w:rPr>
                    <w:i/>
                    <w:sz w:val="26"/>
                  </w:rPr>
                </w:pPr>
              </w:p>
            </w:txbxContent>
          </v:textbox>
          <w10:wrap anchorx="page" anchory="page"/>
        </v:shape>
      </w:pict>
    </w:r>
    <w:r>
      <w:rPr>
        <w:noProof/>
      </w:rPr>
      <w:pict w14:anchorId="0CBEACFF">
        <v:shape id="Zone de texte 6185" o:spid="_x0000_s1535" type="#_x0000_t202" style="position:absolute;margin-left:71.3pt;margin-top:706.9pt;width:7.9pt;height:49.5pt;z-index:-2516577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Myg+wEAAOM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KiSwXqyguytlBdWRBCFyQufFP&#10;YaMF/CXFwFtXSvq5V2ik6D477lxc0bOBZ2N3NpTT/LSUQYrJvA3TKu892qZl5Gl+Dm64cbV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hkzK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578686B" w14:textId="77777777" w:rsidR="00A204AB" w:rsidRDefault="00A204AB">
                <w:pPr>
                  <w:spacing w:before="4"/>
                  <w:ind w:left="20"/>
                  <w:rPr>
                    <w:i/>
                    <w:sz w:val="26"/>
                  </w:rPr>
                </w:pPr>
              </w:p>
            </w:txbxContent>
          </v:textbox>
          <w10:wrap anchorx="page" anchory="page"/>
        </v:shape>
      </w:pict>
    </w:r>
    <w:r>
      <w:rPr>
        <w:noProof/>
      </w:rPr>
      <w:pict w14:anchorId="2EDD9179">
        <v:shape id="Zone de texte 6184" o:spid="_x0000_s1534" type="#_x0000_t202" style="position:absolute;margin-left:512.65pt;margin-top:764.95pt;width:12pt;height:15.3pt;z-index:-2516577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GgQHvj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98A734A" w14:textId="77777777" w:rsidR="00A204AB" w:rsidRDefault="00A204AB">
                <w:pPr>
                  <w:spacing w:before="4"/>
                  <w:ind w:left="20"/>
                  <w:rPr>
                    <w:i/>
                    <w:sz w:val="26"/>
                  </w:rPr>
                </w:pPr>
              </w:p>
            </w:txbxContent>
          </v:textbox>
          <w10:wrap anchorx="page" anchory="page"/>
        </v:shape>
      </w:pict>
    </w:r>
    <w:r>
      <w:rPr>
        <w:noProof/>
      </w:rPr>
      <w:pict w14:anchorId="62E4A470">
        <v:shape id="Zone de texte 6183" o:spid="_x0000_s1533" type="#_x0000_t202" style="position:absolute;margin-left:512.65pt;margin-top:764.95pt;width:12pt;height:15.3pt;z-index:-2516577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dgbMI+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740B59B" w14:textId="77777777" w:rsidR="00A204AB" w:rsidRDefault="00A204AB"/>
            </w:txbxContent>
          </v:textbox>
          <w10:wrap anchorx="page" anchory="page"/>
        </v:shape>
      </w:pict>
    </w:r>
    <w:r>
      <w:rPr>
        <w:noProof/>
      </w:rPr>
      <w:pict w14:anchorId="3257AD45">
        <v:shape id="Zone de texte 6182" o:spid="_x0000_s1532" type="#_x0000_t202" style="position:absolute;margin-left:512.65pt;margin-top:764.95pt;width:12pt;height:15.3pt;z-index:-2516577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ucxld+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8442DA3" w14:textId="77777777" w:rsidR="00A204AB" w:rsidRDefault="00A204AB">
                <w:pPr>
                  <w:spacing w:before="10"/>
                  <w:ind w:left="60"/>
                  <w:rPr>
                    <w:rFonts w:ascii="Times New Roman"/>
                    <w:sz w:val="24"/>
                  </w:rPr>
                </w:pPr>
              </w:p>
            </w:txbxContent>
          </v:textbox>
          <w10:wrap anchorx="page" anchory="page"/>
        </v:shape>
      </w:pict>
    </w:r>
    <w:r>
      <w:rPr>
        <w:noProof/>
      </w:rPr>
      <w:pict w14:anchorId="175CAA6A">
        <v:shape id="Zone de texte 6181" o:spid="_x0000_s1531" type="#_x0000_t202" style="position:absolute;margin-left:512.65pt;margin-top:764.95pt;width:12pt;height:15.3pt;z-index:-2516577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84901B7" w14:textId="77777777" w:rsidR="00A204AB" w:rsidRDefault="00A204AB"/>
            </w:txbxContent>
          </v:textbox>
          <w10:wrap anchorx="page" anchory="page"/>
        </v:shape>
      </w:pict>
    </w:r>
    <w:r>
      <w:rPr>
        <w:noProof/>
      </w:rPr>
      <w:pict w14:anchorId="561F24F3">
        <v:shape id="Zone de texte 6180" o:spid="_x0000_s1530" type="#_x0000_t202" style="position:absolute;margin-left:512.65pt;margin-top:764.95pt;width:12pt;height:15.3pt;z-index:-251657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4F7596C" w14:textId="77777777" w:rsidR="00625A80" w:rsidRDefault="00625A80">
                <w:pPr>
                  <w:spacing w:before="10"/>
                  <w:ind w:left="60"/>
                  <w:rPr>
                    <w:rFonts w:ascii="Times New Roman"/>
                    <w:sz w:val="24"/>
                  </w:rPr>
                </w:pPr>
              </w:p>
            </w:txbxContent>
          </v:textbox>
          <w10:wrap anchorx="page" anchory="page"/>
        </v:shape>
      </w:pict>
    </w:r>
    <w:r>
      <w:rPr>
        <w:noProof/>
      </w:rPr>
      <w:pict w14:anchorId="5D73F4C5">
        <v:shape id="Zone de texte 6179" o:spid="_x0000_s1529" type="#_x0000_t202" style="position:absolute;margin-left:512.65pt;margin-top:764.95pt;width:12pt;height:15.3pt;z-index:-2516577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75A82FC" w14:textId="77777777" w:rsidR="00625A80" w:rsidRDefault="00625A80"/>
            </w:txbxContent>
          </v:textbox>
          <w10:wrap anchorx="page" anchory="page"/>
        </v:shape>
      </w:pict>
    </w:r>
    <w:r>
      <w:rPr>
        <w:noProof/>
      </w:rPr>
      <w:pict w14:anchorId="4C0CC254">
        <v:shape id="_x0000_s1528" type="#_x0000_t202" alt="" style="position:absolute;margin-left:71.3pt;margin-top:706.9pt;width:7.9pt;height:49.5pt;z-index:-25165772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28" inset="0,0,0,0">
            <w:txbxContent>
              <w:p w14:paraId="3800F9F4" w14:textId="77777777" w:rsidR="00A204AB" w:rsidRDefault="00A204AB">
                <w:pPr>
                  <w:spacing w:before="10"/>
                  <w:ind w:left="60"/>
                  <w:rPr>
                    <w:rFonts w:ascii="Times New Roman"/>
                    <w:sz w:val="24"/>
                  </w:rPr>
                </w:pPr>
              </w:p>
            </w:txbxContent>
          </v:textbox>
          <w10:wrap anchorx="page" anchory="page"/>
        </v:shape>
      </w:pict>
    </w:r>
    <w:r>
      <w:rPr>
        <w:noProof/>
      </w:rPr>
      <w:pict w14:anchorId="7E9AC315">
        <v:shape id="Zone de texte 6177" o:spid="_x0000_s1527" type="#_x0000_t202" style="position:absolute;margin-left:512.65pt;margin-top:764.95pt;width:12pt;height:15.3pt;z-index:-2516577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D321FFD" w14:textId="77777777" w:rsidR="00A204AB" w:rsidRDefault="00A204AB"/>
            </w:txbxContent>
          </v:textbox>
          <w10:wrap anchorx="page" anchory="page"/>
        </v:shape>
      </w:pict>
    </w:r>
    <w:r>
      <w:rPr>
        <w:noProof/>
      </w:rPr>
      <w:pict w14:anchorId="297039FA">
        <v:shape id="Zone de texte 6176" o:spid="_x0000_s1526" type="#_x0000_t202" style="position:absolute;margin-left:512.65pt;margin-top:764.95pt;width:12pt;height:15.3pt;z-index:-2516577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D1226D2" w14:textId="77777777" w:rsidR="00A204AB" w:rsidRDefault="00A204AB"/>
            </w:txbxContent>
          </v:textbox>
          <w10:wrap anchorx="page" anchory="page"/>
        </v:shape>
      </w:pict>
    </w:r>
    <w:r>
      <w:rPr>
        <w:noProof/>
      </w:rPr>
      <w:pict w14:anchorId="71185D35">
        <v:shape id="Zone de texte 6175" o:spid="_x0000_s1525" type="#_x0000_t202" style="position:absolute;margin-left:512.65pt;margin-top:764.95pt;width:12pt;height:15.3pt;z-index:-25165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F36371D" w14:textId="77777777" w:rsidR="00A204AB" w:rsidRDefault="00A204AB">
                <w:pPr>
                  <w:spacing w:before="10"/>
                  <w:ind w:left="60"/>
                  <w:rPr>
                    <w:rFonts w:ascii="Times New Roman"/>
                    <w:sz w:val="24"/>
                  </w:rPr>
                </w:pPr>
              </w:p>
            </w:txbxContent>
          </v:textbox>
          <w10:wrap anchorx="page" anchory="page"/>
        </v:shape>
      </w:pict>
    </w:r>
    <w:r>
      <w:rPr>
        <w:noProof/>
      </w:rPr>
      <w:pict w14:anchorId="3A2198A8">
        <v:shape id="_x0000_s1524" type="#_x0000_t202" alt="" style="position:absolute;margin-left:512.65pt;margin-top:764.95pt;width:12pt;height:15.3pt;z-index:-25165774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24" inset="0,0,0,0">
            <w:txbxContent>
              <w:p w14:paraId="65B8BFB5" w14:textId="77777777" w:rsidR="00A204AB" w:rsidRDefault="00A204AB">
                <w:pPr>
                  <w:spacing w:before="10"/>
                  <w:ind w:left="60"/>
                  <w:rPr>
                    <w:rFonts w:ascii="Times New Roman"/>
                    <w:sz w:val="24"/>
                  </w:rPr>
                </w:pPr>
              </w:p>
            </w:txbxContent>
          </v:textbox>
          <w10:wrap anchorx="page" anchory="page"/>
        </v:shape>
      </w:pict>
    </w:r>
    <w:r>
      <w:rPr>
        <w:noProof/>
      </w:rPr>
      <w:pict w14:anchorId="036D3D63">
        <v:shape id="Zone de texte 6173" o:spid="_x0000_s1523" type="#_x0000_t202" style="position:absolute;margin-left:71.3pt;margin-top:706.9pt;width:7.9pt;height:49.5pt;z-index:-2516577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" filled="f" stroked="f">
          <o:lock v:ext="edit" aspectratio="t" verticies="t" text="t" shapetype="t"/>
          <v:textbox inset="0,0,0,0">
            <w:txbxContent>
              <w:p w14:paraId="2B9CD09E" w14:textId="77777777" w:rsidR="00A204AB" w:rsidRDefault="00A204AB">
                <w:pPr>
                  <w:spacing w:before="10"/>
                  <w:ind w:left="60"/>
                  <w:rPr>
                    <w:rFonts w:ascii="Times New Roman"/>
                    <w:sz w:val="24"/>
                  </w:rPr>
                </w:pPr>
              </w:p>
            </w:txbxContent>
          </v:textbox>
          <w10:wrap anchorx="page" anchory="page"/>
        </v:shape>
      </w:pict>
    </w:r>
    <w:r>
      <w:rPr>
        <w:noProof/>
      </w:rPr>
      <w:pict w14:anchorId="1275A2FB">
        <v:shape id="Zone de texte 6172" o:spid="_x0000_s1522" type="#_x0000_t202" style="position:absolute;margin-left:512.65pt;margin-top:764.95pt;width:12pt;height:15.3pt;z-index:-2516577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502051A" w14:textId="77777777" w:rsidR="0022088C" w:rsidRDefault="0022088C">
                <w:pPr>
                  <w:spacing w:before="10"/>
                  <w:ind w:left="60"/>
                  <w:rPr>
                    <w:rFonts w:ascii="Times New Roman"/>
                    <w:sz w:val="24"/>
                  </w:rPr>
                </w:pPr>
              </w:p>
            </w:txbxContent>
          </v:textbox>
          <w10:wrap anchorx="page" anchory="page"/>
        </v:shape>
      </w:pict>
    </w:r>
    <w:r>
      <w:rPr>
        <w:noProof/>
      </w:rPr>
      <w:pict w14:anchorId="3527D5FE">
        <v:shape id="Zone de texte 6171" o:spid="_x0000_s1521" type="#_x0000_t202" style="position:absolute;margin-left:71.3pt;margin-top:706.9pt;width:7.9pt;height:49.5pt;z-index:-2516577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yqo/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CFB09A1" w14:textId="77777777" w:rsidR="00A204AB" w:rsidRDefault="00A204AB">
                <w:pPr>
                  <w:spacing w:before="10"/>
                  <w:ind w:left="60"/>
                  <w:rPr>
                    <w:rFonts w:ascii="Times New Roman"/>
                    <w:sz w:val="24"/>
                  </w:rPr>
                </w:pPr>
              </w:p>
            </w:txbxContent>
          </v:textbox>
          <w10:wrap anchorx="page" anchory="page"/>
        </v:shape>
      </w:pict>
    </w:r>
    <w:r>
      <w:rPr>
        <w:noProof/>
      </w:rPr>
      <w:pict w14:anchorId="08B19CE2">
        <v:shape id="Zone de texte 6170" o:spid="_x0000_s1520" type="#_x0000_t202" style="position:absolute;margin-left:71.3pt;margin-top:706.9pt;width:7.9pt;height:49.5pt;z-index:-2516577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9YCa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98066BF" w14:textId="77777777" w:rsidR="00A204AB" w:rsidRDefault="00A204AB">
                <w:pPr>
                  <w:spacing w:before="10"/>
                  <w:ind w:left="60"/>
                  <w:rPr>
                    <w:rFonts w:ascii="Times New Roman"/>
                    <w:sz w:val="24"/>
                  </w:rPr>
                </w:pPr>
              </w:p>
            </w:txbxContent>
          </v:textbox>
          <w10:wrap anchorx="page" anchory="page"/>
        </v:shape>
      </w:pict>
    </w:r>
    <w:r>
      <w:rPr>
        <w:noProof/>
      </w:rPr>
      <w:pict w14:anchorId="098080A9">
        <v:shape id="Zone de texte 6169" o:spid="_x0000_s1519" type="#_x0000_t202" style="position:absolute;margin-left:512.65pt;margin-top:764.95pt;width:12pt;height:15.3pt;z-index:-2516577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D1CF29" w14:textId="77777777" w:rsidR="00A204AB" w:rsidRDefault="00A204AB">
                <w:pPr>
                  <w:spacing w:line="316" w:lineRule="exact"/>
                  <w:ind w:left="20"/>
                  <w:rPr>
                    <w:i/>
                    <w:sz w:val="26"/>
                  </w:rPr>
                </w:pPr>
              </w:p>
            </w:txbxContent>
          </v:textbox>
          <w10:wrap anchorx="page" anchory="page"/>
        </v:shape>
      </w:pict>
    </w:r>
    <w:r>
      <w:rPr>
        <w:noProof/>
      </w:rPr>
      <w:pict w14:anchorId="5DB1897E">
        <v:shape id="Zone de texte 6168" o:spid="_x0000_s1518" type="#_x0000_t202" style="position:absolute;margin-left:71.3pt;margin-top:706.9pt;width:7.9pt;height:49.5pt;z-index:-2516577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Rxho/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EE78CFD" w14:textId="77777777" w:rsidR="00A204AB" w:rsidRDefault="00A204AB">
                <w:pPr>
                  <w:spacing w:before="10"/>
                  <w:ind w:left="60"/>
                  <w:rPr>
                    <w:rFonts w:ascii="Times New Roman"/>
                    <w:sz w:val="24"/>
                  </w:rPr>
                </w:pPr>
              </w:p>
            </w:txbxContent>
          </v:textbox>
          <w10:wrap anchorx="page" anchory="page"/>
        </v:shape>
      </w:pict>
    </w:r>
    <w:r>
      <w:rPr>
        <w:noProof/>
      </w:rPr>
      <w:pict w14:anchorId="52941CEF">
        <v:shape id="_x0000_s1517" type="#_x0000_t202" alt="" style="position:absolute;margin-left:512.65pt;margin-top:764.95pt;width:12pt;height:15.3pt;z-index:-25165774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17" inset="0,0,0,0">
            <w:txbxContent>
              <w:p w14:paraId="04E5254E" w14:textId="77777777" w:rsidR="00A204AB" w:rsidRDefault="00A204AB">
                <w:pPr>
                  <w:spacing w:before="10"/>
                  <w:ind w:left="60"/>
                  <w:rPr>
                    <w:rFonts w:ascii="Times New Roman"/>
                    <w:sz w:val="24"/>
                  </w:rPr>
                </w:pPr>
              </w:p>
            </w:txbxContent>
          </v:textbox>
          <w10:wrap anchorx="page" anchory="page"/>
        </v:shape>
      </w:pict>
    </w:r>
    <w:r>
      <w:rPr>
        <w:noProof/>
      </w:rPr>
      <w:pict w14:anchorId="5B638569">
        <v:shape id="Zone de texte 6166" o:spid="_x0000_s1516" type="#_x0000_t202" style="position:absolute;margin-left:71.3pt;margin-top:706.9pt;width:7.9pt;height:49.5pt;z-index:-2516577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Mk+wEAAOMDAAAOAAAAZHJzL2Uyb0RvYy54bWysU8Fu2zAMvQ/YPwi6L3ZTNCu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BYXH6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KU0y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D3570AE" w14:textId="77777777" w:rsidR="00A204AB" w:rsidRDefault="00A204AB">
                <w:pPr>
                  <w:spacing w:before="4"/>
                  <w:ind w:left="20"/>
                  <w:rPr>
                    <w:i/>
                    <w:sz w:val="26"/>
                  </w:rPr>
                </w:pPr>
              </w:p>
            </w:txbxContent>
          </v:textbox>
          <w10:wrap anchorx="page" anchory="page"/>
        </v:shape>
      </w:pict>
    </w:r>
    <w:r>
      <w:rPr>
        <w:noProof/>
      </w:rPr>
      <w:pict w14:anchorId="2DBE4D4E">
        <v:shape id="Zone de texte 6165" o:spid="_x0000_s1515" type="#_x0000_t202" style="position:absolute;margin-left:512.65pt;margin-top:764.95pt;width:12pt;height:15.3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JWSp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1A9C766" w14:textId="77777777" w:rsidR="00A204AB" w:rsidRDefault="00A204AB">
                <w:pPr>
                  <w:spacing w:before="10"/>
                  <w:ind w:left="60"/>
                  <w:rPr>
                    <w:rFonts w:ascii="Times New Roman"/>
                    <w:sz w:val="24"/>
                  </w:rPr>
                </w:pPr>
              </w:p>
            </w:txbxContent>
          </v:textbox>
          <w10:wrap anchorx="page" anchory="page"/>
        </v:shape>
      </w:pict>
    </w:r>
    <w:r>
      <w:rPr>
        <w:noProof/>
      </w:rPr>
      <w:pict w14:anchorId="23EA0C39">
        <v:shape id="Zone de texte 6164" o:spid="_x0000_s1514" type="#_x0000_t202" style="position:absolute;margin-left:71.3pt;margin-top:706.9pt;width:7.9pt;height:49.5pt;z-index:-2516577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jC+wEAAOMDAAAOAAAAZHJzL2Uyb0RvYy54bWysU8Fu2zAMvQ/YPwi6L3ZTNO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BYXH6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IimM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68009ED" w14:textId="77777777" w:rsidR="00A204AB" w:rsidRDefault="00A204AB">
                <w:pPr>
                  <w:spacing w:before="4"/>
                  <w:ind w:left="20"/>
                  <w:rPr>
                    <w:i/>
                    <w:sz w:val="26"/>
                  </w:rPr>
                </w:pPr>
              </w:p>
            </w:txbxContent>
          </v:textbox>
          <w10:wrap anchorx="page" anchory="page"/>
        </v:shape>
      </w:pict>
    </w:r>
    <w:r>
      <w:rPr>
        <w:noProof/>
      </w:rPr>
      <w:pict w14:anchorId="23E262B0">
        <v:shape id="Zone de texte 6163" o:spid="_x0000_s1513" type="#_x0000_t202" style="position:absolute;margin-left:71.3pt;margin-top:706.9pt;width:7.9pt;height:49.5pt;z-index:-2516577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B64AD66" w14:textId="77777777" w:rsidR="00A204AB" w:rsidRDefault="00A204AB"/>
            </w:txbxContent>
          </v:textbox>
          <w10:wrap anchorx="page" anchory="page"/>
        </v:shape>
      </w:pict>
    </w:r>
    <w:r>
      <w:rPr>
        <w:noProof/>
      </w:rPr>
      <w:pict w14:anchorId="6A64FE63">
        <v:shape id="Zone de texte 6162" o:spid="_x0000_s1512" type="#_x0000_t202" style="position:absolute;margin-left:512.65pt;margin-top:764.95pt;width:12pt;height:15.3pt;z-index:-2516577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m4mP5+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1ADB32C" w14:textId="77777777" w:rsidR="00625A80" w:rsidRDefault="00625A80">
                <w:pPr>
                  <w:spacing w:before="10"/>
                  <w:ind w:left="60"/>
                  <w:rPr>
                    <w:rFonts w:ascii="Times New Roman"/>
                    <w:sz w:val="24"/>
                  </w:rPr>
                </w:pPr>
              </w:p>
            </w:txbxContent>
          </v:textbox>
          <w10:wrap anchorx="page" anchory="page"/>
        </v:shape>
      </w:pict>
    </w:r>
    <w:r>
      <w:rPr>
        <w:noProof/>
      </w:rPr>
      <w:pict w14:anchorId="33CD9E6D">
        <v:shape id="Zone de texte 6161" o:spid="_x0000_s1511" type="#_x0000_t202" style="position:absolute;margin-left:71.3pt;margin-top:706.9pt;width:7.9pt;height:49.5pt;z-index:-2516577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F0BDCF9" w14:textId="77777777" w:rsidR="00A204AB" w:rsidRDefault="00A204AB">
                <w:pPr>
                  <w:spacing w:before="4"/>
                  <w:ind w:left="20"/>
                  <w:rPr>
                    <w:i/>
                    <w:sz w:val="26"/>
                  </w:rPr>
                </w:pPr>
              </w:p>
            </w:txbxContent>
          </v:textbox>
          <w10:wrap anchorx="page" anchory="page"/>
        </v:shape>
      </w:pict>
    </w:r>
    <w:r>
      <w:rPr>
        <w:noProof/>
      </w:rPr>
      <w:pict w14:anchorId="13F6CA98">
        <v:shape id="_x0000_s1510" type="#_x0000_t202" alt="" style="position:absolute;margin-left:512.65pt;margin-top:764.95pt;width:12pt;height:15.3pt;z-index:-25165775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10" inset="0,0,0,0">
            <w:txbxContent>
              <w:p w14:paraId="749C3E29" w14:textId="77777777" w:rsidR="00A204AB" w:rsidRDefault="00A204AB">
                <w:pPr>
                  <w:spacing w:before="4"/>
                  <w:ind w:left="20"/>
                  <w:rPr>
                    <w:i/>
                    <w:sz w:val="26"/>
                  </w:rPr>
                </w:pPr>
              </w:p>
            </w:txbxContent>
          </v:textbox>
          <w10:wrap anchorx="page" anchory="page"/>
        </v:shape>
      </w:pict>
    </w:r>
    <w:r>
      <w:rPr>
        <w:noProof/>
      </w:rPr>
      <w:pict w14:anchorId="3C8DB174">
        <v:shape id="Zone de texte 6159" o:spid="_x0000_s1509" type="#_x0000_t202" style="position:absolute;margin-left:71.3pt;margin-top:706.9pt;width:7.9pt;height:49.5pt;z-index:-2516577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ss+wEAAOMDAAAOAAAAZHJzL2Uyb0RvYy54bWysU8Fu2zAMvQ/YPwi6L3bTLSi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l2abqaK02OPFD4a6EU0&#10;SomsKYGrwwOFSEYVp5RYy8G97bq0IJ174eDE6EnkI9+JeRh3o7AVE1mt3kZxUc4OqiMLQuCCzI1/&#10;Chst4E8pBt66UtKPvUIjRffJcefiip4MPBm7k6Gc5qelDFJM5m2YVnnv0TYtI0/zc3DDjattEvXM&#10;YmbMm5S0zl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taay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FC8517D" w14:textId="77777777" w:rsidR="00A204AB" w:rsidRDefault="00A204AB"/>
            </w:txbxContent>
          </v:textbox>
          <w10:wrap anchorx="page" anchory="page"/>
        </v:shape>
      </w:pict>
    </w:r>
    <w:r>
      <w:rPr>
        <w:noProof/>
      </w:rPr>
      <w:pict w14:anchorId="5396456A">
        <v:shape id="Zone de texte 6158" o:spid="_x0000_s1508" type="#_x0000_t202" style="position:absolute;margin-left:512.65pt;margin-top:764.95pt;width:12pt;height:15.3pt;z-index:-2516577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182E9F5" w14:textId="77777777" w:rsidR="00A204AB" w:rsidRDefault="00A204AB">
                <w:pPr>
                  <w:spacing w:before="4"/>
                  <w:ind w:left="20"/>
                  <w:rPr>
                    <w:i/>
                    <w:sz w:val="26"/>
                  </w:rPr>
                </w:pPr>
              </w:p>
            </w:txbxContent>
          </v:textbox>
          <w10:wrap anchorx="page" anchory="page"/>
        </v:shape>
      </w:pict>
    </w:r>
    <w:r>
      <w:rPr>
        <w:noProof/>
      </w:rPr>
      <w:pict w14:anchorId="2015E0A9">
        <v:shape id="Zone de texte 6157" o:spid="_x0000_s1507" type="#_x0000_t202" style="position:absolute;margin-left:71.3pt;margin-top:706.9pt;width:7.9pt;height:49.5pt;z-index:-2516577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7E41A8D" w14:textId="77777777" w:rsidR="00A204AB" w:rsidRDefault="00A204AB">
                <w:pPr>
                  <w:spacing w:before="4"/>
                  <w:ind w:left="20"/>
                  <w:rPr>
                    <w:i/>
                    <w:sz w:val="26"/>
                  </w:rPr>
                </w:pPr>
              </w:p>
            </w:txbxContent>
          </v:textbox>
          <w10:wrap anchorx="page" anchory="page"/>
        </v:shape>
      </w:pict>
    </w:r>
    <w:r>
      <w:rPr>
        <w:noProof/>
      </w:rPr>
      <w:pict w14:anchorId="13879331">
        <v:shape id="Zone de texte 6156" o:spid="_x0000_s1506" type="#_x0000_t202" style="position:absolute;margin-left:512.65pt;margin-top:764.95pt;width:12pt;height:15.3pt;z-index:-2516577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6962437" w14:textId="77777777" w:rsidR="00A204AB" w:rsidRDefault="00A204AB">
                <w:pPr>
                  <w:spacing w:before="4"/>
                  <w:ind w:left="20"/>
                  <w:rPr>
                    <w:i/>
                    <w:sz w:val="26"/>
                  </w:rPr>
                </w:pPr>
              </w:p>
            </w:txbxContent>
          </v:textbox>
          <w10:wrap anchorx="page" anchory="page"/>
        </v:shape>
      </w:pict>
    </w:r>
    <w:r>
      <w:rPr>
        <w:noProof/>
      </w:rPr>
      <w:pict w14:anchorId="4BBCE756">
        <v:shape id="Zone de texte 6155" o:spid="_x0000_s1505" type="#_x0000_t202" style="position:absolute;margin-left:71.3pt;margin-top:706.9pt;width:7.9pt;height:49.5pt;z-index:-2516577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0JdW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CCC60F3" w14:textId="77777777" w:rsidR="00A204AB" w:rsidRDefault="00A204AB">
                <w:pPr>
                  <w:spacing w:before="4"/>
                  <w:ind w:left="20"/>
                  <w:rPr>
                    <w:i/>
                    <w:sz w:val="26"/>
                  </w:rPr>
                </w:pPr>
              </w:p>
            </w:txbxContent>
          </v:textbox>
          <w10:wrap anchorx="page" anchory="page"/>
        </v:shape>
      </w:pict>
    </w:r>
    <w:r>
      <w:rPr>
        <w:noProof/>
      </w:rPr>
      <w:pict w14:anchorId="0813B2B2">
        <v:shape id="Zone de texte 6154" o:spid="_x0000_s1504" type="#_x0000_t202" style="position:absolute;margin-left:512.65pt;margin-top:764.95pt;width:12pt;height:15.3pt;z-index:-2516577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9C13616" w14:textId="77777777" w:rsidR="00625A80" w:rsidRDefault="00625A80"/>
            </w:txbxContent>
          </v:textbox>
          <w10:wrap anchorx="page" anchory="page"/>
        </v:shape>
      </w:pict>
    </w:r>
    <w:r>
      <w:rPr>
        <w:noProof/>
      </w:rPr>
      <w:pict w14:anchorId="6169C300">
        <v:shape id="Zone de texte 6153" o:spid="_x0000_s1503" type="#_x0000_t202" style="position:absolute;margin-left:71.3pt;margin-top:706.9pt;width:7.9pt;height:49.5pt;z-index:-2516577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E25598F" w14:textId="77777777" w:rsidR="00A204AB" w:rsidRDefault="00A204AB">
                <w:pPr>
                  <w:spacing w:before="4"/>
                  <w:ind w:left="20"/>
                  <w:rPr>
                    <w:i/>
                    <w:sz w:val="26"/>
                  </w:rPr>
                </w:pPr>
              </w:p>
            </w:txbxContent>
          </v:textbox>
          <w10:wrap anchorx="page" anchory="page"/>
        </v:shape>
      </w:pict>
    </w:r>
    <w:r>
      <w:rPr>
        <w:noProof/>
      </w:rPr>
      <w:pict w14:anchorId="10C589B9">
        <v:shape id="Zone de texte 6152" o:spid="_x0000_s1502" type="#_x0000_t202" style="position:absolute;margin-left:512.65pt;margin-top:764.95pt;width:12pt;height:15.3pt;z-index:-2516577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8FAFDB6" w14:textId="77777777" w:rsidR="00A204AB" w:rsidRDefault="00A204AB">
                <w:pPr>
                  <w:spacing w:before="4"/>
                  <w:ind w:left="20"/>
                  <w:rPr>
                    <w:i/>
                    <w:sz w:val="26"/>
                  </w:rPr>
                </w:pPr>
              </w:p>
            </w:txbxContent>
          </v:textbox>
          <w10:wrap anchorx="page" anchory="page"/>
        </v:shape>
      </w:pict>
    </w:r>
    <w:r>
      <w:rPr>
        <w:noProof/>
      </w:rPr>
      <w:pict w14:anchorId="1D67CE61">
        <v:shape id="_x0000_s1501" type="#_x0000_t202" alt="" style="position:absolute;margin-left:512.65pt;margin-top:764.95pt;width:12pt;height:15.3pt;z-index:-25165775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501" inset="0,0,0,0">
            <w:txbxContent>
              <w:p w14:paraId="38F04F67"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2CC352FE">
        <v:shape id="Zone de texte 6150" o:spid="_x0000_s1500" type="#_x0000_t202" style="position:absolute;margin-left:512.65pt;margin-top:764.95pt;width:12pt;height:15.3pt;z-index:-2516577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RPCw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B0B1E62" w14:textId="77777777" w:rsidR="00A204AB" w:rsidRDefault="00A204AB"/>
            </w:txbxContent>
          </v:textbox>
          <w10:wrap anchorx="page" anchory="page"/>
        </v:shape>
      </w:pict>
    </w:r>
    <w:r>
      <w:rPr>
        <w:noProof/>
      </w:rPr>
      <w:pict w14:anchorId="12A95EC2">
        <v:shape id="Zone de texte 6149" o:spid="_x0000_s1499" type="#_x0000_t202" style="position:absolute;margin-left:512.65pt;margin-top:764.95pt;width:12pt;height:15.3pt;z-index:-2516577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A4152CD" w14:textId="77777777" w:rsidR="00A204AB" w:rsidRDefault="00A204AB">
                <w:pPr>
                  <w:spacing w:before="4"/>
                  <w:ind w:left="20"/>
                  <w:rPr>
                    <w:i/>
                    <w:sz w:val="26"/>
                  </w:rPr>
                </w:pPr>
              </w:p>
            </w:txbxContent>
          </v:textbox>
          <w10:wrap anchorx="page" anchory="page"/>
        </v:shape>
      </w:pict>
    </w:r>
    <w:r>
      <w:rPr>
        <w:noProof/>
      </w:rPr>
      <w:pict w14:anchorId="5431B10D">
        <v:shape id="_x0000_s1498" type="#_x0000_t202" alt="" style="position:absolute;margin-left:71.3pt;margin-top:706.9pt;width:7.9pt;height:49.5pt;z-index:-25165776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98" inset="0,0,0,0">
            <w:txbxContent>
              <w:p w14:paraId="005A380F" w14:textId="77777777" w:rsidR="00A204AB" w:rsidRDefault="00A204AB">
                <w:pPr>
                  <w:spacing w:before="4"/>
                  <w:ind w:left="20"/>
                  <w:rPr>
                    <w:i/>
                    <w:sz w:val="26"/>
                  </w:rPr>
                </w:pPr>
              </w:p>
            </w:txbxContent>
          </v:textbox>
          <w10:wrap anchorx="page" anchory="page"/>
        </v:shape>
      </w:pict>
    </w:r>
    <w:r>
      <w:rPr>
        <w:noProof/>
      </w:rPr>
      <w:pict w14:anchorId="5B307358">
        <v:shape id="Zone de texte 6147" o:spid="_x0000_s1497" type="#_x0000_t202" style="position:absolute;margin-left:512.65pt;margin-top:764.95pt;width:12pt;height:15.3pt;z-index:-251657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A9825E5" w14:textId="77777777" w:rsidR="00625A80" w:rsidRDefault="00625A80"/>
            </w:txbxContent>
          </v:textbox>
          <w10:wrap anchorx="page" anchory="page"/>
        </v:shape>
      </w:pict>
    </w:r>
    <w:r>
      <w:rPr>
        <w:noProof/>
      </w:rPr>
      <w:pict w14:anchorId="677724A1">
        <v:shape id="Zone de texte 6146" o:spid="_x0000_s1496" type="#_x0000_t202" style="position:absolute;margin-left:71.3pt;margin-top:706.9pt;width:7.9pt;height:49.5pt;z-index:-2516577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mA+wEAAOMDAAAOAAAAZHJzL2Uyb0RvYy54bWysU8Fu2zAMvQ/YPwi6L3ZTLC2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Jimm6ni+NgjhS8GehGN&#10;UiJrSuBqd08hklHFMSXWcnBnuy4tSOdeODgxehL5yPfAPIybUdiKiSwuLq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oFqY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E563A1D" w14:textId="77777777" w:rsidR="00625A80" w:rsidRDefault="00625A80"/>
            </w:txbxContent>
          </v:textbox>
          <w10:wrap anchorx="page" anchory="page"/>
        </v:shape>
      </w:pict>
    </w:r>
    <w:r>
      <w:rPr>
        <w:noProof/>
      </w:rPr>
      <w:pict w14:anchorId="411722A2">
        <v:shape id="Zone de texte 6145" o:spid="_x0000_s1495" type="#_x0000_t202" style="position:absolute;margin-left:512.65pt;margin-top:764.95pt;width:12pt;height:15.3pt;z-index:-25165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rHMD7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2CDCE5C" w14:textId="77777777" w:rsidR="00A204AB" w:rsidRDefault="00A204AB">
                <w:pPr>
                  <w:spacing w:before="4"/>
                  <w:ind w:left="20"/>
                  <w:rPr>
                    <w:i/>
                    <w:sz w:val="26"/>
                  </w:rPr>
                </w:pPr>
              </w:p>
            </w:txbxContent>
          </v:textbox>
          <w10:wrap anchorx="page" anchory="page"/>
        </v:shape>
      </w:pict>
    </w:r>
    <w:r>
      <w:rPr>
        <w:noProof/>
      </w:rPr>
      <w:pict w14:anchorId="5FA9EDC2">
        <v:shape id="Zone de texte 6144" o:spid="_x0000_s1494" type="#_x0000_t202" style="position:absolute;margin-left:71.3pt;margin-top:706.9pt;width:7.9pt;height:49.5pt;z-index:-2516577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Jm+wEAAOM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FrJrL48DGKi3IqqPcsCIELMjf+&#10;KWy0gL+kGHjrSkk/twqNFN1Xx52LKzoZOBnVZCin+WkpgxQH8zocVnnr0W5aRj7Mz8EVN66xSdQz&#10;iyNj3qSk9bj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qz4m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3F124FD" w14:textId="77777777" w:rsidR="00A204AB" w:rsidRDefault="00A204AB">
                <w:pPr>
                  <w:spacing w:before="4"/>
                  <w:ind w:left="20"/>
                  <w:rPr>
                    <w:i/>
                    <w:sz w:val="26"/>
                  </w:rPr>
                </w:pPr>
              </w:p>
            </w:txbxContent>
          </v:textbox>
          <w10:wrap anchorx="page" anchory="page"/>
        </v:shape>
      </w:pict>
    </w:r>
    <w:r>
      <w:rPr>
        <w:noProof/>
      </w:rPr>
      <w:pict w14:anchorId="6C2E1E5D">
        <v:shape id="_x0000_s1493" type="#_x0000_t202" alt="" style="position:absolute;margin-left:512.65pt;margin-top:764.95pt;width:12pt;height:15.3pt;z-index:-25165776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93" inset="0,0,0,0">
            <w:txbxContent>
              <w:p w14:paraId="38D7A899" w14:textId="77777777" w:rsidR="00A204AB" w:rsidRDefault="00A204AB"/>
            </w:txbxContent>
          </v:textbox>
          <w10:wrap anchorx="page" anchory="page"/>
        </v:shape>
      </w:pict>
    </w:r>
    <w:r>
      <w:rPr>
        <w:noProof/>
      </w:rPr>
      <w:pict w14:anchorId="46225DC7">
        <v:shape id="Zone de texte 6142" o:spid="_x0000_s1492" type="#_x0000_t202" style="position:absolute;margin-left:71.3pt;margin-top:706.9pt;width:7.9pt;height:49.5pt;z-index:-2516577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7C35712" w14:textId="77777777" w:rsidR="00A204AB" w:rsidRDefault="00A204AB">
                <w:pPr>
                  <w:spacing w:before="4"/>
                  <w:ind w:left="20"/>
                  <w:rPr>
                    <w:i/>
                    <w:sz w:val="26"/>
                  </w:rPr>
                </w:pPr>
              </w:p>
            </w:txbxContent>
          </v:textbox>
          <w10:wrap anchorx="page" anchory="page"/>
        </v:shape>
      </w:pict>
    </w:r>
    <w:r>
      <w:rPr>
        <w:noProof/>
      </w:rPr>
      <w:pict w14:anchorId="3E46C260">
        <v:shape id="Zone de texte 6141" o:spid="_x0000_s1491" type="#_x0000_t202" style="position:absolute;margin-left:512.65pt;margin-top:764.95pt;width:12pt;height:15.3pt;z-index:-2516577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B2EB96A" w14:textId="77777777" w:rsidR="00A204AB" w:rsidRDefault="00A204AB"/>
            </w:txbxContent>
          </v:textbox>
          <w10:wrap anchorx="page" anchory="page"/>
        </v:shape>
      </w:pict>
    </w:r>
    <w:r>
      <w:rPr>
        <w:noProof/>
      </w:rPr>
      <w:pict w14:anchorId="773B45D1">
        <v:shape id="Zone de texte 6140" o:spid="_x0000_s1490" type="#_x0000_t202" style="position:absolute;margin-left:71.3pt;margin-top:706.9pt;width:7.9pt;height:49.5pt;z-index:-2516577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cmU+wEAAOM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KiSxXiyguytlBdWRBCFyQufFP&#10;YaMF/CXFwFtXSvq5V2ik6D477lxc0bOBZ2N3NpTT/LSUQYrJvA3TKu892qZl5Gl+Dm64cbV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l5yZ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BF21EC6" w14:textId="77777777" w:rsidR="00625A80" w:rsidRDefault="00625A80"/>
            </w:txbxContent>
          </v:textbox>
          <w10:wrap anchorx="page" anchory="page"/>
        </v:shape>
      </w:pict>
    </w:r>
    <w:r>
      <w:rPr>
        <w:noProof/>
      </w:rPr>
      <w:pict w14:anchorId="04343AC7">
        <v:shape id="Zone de texte 6139" o:spid="_x0000_s1489" type="#_x0000_t202" style="position:absolute;margin-left:512.65pt;margin-top:764.95pt;width:12pt;height:15.3pt;z-index:-2516577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E614954" w14:textId="77777777" w:rsidR="00625A80" w:rsidRDefault="00625A80"/>
            </w:txbxContent>
          </v:textbox>
          <w10:wrap anchorx="page" anchory="page"/>
        </v:shape>
      </w:pict>
    </w:r>
    <w:r>
      <w:rPr>
        <w:noProof/>
      </w:rPr>
      <w:pict w14:anchorId="4B411A35">
        <v:shape id="Zone de texte 6138" o:spid="_x0000_s1488" type="#_x0000_t202" style="position:absolute;margin-left:71.3pt;margin-top:706.9pt;width:7.9pt;height:49.5pt;z-index:-2516577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ay+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KiSyWV1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JQRr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901A318" w14:textId="77777777" w:rsidR="00A204AB" w:rsidRDefault="00A204AB"/>
            </w:txbxContent>
          </v:textbox>
          <w10:wrap anchorx="page" anchory="page"/>
        </v:shape>
      </w:pict>
    </w:r>
    <w:r>
      <w:rPr>
        <w:noProof/>
      </w:rPr>
      <w:pict w14:anchorId="66396784">
        <v:shape id="Zone de texte 6137" o:spid="_x0000_s1487" type="#_x0000_t202" style="position:absolute;margin-left:512.65pt;margin-top:764.95pt;width:12pt;height:15.3pt;z-index:-2516577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9BEB19F" w14:textId="77777777" w:rsidR="00A204AB" w:rsidRDefault="00A204AB">
                <w:pPr>
                  <w:spacing w:before="10"/>
                  <w:ind w:left="60"/>
                  <w:rPr>
                    <w:rFonts w:ascii="Times New Roman"/>
                    <w:sz w:val="24"/>
                  </w:rPr>
                </w:pPr>
              </w:p>
            </w:txbxContent>
          </v:textbox>
          <w10:wrap anchorx="page" anchory="page"/>
        </v:shape>
      </w:pict>
    </w:r>
    <w:r>
      <w:rPr>
        <w:noProof/>
      </w:rPr>
      <w:pict w14:anchorId="7D22DA1C">
        <v:shape id="Zone de texte 6136" o:spid="_x0000_s1486" type="#_x0000_t202" style="position:absolute;margin-left:71.3pt;margin-top:706.9pt;width:7.9pt;height:49.5pt;z-index:-2516577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RMZ+wEAAOMDAAAOAAAAZHJzL2Uyb0RvYy54bWysU8Fu2zAMvQ/YPwi6L3ZTLAu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SyWH6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S1Ex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4A9399B" w14:textId="77777777" w:rsidR="00B20028" w:rsidRDefault="00B20028">
                <w:pPr>
                  <w:spacing w:before="10"/>
                  <w:ind w:left="60"/>
                  <w:rPr>
                    <w:rFonts w:ascii="Times New Roman"/>
                    <w:sz w:val="24"/>
                  </w:rPr>
                </w:pPr>
              </w:p>
            </w:txbxContent>
          </v:textbox>
          <w10:wrap anchorx="page" anchory="page"/>
        </v:shape>
      </w:pict>
    </w:r>
    <w:r>
      <w:rPr>
        <w:noProof/>
      </w:rPr>
      <w:pict w14:anchorId="73DD4E51">
        <v:shape id="Zone de texte 6135" o:spid="_x0000_s1485" type="#_x0000_t202" style="position:absolute;margin-left:512.65pt;margin-top:764.95pt;width:12pt;height:15.3pt;z-index:-2516577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9D56E5B" w14:textId="77777777" w:rsidR="00B20028" w:rsidRDefault="00B20028">
                <w:pPr>
                  <w:spacing w:before="10"/>
                  <w:ind w:left="60"/>
                  <w:rPr>
                    <w:rFonts w:ascii="Times New Roman"/>
                    <w:sz w:val="24"/>
                  </w:rPr>
                </w:pPr>
              </w:p>
            </w:txbxContent>
          </v:textbox>
          <w10:wrap anchorx="page" anchory="page"/>
        </v:shape>
      </w:pict>
    </w:r>
    <w:r>
      <w:rPr>
        <w:noProof/>
      </w:rPr>
      <w:pict w14:anchorId="5FA3301D">
        <v:shape id="_x0000_s1484" type="#_x0000_t202" alt="" style="position:absolute;margin-left:71.3pt;margin-top:706.9pt;width:7.9pt;height:49.5pt;z-index:-25165776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84" inset="0,0,0,0">
            <w:txbxContent>
              <w:p w14:paraId="5DACF391" w14:textId="77777777" w:rsidR="00A204AB" w:rsidRDefault="00A204AB">
                <w:pPr>
                  <w:spacing w:before="4"/>
                  <w:ind w:left="20"/>
                  <w:rPr>
                    <w:i/>
                    <w:sz w:val="26"/>
                  </w:rPr>
                </w:pPr>
              </w:p>
            </w:txbxContent>
          </v:textbox>
          <w10:wrap anchorx="page" anchory="page"/>
        </v:shape>
      </w:pict>
    </w:r>
    <w:r>
      <w:rPr>
        <w:noProof/>
      </w:rPr>
      <w:pict w14:anchorId="1E9511F5">
        <v:shape id="Zone de texte 6133" o:spid="_x0000_s1483" type="#_x0000_t202" style="position:absolute;margin-left:512.65pt;margin-top:764.95pt;width:12pt;height:15.3pt;z-index:-2516577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E6E8664" w14:textId="77777777" w:rsidR="00625A80" w:rsidRDefault="00625A80"/>
            </w:txbxContent>
          </v:textbox>
          <w10:wrap anchorx="page" anchory="page"/>
        </v:shape>
      </w:pict>
    </w:r>
    <w:r>
      <w:rPr>
        <w:noProof/>
      </w:rPr>
      <w:pict w14:anchorId="578E84A0">
        <v:shape id="Zone de texte 6132" o:spid="_x0000_s1482" type="#_x0000_t202" style="position:absolute;margin-left:512.65pt;margin-top:764.95pt;width:12pt;height:15.3pt;z-index:-251657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80F429C" w14:textId="77777777" w:rsidR="00625A80" w:rsidRDefault="00625A80"/>
            </w:txbxContent>
          </v:textbox>
          <w10:wrap anchorx="page" anchory="page"/>
        </v:shape>
      </w:pict>
    </w:r>
    <w:r>
      <w:rPr>
        <w:noProof/>
      </w:rPr>
      <w:pict w14:anchorId="0BA5FA3A">
        <v:shape id="_x0000_s1481" type="#_x0000_t202" alt="" style="position:absolute;margin-left:71.3pt;margin-top:706.9pt;width:7.9pt;height:49.5pt;z-index:-25165777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81" inset="0,0,0,0">
            <w:txbxContent>
              <w:p w14:paraId="376D3BA2" w14:textId="77777777" w:rsidR="00625A80" w:rsidRDefault="00625A80"/>
            </w:txbxContent>
          </v:textbox>
          <w10:wrap anchorx="page" anchory="page"/>
        </v:shape>
      </w:pict>
    </w:r>
    <w:r>
      <w:rPr>
        <w:noProof/>
      </w:rPr>
      <w:pict w14:anchorId="6A3792CF">
        <v:shape id="Zone de texte 6130" o:spid="_x0000_s1480" type="#_x0000_t202" style="position:absolute;margin-left:512.65pt;margin-top:764.95pt;width:12pt;height:15.3pt;z-index:-2516577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63jM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8CD3684" w14:textId="77777777" w:rsidR="00A204AB" w:rsidRDefault="00A204AB"/>
            </w:txbxContent>
          </v:textbox>
          <w10:wrap anchorx="page" anchory="page"/>
        </v:shape>
      </w:pict>
    </w:r>
    <w:r>
      <w:rPr>
        <w:noProof/>
      </w:rPr>
      <w:pict w14:anchorId="7EAE2196">
        <v:shape id="Zone de texte 6129" o:spid="_x0000_s1479" type="#_x0000_t202" style="position:absolute;margin-left:512.65pt;margin-top:764.95pt;width:12pt;height:15.3pt;z-index:-2516577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B475C7A" w14:textId="77777777" w:rsidR="00A204AB" w:rsidRDefault="00A204AB"/>
            </w:txbxContent>
          </v:textbox>
          <w10:wrap anchorx="page" anchory="page"/>
        </v:shape>
      </w:pict>
    </w:r>
    <w:r>
      <w:rPr>
        <w:noProof/>
      </w:rPr>
      <w:pict w14:anchorId="367264A9">
        <v:shape id="Zone de texte 6128" o:spid="_x0000_s1478" type="#_x0000_t202" style="position:absolute;margin-left:512.65pt;margin-top:764.95pt;width:12pt;height:15.3pt;z-index:-2516577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WeA+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4223C0F" w14:textId="77777777" w:rsidR="00A204AB" w:rsidRDefault="00A204AB"/>
            </w:txbxContent>
          </v:textbox>
          <w10:wrap anchorx="page" anchory="page"/>
        </v:shape>
      </w:pict>
    </w:r>
    <w:r>
      <w:rPr>
        <w:noProof/>
      </w:rPr>
      <w:pict w14:anchorId="02EB9E5C">
        <v:shape id="Zone de texte 6127" o:spid="_x0000_s1477" type="#_x0000_t202" style="position:absolute;margin-left:71.3pt;margin-top:706.9pt;width:7.9pt;height:49.5pt;z-index:-2516577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4Qe+wEAAOM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A1E1m9W0VxUU4F9YEFIXBB5sY/&#10;hY0O8KcUI29dKenHTqGRov/kuHNxRU8GnozqZCin+WkpgxSzeRvmVd55tG3HyPP8HNxw4xqbRD2z&#10;ODLmTUpaj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MPhB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6501B22" w14:textId="77777777" w:rsidR="00A204AB" w:rsidRDefault="00A204AB"/>
            </w:txbxContent>
          </v:textbox>
          <w10:wrap anchorx="page" anchory="page"/>
        </v:shape>
      </w:pict>
    </w:r>
    <w:r>
      <w:rPr>
        <w:noProof/>
      </w:rPr>
      <w:pict w14:anchorId="32BB7E90">
        <v:shape id="Zone de texte 6126" o:spid="_x0000_s1476" type="#_x0000_t202" style="position:absolute;margin-left:512.65pt;margin-top:764.95pt;width:12pt;height:15.3pt;z-index:-2516577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N7Vk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081127A" w14:textId="77777777" w:rsidR="00A204AB" w:rsidRDefault="00A204AB">
                <w:pPr>
                  <w:spacing w:before="10"/>
                  <w:ind w:left="60"/>
                  <w:rPr>
                    <w:rFonts w:ascii="Times New Roman"/>
                    <w:sz w:val="24"/>
                  </w:rPr>
                </w:pPr>
              </w:p>
            </w:txbxContent>
          </v:textbox>
          <w10:wrap anchorx="page" anchory="page"/>
        </v:shape>
      </w:pict>
    </w:r>
    <w:r>
      <w:rPr>
        <w:noProof/>
      </w:rPr>
      <w:pict w14:anchorId="11508060">
        <v:shape id="Zone de texte 6125" o:spid="_x0000_s1475" type="#_x0000_t202" style="position:absolute;margin-left:71.3pt;margin-top:706.9pt;width:7.9pt;height:49.5pt;z-index:-2516577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c/4+wEAAOM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Sw+LK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O5z/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4C747EF" w14:textId="77777777" w:rsidR="00A204AB" w:rsidRDefault="00A204AB">
                <w:pPr>
                  <w:spacing w:before="10"/>
                  <w:ind w:left="60"/>
                  <w:rPr>
                    <w:rFonts w:ascii="Times New Roman"/>
                    <w:sz w:val="24"/>
                  </w:rPr>
                </w:pPr>
              </w:p>
            </w:txbxContent>
          </v:textbox>
          <w10:wrap anchorx="page" anchory="page"/>
        </v:shape>
      </w:pict>
    </w:r>
    <w:r>
      <w:rPr>
        <w:noProof/>
      </w:rPr>
      <w:pict w14:anchorId="301CCFF1">
        <v:shape id="Zone de texte 6124" o:spid="_x0000_s1474" type="#_x0000_t202" style="position:absolute;margin-left:71.3pt;margin-top:706.9pt;width:7.9pt;height:49.5pt;z-index:-25165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2Wt+wEAAOMDAAAOAAAAZHJzL2Uyb0RvYy54bWysU8Fu2zAMvQ/YPwi6L3ZTLGiNOEXXrsOA&#10;bi3Q7AMUWbaF2aJGKrGzrx+lOOm63opdBIqkHt8jqeXV2HdiZ5AsuFKezXIpjNNQWdeU8sf67sOF&#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x+Jimm6ni+NgjhS8GehGN&#10;UiJrSuBqd08hklHFMSXWcnBnuy4tSOdeODgxehL5yPfAPIybUdiKiSwuL6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BLZa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2B8ADB4" w14:textId="77777777" w:rsidR="00A204AB" w:rsidRDefault="00A204AB">
                <w:pPr>
                  <w:spacing w:before="10"/>
                  <w:ind w:left="60"/>
                  <w:rPr>
                    <w:rFonts w:ascii="Times New Roman"/>
                    <w:sz w:val="24"/>
                  </w:rPr>
                </w:pPr>
              </w:p>
            </w:txbxContent>
          </v:textbox>
          <w10:wrap anchorx="page" anchory="page"/>
        </v:shape>
      </w:pict>
    </w:r>
    <w:r>
      <w:rPr>
        <w:noProof/>
      </w:rPr>
      <w:pict w14:anchorId="1FE508BD">
        <v:shape id="Zone de texte 6123" o:spid="_x0000_s1473" type="#_x0000_t202" style="position:absolute;margin-left:71.3pt;margin-top:706.9pt;width:7.9pt;height:49.5pt;z-index:-2516577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FE5C19D" w14:textId="77777777" w:rsidR="00625A80" w:rsidRDefault="00625A80">
                <w:pPr>
                  <w:spacing w:before="10"/>
                  <w:ind w:left="60"/>
                  <w:rPr>
                    <w:rFonts w:ascii="Times New Roman"/>
                    <w:sz w:val="24"/>
                  </w:rPr>
                </w:pPr>
              </w:p>
            </w:txbxContent>
          </v:textbox>
          <w10:wrap anchorx="page" anchory="page"/>
        </v:shape>
      </w:pict>
    </w:r>
    <w:r>
      <w:rPr>
        <w:noProof/>
      </w:rPr>
      <w:pict w14:anchorId="4750DA49">
        <v:shape id="Zone de texte 6122" o:spid="_x0000_s1472" type="#_x0000_t202" style="position:absolute;margin-left:512.65pt;margin-top:764.95pt;width:12pt;height:15.3pt;z-index:-25165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ebcZS+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808263B" w14:textId="77777777" w:rsidR="00625A80" w:rsidRDefault="00625A80"/>
            </w:txbxContent>
          </v:textbox>
          <w10:wrap anchorx="page" anchory="page"/>
        </v:shape>
      </w:pict>
    </w:r>
    <w:r>
      <w:rPr>
        <w:noProof/>
      </w:rPr>
      <w:pict w14:anchorId="7200F78E">
        <v:shape id="Zone de texte 6121" o:spid="_x0000_s1471" type="#_x0000_t202" style="position:absolute;margin-left:71.3pt;margin-top:706.9pt;width:7.9pt;height:49.5pt;z-index:-2516577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h+wEAAOMDAAAOAAAAZHJzL2Uyb0RvYy54bWysU8Fu2zAMvQ/YPwi6L3ZTLCu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m2abqaK02OPFD4a6EU0&#10;SomsKYGrwwOFSEYVp5RYy8G97bq0IJ174eDE6EnkI9+JeRh3o7AVE3mXL6O4KGcH1ZEFIXBB5sY/&#10;hY0W8KcUA29dKenHXqGRovvkuHNxRU8GnozdyVBO89NSBikm8zZMq7z3aJuWkaf5ObjhxtU2iXpm&#10;MTPmTUpa562Pq/r7PWU9/8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j8Qa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1D5CA19" w14:textId="77777777" w:rsidR="00A204AB" w:rsidRDefault="00A204AB">
                <w:pPr>
                  <w:spacing w:before="10"/>
                  <w:ind w:left="60"/>
                  <w:rPr>
                    <w:rFonts w:ascii="Times New Roman"/>
                    <w:sz w:val="24"/>
                  </w:rPr>
                </w:pPr>
              </w:p>
            </w:txbxContent>
          </v:textbox>
          <w10:wrap anchorx="page" anchory="page"/>
        </v:shape>
      </w:pict>
    </w:r>
    <w:r>
      <w:rPr>
        <w:noProof/>
      </w:rPr>
      <w:pict w14:anchorId="22621FC2">
        <v:shape id="Zone de texte 6120" o:spid="_x0000_s1470" type="#_x0000_t202" style="position:absolute;margin-left:71.3pt;margin-top:706.9pt;width:7.9pt;height:49.5pt;z-index:-2516577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v0+wEAAOMDAAAOAAAAZHJzL2Uyb0RvYy54bWysU8Fu2zAMvQ/YPwi6L3YTLCu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T5NN1PF6bFHCp8N9CIa&#10;pUTWlMDV/p5CJKOKU0qs5eDOdl1akM49c3Bi9CTyke/EPIzbUdiKiXzIF1FclLOF6sCCELggc+Of&#10;wkYL+FuKgbeulPRrp9BI0X1x3Lm4oicDT8b2ZCin+WkpgxSTeROmVd55tE3LyNP8HFxz42qbRD2x&#10;ODLmTUpaj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sO6/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6A7C02B" w14:textId="77777777" w:rsidR="00A204AB" w:rsidRDefault="00A204AB"/>
            </w:txbxContent>
          </v:textbox>
          <w10:wrap anchorx="page" anchory="page"/>
        </v:shape>
      </w:pict>
    </w:r>
    <w:r>
      <w:rPr>
        <w:noProof/>
      </w:rPr>
      <w:pict w14:anchorId="6470B619">
        <v:shape id="Zone de texte 6119" o:spid="_x0000_s1469" type="#_x0000_t202" style="position:absolute;margin-left:512.65pt;margin-top:764.95pt;width:12pt;height:15.3pt;z-index:-2516577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E90652" w14:textId="77777777" w:rsidR="00A204AB" w:rsidRDefault="00A204AB"/>
            </w:txbxContent>
          </v:textbox>
          <w10:wrap anchorx="page" anchory="page"/>
        </v:shape>
      </w:pict>
    </w:r>
    <w:r>
      <w:rPr>
        <w:noProof/>
      </w:rPr>
      <w:pict w14:anchorId="7852C8EF">
        <v:shape id="Zone de texte 6118" o:spid="_x0000_s1468" type="#_x0000_t202" style="position:absolute;margin-left:71.3pt;margin-top:706.9pt;width:7.9pt;height:49.5pt;z-index:-2516577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2TS+wEAAOMDAAAOAAAAZHJzL2Uyb0RvYy54bWysU8Fu2zAMvQ/YPwi6L3ZTNCu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D7mF1FclLOBas+CELggc+Of&#10;wkYL+FuKgbeulPRrq9BI0X113Lm4okcDj8bmaCin+WkpgxQH8yYcVnnr0TYtIx/m5+CaG1fbJOqZ&#10;xcSYNylpnbY+rurf95T1/Dd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AnZN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B18BC71" w14:textId="77777777" w:rsidR="00A204AB" w:rsidRDefault="00A204AB">
                <w:pPr>
                  <w:spacing w:before="10"/>
                  <w:ind w:left="60"/>
                  <w:rPr>
                    <w:rFonts w:ascii="Times New Roman"/>
                    <w:sz w:val="24"/>
                  </w:rPr>
                </w:pPr>
              </w:p>
            </w:txbxContent>
          </v:textbox>
          <w10:wrap anchorx="page" anchory="page"/>
        </v:shape>
      </w:pict>
    </w:r>
    <w:r>
      <w:rPr>
        <w:noProof/>
      </w:rPr>
      <w:pict w14:anchorId="00629844">
        <v:shape id="Zone de texte 6117" o:spid="_x0000_s1467" type="#_x0000_t202" style="position:absolute;margin-left:512.65pt;margin-top:764.95pt;width:12pt;height:15.3pt;z-index:-2516577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Ma24yH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21E3000" w14:textId="77777777" w:rsidR="00A204AB" w:rsidRDefault="00A204AB">
                <w:pPr>
                  <w:spacing w:before="10"/>
                  <w:ind w:left="60"/>
                  <w:rPr>
                    <w:rFonts w:ascii="Times New Roman"/>
                    <w:sz w:val="24"/>
                  </w:rPr>
                </w:pPr>
              </w:p>
            </w:txbxContent>
          </v:textbox>
          <w10:wrap anchorx="page" anchory="page"/>
        </v:shape>
      </w:pict>
    </w:r>
    <w:r>
      <w:rPr>
        <w:noProof/>
      </w:rPr>
      <w:pict w14:anchorId="1B21A6FE">
        <v:shape id="Zone de texte 6116" o:spid="_x0000_s1466" type="#_x0000_t202" style="position:absolute;margin-left:512.65pt;margin-top:764.95pt;width:12pt;height:15.3pt;z-index:-2516577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VESXT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E3F4018" w14:textId="77777777" w:rsidR="00A204AB" w:rsidRDefault="00A204AB">
                <w:pPr>
                  <w:spacing w:before="10"/>
                  <w:ind w:left="60"/>
                  <w:rPr>
                    <w:rFonts w:ascii="Times New Roman"/>
                    <w:sz w:val="24"/>
                  </w:rPr>
                </w:pPr>
              </w:p>
            </w:txbxContent>
          </v:textbox>
          <w10:wrap anchorx="page" anchory="page"/>
        </v:shape>
      </w:pict>
    </w:r>
    <w:r>
      <w:rPr>
        <w:noProof/>
      </w:rPr>
      <w:pict w14:anchorId="6FF5B6B4">
        <v:shape id="Zone de texte 6115" o:spid="_x0000_s1465" type="#_x0000_t202" style="position:absolute;margin-left:512.65pt;margin-top:764.95pt;width:12pt;height:15.3pt;z-index:-251657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YAqM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E64BDFF" w14:textId="77777777" w:rsidR="0022088C" w:rsidRDefault="0022088C">
                <w:pPr>
                  <w:spacing w:before="10"/>
                  <w:ind w:left="60"/>
                  <w:rPr>
                    <w:rFonts w:ascii="Times New Roman"/>
                    <w:sz w:val="24"/>
                  </w:rPr>
                </w:pPr>
              </w:p>
            </w:txbxContent>
          </v:textbox>
          <w10:wrap anchorx="page" anchory="page"/>
        </v:shape>
      </w:pict>
    </w:r>
    <w:r>
      <w:rPr>
        <w:noProof/>
      </w:rPr>
      <w:pict w14:anchorId="1BFAF520">
        <v:shape id="Zone de texte 6114" o:spid="_x0000_s1464" type="#_x0000_t202" style="position:absolute;margin-left:71.3pt;margin-top:706.9pt;width:7.9pt;height:49.5pt;z-index:-2516577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qf+wEAAOM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FrJvIh/xjFRTkV1HsWhMAFmRv/&#10;FDZawF9SDLx1paSfW4VGiu6r487FFZ0MnIxqMpTT/LSUQYqDeR0Oq7z1aDctIx/m5+CKG9fYJOqZ&#10;xZExb1LSetz6uKp/3lPW899c/Q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Z0e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3848E46" w14:textId="77777777" w:rsidR="00A204AB" w:rsidRDefault="00A204AB">
                <w:pPr>
                  <w:spacing w:before="10"/>
                  <w:ind w:left="60"/>
                  <w:rPr>
                    <w:rFonts w:ascii="Times New Roman"/>
                    <w:sz w:val="24"/>
                  </w:rPr>
                </w:pPr>
              </w:p>
            </w:txbxContent>
          </v:textbox>
          <w10:wrap anchorx="page" anchory="page"/>
        </v:shape>
      </w:pict>
    </w:r>
    <w:r>
      <w:rPr>
        <w:noProof/>
      </w:rPr>
      <w:pict w14:anchorId="000E5732">
        <v:shape id="Zone de texte 6113" o:spid="_x0000_s1463" type="#_x0000_t202" style="position:absolute;margin-left:71.3pt;margin-top:706.9pt;width:7.9pt;height:49.5pt;z-index:-2516577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A514E28" w14:textId="77777777" w:rsidR="00A204AB" w:rsidRDefault="00A204AB">
                <w:pPr>
                  <w:spacing w:before="10"/>
                  <w:ind w:left="60"/>
                  <w:rPr>
                    <w:rFonts w:ascii="Times New Roman"/>
                    <w:sz w:val="24"/>
                  </w:rPr>
                </w:pPr>
              </w:p>
            </w:txbxContent>
          </v:textbox>
          <w10:wrap anchorx="page" anchory="page"/>
        </v:shape>
      </w:pict>
    </w:r>
    <w:r>
      <w:rPr>
        <w:noProof/>
      </w:rPr>
      <w:pict w14:anchorId="2C8BEE66">
        <v:shape id="Zone de texte 6112" o:spid="_x0000_s1462" type="#_x0000_t202" style="position:absolute;margin-left:512.65pt;margin-top:764.95pt;width:12pt;height:15.3pt;z-index:-2516577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aJfsA+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B70723A" w14:textId="77777777" w:rsidR="00A204AB" w:rsidRDefault="00A204AB">
                <w:pPr>
                  <w:spacing w:line="316" w:lineRule="exact"/>
                  <w:ind w:left="20"/>
                  <w:rPr>
                    <w:i/>
                    <w:sz w:val="26"/>
                  </w:rPr>
                </w:pPr>
              </w:p>
            </w:txbxContent>
          </v:textbox>
          <w10:wrap anchorx="page" anchory="page"/>
        </v:shape>
      </w:pict>
    </w:r>
    <w:r>
      <w:rPr>
        <w:noProof/>
      </w:rPr>
      <w:pict w14:anchorId="07310441">
        <v:shape id="Zone de texte 6111" o:spid="_x0000_s1461" type="#_x0000_t202" style="position:absolute;margin-left:71.3pt;margin-top:706.9pt;width:7.9pt;height:49.5pt;z-index:-2516577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Hzz+wEAAOMDAAAOAAAAZHJzL2Uyb0RvYy54bWysU8Fu2zAMvQ/YPwi6L3ZSLCu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T5NN1PF6bFHCp8N9CIa&#10;pUTWlMDV/p5CJKOKU0qs5eDOdl1akM49c3Bi9CTyke/EPIzbUdiKiXyYL6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y0fP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D85D345" w14:textId="77777777" w:rsidR="00A204AB" w:rsidRDefault="00A204AB">
                <w:pPr>
                  <w:spacing w:before="10"/>
                  <w:ind w:left="60"/>
                  <w:rPr>
                    <w:rFonts w:ascii="Times New Roman"/>
                    <w:sz w:val="24"/>
                  </w:rPr>
                </w:pPr>
              </w:p>
            </w:txbxContent>
          </v:textbox>
          <w10:wrap anchorx="page" anchory="page"/>
        </v:shape>
      </w:pict>
    </w:r>
    <w:r>
      <w:rPr>
        <w:noProof/>
      </w:rPr>
      <w:pict w14:anchorId="2CEF5262">
        <v:shape id="Zone de texte 6110" o:spid="_x0000_s1460" type="#_x0000_t202" style="position:absolute;margin-left:512.65pt;margin-top:764.95pt;width:12pt;height:15.3pt;z-index:-2516577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zArq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D619C42" w14:textId="77777777" w:rsidR="00A204AB" w:rsidRDefault="00A204AB">
                <w:pPr>
                  <w:spacing w:before="10"/>
                  <w:ind w:left="60"/>
                  <w:rPr>
                    <w:rFonts w:ascii="Times New Roman"/>
                    <w:sz w:val="24"/>
                  </w:rPr>
                </w:pPr>
              </w:p>
            </w:txbxContent>
          </v:textbox>
          <w10:wrap anchorx="page" anchory="page"/>
        </v:shape>
      </w:pict>
    </w:r>
    <w:r>
      <w:rPr>
        <w:noProof/>
      </w:rPr>
      <w:pict w14:anchorId="7E71633E">
        <v:shape id="Zone de texte 6109" o:spid="_x0000_s1459" type="#_x0000_t202" style="position:absolute;margin-left:512.65pt;margin-top:764.95pt;width:12pt;height:15.3pt;z-index:-2516577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CE6D3A6" w14:textId="77777777" w:rsidR="00A204AB" w:rsidRDefault="00A204AB">
                <w:pPr>
                  <w:spacing w:before="4"/>
                  <w:ind w:left="20"/>
                  <w:rPr>
                    <w:i/>
                    <w:sz w:val="26"/>
                  </w:rPr>
                </w:pPr>
              </w:p>
            </w:txbxContent>
          </v:textbox>
          <w10:wrap anchorx="page" anchory="page"/>
        </v:shape>
      </w:pict>
    </w:r>
    <w:r>
      <w:rPr>
        <w:noProof/>
      </w:rPr>
      <w:pict w14:anchorId="09136608">
        <v:shape id="Zone de texte 6108" o:spid="_x0000_s1458" type="#_x0000_t202" style="position:absolute;margin-left:512.65pt;margin-top:764.95pt;width:12pt;height:15.3pt;z-index:-2516577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fpIY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A2071B5" w14:textId="77777777" w:rsidR="00A204AB" w:rsidRDefault="00A204AB">
                <w:pPr>
                  <w:spacing w:before="10"/>
                  <w:ind w:left="60"/>
                  <w:rPr>
                    <w:rFonts w:ascii="Times New Roman"/>
                    <w:sz w:val="24"/>
                  </w:rPr>
                </w:pPr>
              </w:p>
            </w:txbxContent>
          </v:textbox>
          <w10:wrap anchorx="page" anchory="page"/>
        </v:shape>
      </w:pict>
    </w:r>
    <w:r>
      <w:rPr>
        <w:noProof/>
      </w:rPr>
      <w:pict w14:anchorId="72D4869E">
        <v:shape id="Zone de texte 6107" o:spid="_x0000_s1457" type="#_x0000_t202" style="position:absolute;margin-left:512.65pt;margin-top:764.95pt;width:12pt;height:15.3pt;z-index:-2516577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L+3n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D90465F" w14:textId="77777777" w:rsidR="00A204AB" w:rsidRDefault="00A204AB">
                <w:pPr>
                  <w:spacing w:before="4"/>
                  <w:ind w:left="20"/>
                  <w:rPr>
                    <w:i/>
                    <w:sz w:val="26"/>
                  </w:rPr>
                </w:pPr>
              </w:p>
            </w:txbxContent>
          </v:textbox>
          <w10:wrap anchorx="page" anchory="page"/>
        </v:shape>
      </w:pict>
    </w:r>
    <w:r>
      <w:rPr>
        <w:noProof/>
      </w:rPr>
      <w:pict w14:anchorId="1493FFD5">
        <v:shape id="Zone de texte 6106" o:spid="_x0000_s1456" type="#_x0000_t202" style="position:absolute;margin-left:512.65pt;margin-top:764.95pt;width:12pt;height:15.3pt;z-index:-2516577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EMdC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0605D62" w14:textId="77777777" w:rsidR="00A204AB" w:rsidRDefault="00A204AB">
                <w:pPr>
                  <w:spacing w:before="4"/>
                  <w:ind w:left="20"/>
                  <w:rPr>
                    <w:i/>
                    <w:sz w:val="26"/>
                  </w:rPr>
                </w:pPr>
              </w:p>
            </w:txbxContent>
          </v:textbox>
          <w10:wrap anchorx="page" anchory="page"/>
        </v:shape>
      </w:pict>
    </w:r>
    <w:r>
      <w:rPr>
        <w:noProof/>
      </w:rPr>
      <w:pict w14:anchorId="1F3D9F8C">
        <v:shape id="Zone de texte 6105" o:spid="_x0000_s1455" type="#_x0000_t202" style="position:absolute;margin-left:512.65pt;margin-top:764.95pt;width:12pt;height:15.3pt;z-index:-2516577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JIlZX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98DBB59" w14:textId="77777777" w:rsidR="00A204AB" w:rsidRDefault="00A204AB"/>
            </w:txbxContent>
          </v:textbox>
          <w10:wrap anchorx="page" anchory="page"/>
        </v:shape>
      </w:pict>
    </w:r>
    <w:r>
      <w:rPr>
        <w:noProof/>
      </w:rPr>
      <w:pict w14:anchorId="4347B68D">
        <v:shape id="_x0000_s1454" type="#_x0000_t202" alt="" style="position:absolute;margin-left:71.3pt;margin-top:706.9pt;width:7.9pt;height:49.5pt;z-index:-25165779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54" inset="0,0,0,0">
            <w:txbxContent>
              <w:p w14:paraId="713B53A4" w14:textId="77777777" w:rsidR="00A204AB" w:rsidRDefault="00A204AB">
                <w:pPr>
                  <w:spacing w:before="4"/>
                  <w:ind w:left="20"/>
                  <w:rPr>
                    <w:i/>
                    <w:sz w:val="26"/>
                  </w:rPr>
                </w:pPr>
              </w:p>
            </w:txbxContent>
          </v:textbox>
          <w10:wrap anchorx="page" anchory="page"/>
        </v:shape>
      </w:pict>
    </w:r>
    <w:r>
      <w:rPr>
        <w:noProof/>
      </w:rPr>
      <w:pict w14:anchorId="677DCD2D">
        <v:shape id="Zone de texte 6103" o:spid="_x0000_s1453" type="#_x0000_t202" style="position:absolute;margin-left:512.65pt;margin-top:764.95pt;width:12pt;height:15.3pt;z-index:-2516577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lDhaj+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8A468B0" w14:textId="77777777" w:rsidR="00A204AB" w:rsidRDefault="00A204AB">
                <w:pPr>
                  <w:spacing w:before="4"/>
                  <w:ind w:left="20"/>
                  <w:rPr>
                    <w:i/>
                    <w:sz w:val="26"/>
                  </w:rPr>
                </w:pPr>
              </w:p>
            </w:txbxContent>
          </v:textbox>
          <w10:wrap anchorx="page" anchory="page"/>
        </v:shape>
      </w:pict>
    </w:r>
    <w:r>
      <w:rPr>
        <w:noProof/>
      </w:rPr>
      <w:pict w14:anchorId="2B3A608E">
        <v:shape id="Zone de texte 6102" o:spid="_x0000_s1452" type="#_x0000_t202" style="position:absolute;margin-left:512.65pt;margin-top:764.95pt;width:12pt;height:15.3pt;z-index:-2516577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W/Lz2+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BC9ABF6" w14:textId="77777777" w:rsidR="00A204AB" w:rsidRDefault="00A204AB"/>
            </w:txbxContent>
          </v:textbox>
          <w10:wrap anchorx="page" anchory="page"/>
        </v:shape>
      </w:pict>
    </w:r>
    <w:r>
      <w:rPr>
        <w:noProof/>
      </w:rPr>
      <w:pict w14:anchorId="0787474E">
        <v:shape id="Zone de texte 6101" o:spid="_x0000_s1451" type="#_x0000_t202" style="position:absolute;margin-left:512.65pt;margin-top:764.95pt;width:12pt;height:15.3pt;z-index:-2516578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1D41B41" w14:textId="77777777" w:rsidR="00A204AB" w:rsidRDefault="00A204AB">
                <w:pPr>
                  <w:spacing w:before="4"/>
                  <w:ind w:left="20"/>
                  <w:rPr>
                    <w:i/>
                    <w:sz w:val="26"/>
                  </w:rPr>
                </w:pPr>
              </w:p>
            </w:txbxContent>
          </v:textbox>
          <w10:wrap anchorx="page" anchory="page"/>
        </v:shape>
      </w:pict>
    </w:r>
    <w:r>
      <w:rPr>
        <w:noProof/>
      </w:rPr>
      <w:pict w14:anchorId="0F4993C5">
        <v:shape id="_x0000_s1450" type="#_x0000_t202" alt="" style="position:absolute;margin-left:512.65pt;margin-top:764.95pt;width:12pt;height:15.3pt;z-index:-25165781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50" inset="0,0,0,0">
            <w:txbxContent>
              <w:p w14:paraId="25F9670F" w14:textId="77777777" w:rsidR="00625A80" w:rsidRDefault="00625A80"/>
            </w:txbxContent>
          </v:textbox>
          <w10:wrap anchorx="page" anchory="page"/>
        </v:shape>
      </w:pict>
    </w:r>
    <w:r>
      <w:rPr>
        <w:noProof/>
      </w:rPr>
      <w:pict w14:anchorId="41ABD949">
        <v:shape id="Zone de texte 6099" o:spid="_x0000_s1449" type="#_x0000_t202" style="position:absolute;margin-left:71.3pt;margin-top:706.9pt;width:7.9pt;height:49.5pt;z-index:-251657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Qj+wEAAOM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FrJvJx/j6Ki3IqqPcsCIELMjf+&#10;KWy0gL+kGHjrSkk/twqNFN1Xx52LK3o08GhUR0M5zU9LGaSYzOswrfLWo920jDzNz8EVN66xSdQz&#10;iwNj3qSk9bD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tEtC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7B9A177" w14:textId="77777777" w:rsidR="00625A80" w:rsidRDefault="00625A80"/>
            </w:txbxContent>
          </v:textbox>
          <w10:wrap anchorx="page" anchory="page"/>
        </v:shape>
      </w:pict>
    </w:r>
    <w:r>
      <w:rPr>
        <w:noProof/>
      </w:rPr>
      <w:pict w14:anchorId="01234832">
        <v:shape id="Zone de texte 6098" o:spid="_x0000_s1448" type="#_x0000_t202" style="position:absolute;margin-left:512.65pt;margin-top:764.95pt;width:12pt;height:15.3pt;z-index:-2516577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swZn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4F2B96B" w14:textId="77777777" w:rsidR="00A204AB" w:rsidRDefault="00A204AB">
                <w:pPr>
                  <w:spacing w:before="4"/>
                  <w:ind w:left="20"/>
                  <w:rPr>
                    <w:i/>
                    <w:sz w:val="26"/>
                  </w:rPr>
                </w:pPr>
              </w:p>
            </w:txbxContent>
          </v:textbox>
          <w10:wrap anchorx="page" anchory="page"/>
        </v:shape>
      </w:pict>
    </w:r>
    <w:r>
      <w:rPr>
        <w:noProof/>
      </w:rPr>
      <w:pict w14:anchorId="39A2B821">
        <v:shape id="Zone de texte 6097" o:spid="_x0000_s1447" type="#_x0000_t202" style="position:absolute;margin-left:71.3pt;margin-top:706.9pt;width:7.9pt;height:49.5pt;z-index:-2516578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eGI+wEAAOMDAAAOAAAAZHJzL2Uyb0RvYy54bWysU8Fu2zAMvQ/YPwi6L3ZTLCu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m2abqaK02OPFD4a6EU0&#10;SomsKYGrwwOFSEYVp5RYy8G97bq0IJ174eDE6EnkI9+JeRh3o7AVE3m3XEVxUc4OqiMLQuCCzI1/&#10;Chst4E8pBt66UtKPvUIjRffJcefiip4MPBm7k6Gc5qelDFJM5m2YVnnv0TYtI0/zc3DDjattEvXM&#10;YmbMm5S0zl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2h4Y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65840F6" w14:textId="77777777" w:rsidR="00A204AB" w:rsidRDefault="00A204AB">
                <w:pPr>
                  <w:spacing w:before="4"/>
                  <w:ind w:left="20"/>
                  <w:rPr>
                    <w:i/>
                    <w:sz w:val="26"/>
                  </w:rPr>
                </w:pPr>
              </w:p>
            </w:txbxContent>
          </v:textbox>
          <w10:wrap anchorx="page" anchory="page"/>
        </v:shape>
      </w:pict>
    </w:r>
    <w:r>
      <w:rPr>
        <w:noProof/>
      </w:rPr>
      <w:pict w14:anchorId="2BCF9790">
        <v:shape id="Zone de texte 6096" o:spid="_x0000_s1446" type="#_x0000_t202" style="position:absolute;margin-left:71.3pt;margin-top:706.9pt;width:7.9pt;height:49.5pt;z-index:-2516578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vd+wEAAOMDAAAOAAAAZHJzL2Uyb0RvYy54bWysU8Fu2zAMvQ/YPwi6L3ZTLC2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Jimm6ni+NgjhS8GehGN&#10;UiJrSuBqd08hklHFMSXWcnBnuy4tSOdeODgxehL5yPfAPIybUdiKiVzML6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5TS9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C0A09C5" w14:textId="77777777" w:rsidR="00A204AB" w:rsidRDefault="00A204AB"/>
            </w:txbxContent>
          </v:textbox>
          <w10:wrap anchorx="page" anchory="page"/>
        </v:shape>
      </w:pict>
    </w:r>
    <w:r>
      <w:rPr>
        <w:noProof/>
      </w:rPr>
      <w:pict w14:anchorId="60B876E0">
        <v:shape id="Zone de texte 6095" o:spid="_x0000_s1445" type="#_x0000_t202" style="position:absolute;margin-left:512.65pt;margin-top:764.95pt;width:12pt;height:15.3pt;z-index:-2516578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6R0m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3B459E8" w14:textId="77777777" w:rsidR="00A204AB" w:rsidRDefault="00A204AB">
                <w:pPr>
                  <w:spacing w:before="4"/>
                  <w:ind w:left="20"/>
                  <w:rPr>
                    <w:i/>
                    <w:sz w:val="26"/>
                  </w:rPr>
                </w:pPr>
              </w:p>
            </w:txbxContent>
          </v:textbox>
          <w10:wrap anchorx="page" anchory="page"/>
        </v:shape>
      </w:pict>
    </w:r>
    <w:r>
      <w:rPr>
        <w:noProof/>
      </w:rPr>
      <w:pict w14:anchorId="06DA7A26">
        <v:shape id="Zone de texte 6094" o:spid="_x0000_s1444" type="#_x0000_t202" style="position:absolute;margin-left:71.3pt;margin-top:706.9pt;width:7.9pt;height:49.5pt;z-index:-2516578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QA7+wEAAOM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FrJvJh/jGKi3IqqPcsCIELMjf+&#10;KWy0gL+kGHjrSkk/twqNFN1Xx52LKzoZOBnVZCin+WkpgxQH8zocVnnr0W5aRj7Mz8EVN66xSdQz&#10;iyNj3qSk9bj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7lAD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9982038" w14:textId="77777777" w:rsidR="00A204AB" w:rsidRDefault="00A204AB"/>
            </w:txbxContent>
          </v:textbox>
          <w10:wrap anchorx="page" anchory="page"/>
        </v:shape>
      </w:pict>
    </w:r>
    <w:r>
      <w:rPr>
        <w:noProof/>
      </w:rPr>
      <w:pict w14:anchorId="754EA103">
        <v:shape id="_x0000_s1443" type="#_x0000_t202" alt="" style="position:absolute;margin-left:512.65pt;margin-top:764.95pt;width:12pt;height:15.3pt;z-index:-25165782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43" inset="0,0,0,0">
            <w:txbxContent>
              <w:p w14:paraId="44AE192E" w14:textId="77777777" w:rsidR="00A204AB" w:rsidRDefault="00A204AB">
                <w:pPr>
                  <w:spacing w:before="4"/>
                  <w:ind w:left="20"/>
                  <w:rPr>
                    <w:i/>
                    <w:sz w:val="26"/>
                  </w:rPr>
                </w:pPr>
              </w:p>
            </w:txbxContent>
          </v:textbox>
          <w10:wrap anchorx="page" anchory="page"/>
        </v:shape>
      </w:pict>
    </w:r>
    <w:r>
      <w:rPr>
        <w:noProof/>
      </w:rPr>
      <w:pict w14:anchorId="01C54A43">
        <v:shape id="Zone de texte 6092" o:spid="_x0000_s1442" type="#_x0000_t202" style="position:absolute;margin-left:71.3pt;margin-top:706.9pt;width:7.9pt;height:49.5pt;z-index:-2516578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93E95B2" w14:textId="77777777" w:rsidR="00625A80" w:rsidRDefault="00625A80"/>
            </w:txbxContent>
          </v:textbox>
          <w10:wrap anchorx="page" anchory="page"/>
        </v:shape>
      </w:pict>
    </w:r>
    <w:r>
      <w:rPr>
        <w:noProof/>
      </w:rPr>
      <w:pict w14:anchorId="5C8DC66A">
        <v:shape id="Zone de texte 6091" o:spid="_x0000_s1441" type="#_x0000_t202" style="position:absolute;margin-left:512.65pt;margin-top:764.95pt;width:12pt;height:15.3pt;z-index:-2516578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ejfl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DBF29E8" w14:textId="77777777" w:rsidR="00625A80" w:rsidRDefault="00625A80"/>
            </w:txbxContent>
          </v:textbox>
          <w10:wrap anchorx="page" anchory="page"/>
        </v:shape>
      </w:pict>
    </w:r>
    <w:r>
      <w:rPr>
        <w:noProof/>
      </w:rPr>
      <w:pict w14:anchorId="364DF4DE">
        <v:shape id="Zone de texte 6090" o:spid="_x0000_s1440" type="#_x0000_t202" style="position:absolute;margin-left:71.3pt;margin-top:706.9pt;width:7.9pt;height:49.5pt;z-index:-2516578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6wC+wEAAOMDAAAOAAAAZHJzL2Uyb0RvYy54bWysU8Fu2zAMvQ/YPwi6L3YTLCu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T5NN1PF6bFHCp8N9CIa&#10;pUTWlMDV/p5CJKOKU0qs5eDOdl1akM49c3Bi9CTyke/EPIzbUdiKiXxYLK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fXrA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466DD61" w14:textId="77777777" w:rsidR="00625A80" w:rsidRDefault="00625A80"/>
            </w:txbxContent>
          </v:textbox>
          <w10:wrap anchorx="page" anchory="page"/>
        </v:shape>
      </w:pict>
    </w:r>
    <w:r>
      <w:rPr>
        <w:noProof/>
      </w:rPr>
      <w:pict w14:anchorId="4998706C">
        <v:shape id="Zone de texte 6089" o:spid="_x0000_s1439" type="#_x0000_t202" style="position:absolute;margin-left:71.3pt;margin-top:706.9pt;width:7.9pt;height:49.5pt;z-index:-2516578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8MiX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21C397D" w14:textId="77777777" w:rsidR="00A204AB" w:rsidRDefault="00A204AB"/>
            </w:txbxContent>
          </v:textbox>
          <w10:wrap anchorx="page" anchory="page"/>
        </v:shape>
      </w:pict>
    </w:r>
    <w:r>
      <w:rPr>
        <w:noProof/>
      </w:rPr>
      <w:pict w14:anchorId="4A41866C">
        <v:shape id="Zone de texte 6088" o:spid="_x0000_s1438" type="#_x0000_t202" style="position:absolute;margin-left:512.65pt;margin-top:764.95pt;width:12pt;height:15.3pt;z-index:-25165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94Wy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7FD0CAC" w14:textId="77777777" w:rsidR="00A204AB" w:rsidRDefault="00A204AB"/>
            </w:txbxContent>
          </v:textbox>
          <w10:wrap anchorx="page" anchory="page"/>
        </v:shape>
      </w:pict>
    </w:r>
    <w:r>
      <w:rPr>
        <w:noProof/>
      </w:rPr>
      <w:pict w14:anchorId="375773EA">
        <v:shape id="Zone de texte 6087" o:spid="_x0000_s1437" type="#_x0000_t202" style="position:absolute;margin-left:71.3pt;margin-top:706.9pt;width:7.9pt;height:49.5pt;z-index:-2516578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dza+wEAAOMDAAAOAAAAZHJzL2Uyb0RvYy54bWysU8Fu2zAMvQ/YPwi6L3YTLCu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T5NN1PF6bFHCp8N9CIa&#10;pUTWlMDV/p5CJKOKU0qs5eDOdl1akM49c3Bi9CTyke/EPIzbUdiKiXxYLK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np3N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550E9EE" w14:textId="77777777" w:rsidR="00A204AB" w:rsidRDefault="00A204AB"/>
            </w:txbxContent>
          </v:textbox>
          <w10:wrap anchorx="page" anchory="page"/>
        </v:shape>
      </w:pict>
    </w:r>
    <w:r>
      <w:rPr>
        <w:noProof/>
      </w:rPr>
      <w:pict w14:anchorId="7B267475">
        <v:shape id="_x0000_s1436" type="#_x0000_t202" alt="" style="position:absolute;margin-left:512.65pt;margin-top:764.95pt;width:12pt;height:15.3pt;z-index:-25165782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36" inset="0,0,0,0">
            <w:txbxContent>
              <w:p w14:paraId="0C865B8C" w14:textId="77777777" w:rsidR="00A204AB" w:rsidRDefault="00A204AB"/>
            </w:txbxContent>
          </v:textbox>
          <w10:wrap anchorx="page" anchory="page"/>
        </v:shape>
      </w:pict>
    </w:r>
    <w:r>
      <w:rPr>
        <w:noProof/>
      </w:rPr>
      <w:pict w14:anchorId="32236B0A">
        <v:shape id="Zone de texte 6085" o:spid="_x0000_s1435" type="#_x0000_t202" style="position:absolute;margin-left:71.3pt;margin-top:706.9pt;width:7.9pt;height:49.5pt;z-index:-2516578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5c8+wEAAOMDAAAOAAAAZHJzL2Uyb0RvYy54bWysU1GP0zAMfkfiP0R5Z+1tYkz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umm6ni/NgjhY8GehGN&#10;UiJrSuDq8EAhklHFOSXWcnBvuy4tSOdeODgxehL5yHdiHsbdKGzFRN4tVl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lflz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3BF07ED" w14:textId="77777777" w:rsidR="00A204AB" w:rsidRDefault="00A204AB"/>
            </w:txbxContent>
          </v:textbox>
          <w10:wrap anchorx="page" anchory="page"/>
        </v:shape>
      </w:pict>
    </w:r>
    <w:r>
      <w:rPr>
        <w:noProof/>
      </w:rPr>
      <w:pict w14:anchorId="0AB38975">
        <v:shape id="Zone de texte 6084" o:spid="_x0000_s1434" type="#_x0000_t202" style="position:absolute;margin-left:512.65pt;margin-top:764.95pt;width:12pt;height:15.3pt;z-index:-2516578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krRWT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FE560C0" w14:textId="77777777" w:rsidR="00A204AB" w:rsidRDefault="00A204AB"/>
            </w:txbxContent>
          </v:textbox>
          <w10:wrap anchorx="page" anchory="page"/>
        </v:shape>
      </w:pict>
    </w:r>
    <w:r>
      <w:rPr>
        <w:noProof/>
      </w:rPr>
      <w:pict w14:anchorId="51509C94">
        <v:shape id="Zone de texte 6083" o:spid="_x0000_s1433" type="#_x0000_t202" style="position:absolute;margin-left:71.3pt;margin-top:706.9pt;width:7.9pt;height:49.5pt;z-index:-25165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9FCD3B7" w14:textId="77777777" w:rsidR="00625A80" w:rsidRDefault="00625A80"/>
            </w:txbxContent>
          </v:textbox>
          <w10:wrap anchorx="page" anchory="page"/>
        </v:shape>
      </w:pict>
    </w:r>
    <w:r>
      <w:rPr>
        <w:noProof/>
      </w:rPr>
      <w:pict w14:anchorId="120C0522">
        <v:shape id="Zone de texte 6082" o:spid="_x0000_s1432" type="#_x0000_t202" style="position:absolute;margin-left:512.65pt;margin-top:764.95pt;width:12pt;height:15.3pt;z-index:-2516578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PSELB+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2301464" w14:textId="77777777" w:rsidR="00625A80" w:rsidRDefault="00625A80"/>
            </w:txbxContent>
          </v:textbox>
          <w10:wrap anchorx="page" anchory="page"/>
        </v:shape>
      </w:pict>
    </w:r>
    <w:r>
      <w:rPr>
        <w:noProof/>
      </w:rPr>
      <w:pict w14:anchorId="0E20BCB8">
        <v:shape id="Zone de texte 6081" o:spid="_x0000_s1431" type="#_x0000_t202" style="position:absolute;margin-left:71.3pt;margin-top:706.9pt;width:7.9pt;height:49.5pt;z-index:-2516578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cUy+wEAAOM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FrJvLx/TyKi3IqqPcsCIELMjf+&#10;KWy0gL+kGHjrSkk/twqNFN1Xx52LK3o08GhUR0M5zU9LGaSYzOswrfLWo920jDzNz8EVN66xSdQz&#10;iwNj3qSk9bD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nZxT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4B7B77D" w14:textId="77777777" w:rsidR="00A204AB" w:rsidRDefault="00A204AB">
                <w:pPr>
                  <w:spacing w:before="10"/>
                  <w:ind w:left="60"/>
                  <w:rPr>
                    <w:rFonts w:ascii="Times New Roman"/>
                    <w:sz w:val="24"/>
                  </w:rPr>
                </w:pPr>
              </w:p>
            </w:txbxContent>
          </v:textbox>
          <w10:wrap anchorx="page" anchory="page"/>
        </v:shape>
      </w:pict>
    </w:r>
    <w:r>
      <w:rPr>
        <w:noProof/>
      </w:rPr>
      <w:pict w14:anchorId="6FC5EB3C">
        <v:shape id="Zone de texte 6080" o:spid="_x0000_s1430" type="#_x0000_t202" style="position:absolute;margin-left:512.65pt;margin-top:764.95pt;width:12pt;height:15.3pt;z-index:-2516578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mtF2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8A7AF26" w14:textId="77777777" w:rsidR="00A204AB" w:rsidRDefault="00A204AB"/>
            </w:txbxContent>
          </v:textbox>
          <w10:wrap anchorx="page" anchory="page"/>
        </v:shape>
      </w:pict>
    </w:r>
    <w:r>
      <w:rPr>
        <w:noProof/>
      </w:rPr>
      <w:pict w14:anchorId="2023B17A">
        <v:shape id="Zone de texte 6079" o:spid="_x0000_s1429" type="#_x0000_t202" style="position:absolute;margin-left:71.3pt;margin-top:706.9pt;width:7.9pt;height:49.5pt;z-index:-2516578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oU+wEAAOMDAAAOAAAAZHJzL2Uyb0RvYy54bWysU8Fu2zAMvQ/YPwi6L3bTLiuMOEXXrsOA&#10;bivQ9AMUWbaF2aJGKrGzrx+lxOm63YpdBIqkHt8jqeXV2HdiZ5AsuFKezXIpjNNQWdeU8ml99+5S&#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aXi/dpupkqpsceKXw20Ito&#10;lBJZUwJXu3sKkYwqppRYy8Gd7bq0IJ174eDE6EnkI98D8zBuRmErJvLh4iKKi3I2UO1ZEAIXZG78&#10;U9hoAX9JMfDWlZJ+bhUaKbovjjsXV3QycDI2k6Gc5qelDFIczJtwWOWtR9u0jHyYn4Nrblxtk6hn&#10;FkfGvElJ63Hr46r+eU9Zz39z9R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LwSh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C0BBE58" w14:textId="77777777" w:rsidR="00A204AB" w:rsidRDefault="00A204AB"/>
            </w:txbxContent>
          </v:textbox>
          <w10:wrap anchorx="page" anchory="page"/>
        </v:shape>
      </w:pict>
    </w:r>
    <w:r>
      <w:rPr>
        <w:noProof/>
      </w:rPr>
      <w:pict w14:anchorId="1F32D0D0">
        <v:shape id="Zone de texte 6078" o:spid="_x0000_s1428" type="#_x0000_t202" style="position:absolute;margin-left:512.65pt;margin-top:764.95pt;width:12pt;height:15.3pt;z-index:-2516578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KEmE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35B6B09" w14:textId="77777777" w:rsidR="00A204AB" w:rsidRDefault="00A204AB"/>
            </w:txbxContent>
          </v:textbox>
          <w10:wrap anchorx="page" anchory="page"/>
        </v:shape>
      </w:pict>
    </w:r>
    <w:r>
      <w:rPr>
        <w:noProof/>
      </w:rPr>
      <w:pict w14:anchorId="52605386">
        <v:shape id="_x0000_s1427" type="#_x0000_t202" alt="" style="position:absolute;margin-left:512.65pt;margin-top:764.95pt;width:12pt;height:15.3pt;z-index:-25165783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27" inset="0,0,0,0">
            <w:txbxContent>
              <w:p w14:paraId="504F70D1" w14:textId="77777777" w:rsidR="00A204AB" w:rsidRDefault="00A204AB">
                <w:pPr>
                  <w:spacing w:before="10"/>
                  <w:ind w:left="60"/>
                  <w:rPr>
                    <w:rFonts w:ascii="Times New Roman"/>
                    <w:sz w:val="24"/>
                  </w:rPr>
                </w:pPr>
              </w:p>
            </w:txbxContent>
          </v:textbox>
          <w10:wrap anchorx="page" anchory="page"/>
        </v:shape>
      </w:pict>
    </w:r>
    <w:r>
      <w:rPr>
        <w:noProof/>
      </w:rPr>
      <w:pict w14:anchorId="033F1531">
        <v:shape id="Zone de texte 6076" o:spid="_x0000_s1426" type="#_x0000_t202" style="position:absolute;margin-left:512.65pt;margin-top:764.95pt;width:12pt;height:15.3pt;z-index:-2516578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F4D215A" w14:textId="77777777" w:rsidR="00A204AB" w:rsidRDefault="00A204AB">
                <w:pPr>
                  <w:spacing w:before="10"/>
                  <w:ind w:left="60"/>
                  <w:rPr>
                    <w:rFonts w:ascii="Times New Roman"/>
                    <w:sz w:val="24"/>
                  </w:rPr>
                </w:pPr>
              </w:p>
            </w:txbxContent>
          </v:textbox>
          <w10:wrap anchorx="page" anchory="page"/>
        </v:shape>
      </w:pict>
    </w:r>
    <w:r>
      <w:rPr>
        <w:noProof/>
      </w:rPr>
      <w:pict w14:anchorId="05D8C91F">
        <v:shape id="Zone de texte 6075" o:spid="_x0000_s1425" type="#_x0000_t202" style="position:absolute;margin-left:512.65pt;margin-top:764.95pt;width:12pt;height:15.3pt;z-index:-2516578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40B9648" w14:textId="77777777" w:rsidR="00A204AB" w:rsidRDefault="00A204AB">
                <w:pPr>
                  <w:spacing w:before="10"/>
                  <w:ind w:left="60"/>
                  <w:rPr>
                    <w:rFonts w:ascii="Times New Roman"/>
                    <w:sz w:val="24"/>
                  </w:rPr>
                </w:pPr>
              </w:p>
            </w:txbxContent>
          </v:textbox>
          <w10:wrap anchorx="page" anchory="page"/>
        </v:shape>
      </w:pict>
    </w:r>
    <w:r>
      <w:rPr>
        <w:noProof/>
      </w:rPr>
      <w:pict w14:anchorId="52680C8D">
        <v:shape id="_x0000_s1424" type="#_x0000_t202" alt="" style="position:absolute;margin-left:71.3pt;margin-top:706.9pt;width:7.9pt;height:49.5pt;z-index:-25165783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24" inset="0,0,0,0">
            <w:txbxContent>
              <w:p w14:paraId="49A40761" w14:textId="77777777" w:rsidR="00625A80" w:rsidRDefault="00625A80"/>
            </w:txbxContent>
          </v:textbox>
          <w10:wrap anchorx="page" anchory="page"/>
        </v:shape>
      </w:pict>
    </w:r>
    <w:r>
      <w:rPr>
        <w:noProof/>
      </w:rPr>
      <w:pict w14:anchorId="651CD553">
        <v:shape id="Zone de texte 6073" o:spid="_x0000_s1423" type="#_x0000_t202" style="position:absolute;margin-left:512.65pt;margin-top:764.95pt;width:12pt;height:15.3pt;z-index:-2516578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6FA1A57" w14:textId="77777777" w:rsidR="00A204AB" w:rsidRDefault="00A204AB"/>
            </w:txbxContent>
          </v:textbox>
          <w10:wrap anchorx="page" anchory="page"/>
        </v:shape>
      </w:pict>
    </w:r>
    <w:r>
      <w:rPr>
        <w:noProof/>
      </w:rPr>
      <w:pict w14:anchorId="56161B2C">
        <v:shape id="Zone de texte 6072" o:spid="_x0000_s1422" type="#_x0000_t202" style="position:absolute;margin-left:71.3pt;margin-top:706.9pt;width:7.9pt;height:49.5pt;z-index:-2516578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B9D8393" w14:textId="77777777" w:rsidR="00A204AB" w:rsidRDefault="00A204AB"/>
            </w:txbxContent>
          </v:textbox>
          <w10:wrap anchorx="page" anchory="page"/>
        </v:shape>
      </w:pict>
    </w:r>
    <w:r>
      <w:rPr>
        <w:noProof/>
      </w:rPr>
      <w:pict w14:anchorId="0D62D340">
        <v:shape id="Zone de texte 6071" o:spid="_x0000_s1421" type="#_x0000_t202" style="position:absolute;margin-left:512.65pt;margin-top:764.95pt;width:12pt;height:15.3pt;z-index:-2516578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4XgG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BDAD9A1" w14:textId="77777777" w:rsidR="00A204AB" w:rsidRDefault="00A204AB">
                <w:pPr>
                  <w:spacing w:before="4"/>
                  <w:ind w:left="20"/>
                  <w:rPr>
                    <w:i/>
                    <w:sz w:val="26"/>
                  </w:rPr>
                </w:pPr>
              </w:p>
            </w:txbxContent>
          </v:textbox>
          <w10:wrap anchorx="page" anchory="page"/>
        </v:shape>
      </w:pict>
    </w:r>
    <w:r>
      <w:rPr>
        <w:noProof/>
      </w:rPr>
      <w:pict w14:anchorId="16628D36">
        <v:shape id="Zone de texte 6070" o:spid="_x0000_s1420" type="#_x0000_t202" style="position:absolute;margin-left:71.3pt;margin-top:706.9pt;width:7.9pt;height:49.5pt;z-index:-2516578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5jUj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CE9F878" w14:textId="77777777" w:rsidR="00A204AB" w:rsidRDefault="00A204AB">
                <w:pPr>
                  <w:spacing w:before="10"/>
                  <w:ind w:left="60"/>
                  <w:rPr>
                    <w:rFonts w:ascii="Times New Roman"/>
                    <w:sz w:val="24"/>
                  </w:rPr>
                </w:pPr>
              </w:p>
            </w:txbxContent>
          </v:textbox>
          <w10:wrap anchorx="page" anchory="page"/>
        </v:shape>
      </w:pict>
    </w:r>
    <w:r>
      <w:rPr>
        <w:noProof/>
      </w:rPr>
      <w:pict w14:anchorId="35AAE03E">
        <v:shape id="_x0000_s1419" type="#_x0000_t202" alt="" style="position:absolute;margin-left:512.65pt;margin-top:764.95pt;width:12pt;height:15.3pt;z-index:-25165783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19" inset="0,0,0,0">
            <w:txbxContent>
              <w:p w14:paraId="44F07C80" w14:textId="77777777" w:rsidR="00A204AB" w:rsidRDefault="00A204AB">
                <w:pPr>
                  <w:spacing w:before="10"/>
                  <w:ind w:left="60"/>
                  <w:rPr>
                    <w:rFonts w:ascii="Times New Roman"/>
                    <w:sz w:val="24"/>
                  </w:rPr>
                </w:pPr>
              </w:p>
            </w:txbxContent>
          </v:textbox>
          <w10:wrap anchorx="page" anchory="page"/>
        </v:shape>
      </w:pict>
    </w:r>
    <w:r>
      <w:rPr>
        <w:noProof/>
      </w:rPr>
      <w:pict w14:anchorId="2A8F4CA4">
        <v:shape id="Zone de texte 6068" o:spid="_x0000_s1418" type="#_x0000_t202" style="position:absolute;margin-left:71.3pt;margin-top:706.9pt;width:7.9pt;height:49.5pt;z-index:-2516578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VK3R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59812CE" w14:textId="77777777" w:rsidR="00A204AB" w:rsidRDefault="00A204AB">
                <w:pPr>
                  <w:spacing w:before="10"/>
                  <w:ind w:left="60"/>
                  <w:rPr>
                    <w:rFonts w:ascii="Times New Roman"/>
                    <w:sz w:val="24"/>
                  </w:rPr>
                </w:pPr>
              </w:p>
            </w:txbxContent>
          </v:textbox>
          <w10:wrap anchorx="page" anchory="page"/>
        </v:shape>
      </w:pict>
    </w:r>
    <w:r>
      <w:rPr>
        <w:noProof/>
      </w:rPr>
      <w:pict w14:anchorId="62E34F96">
        <v:shape id="Zone de texte 6067" o:spid="_x0000_s1417" type="#_x0000_t202" style="position:absolute;margin-left:512.65pt;margin-top:764.95pt;width:12pt;height:15.3pt;z-index:-2516578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PbWu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03C4AAE"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6078978">
        <v:shape id="Zone de texte 6066" o:spid="_x0000_s1416" type="#_x0000_t202" style="position:absolute;margin-left:71.3pt;margin-top:706.9pt;width:7.9pt;height:49.5pt;z-index:-2516578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OviL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A3036AD" w14:textId="77777777" w:rsidR="00A204AB" w:rsidRDefault="00A204AB"/>
            </w:txbxContent>
          </v:textbox>
          <w10:wrap anchorx="page" anchory="page"/>
        </v:shape>
      </w:pict>
    </w:r>
    <w:r>
      <w:rPr>
        <w:noProof/>
      </w:rPr>
      <w:pict w14:anchorId="77C96108">
        <v:shape id="Zone de texte 6065" o:spid="_x0000_s1415" type="#_x0000_t202" style="position:absolute;margin-left:512.65pt;margin-top:764.95pt;width:12pt;height:15.3pt;z-index:-2516578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REG/AEAAOMDAAAOAAAAZHJzL2Uyb0RvYy54bWysU21v1DAM/o7Ef4jynWvv2G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fL85yjmgOzT+cvZ2n6WaqOD72SOGzgUFE&#10;o5TImhK42t5RiGRUcUyJtRzc2r5PC9K7Jw5OjJ5EPvLdMw9TNQlbc/H35x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NtEQ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A42B228" w14:textId="77777777" w:rsidR="00A204AB" w:rsidRDefault="00A204AB">
                <w:pPr>
                  <w:spacing w:before="4"/>
                  <w:ind w:left="20"/>
                  <w:rPr>
                    <w:i/>
                    <w:sz w:val="26"/>
                  </w:rPr>
                </w:pPr>
              </w:p>
            </w:txbxContent>
          </v:textbox>
          <w10:wrap anchorx="page" anchory="page"/>
        </v:shape>
      </w:pict>
    </w:r>
    <w:r>
      <w:rPr>
        <w:noProof/>
      </w:rPr>
      <w:pict w14:anchorId="23A2E2F6">
        <v:shape id="Zone de texte 6064" o:spid="_x0000_s1414" type="#_x0000_t202" style="position:absolute;margin-left:71.3pt;margin-top:706.9pt;width:7.9pt;height:49.5pt;z-index:-2516578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MZw1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3644F5E" w14:textId="77777777" w:rsidR="00A204AB" w:rsidRDefault="00A204AB">
                <w:pPr>
                  <w:spacing w:before="10"/>
                  <w:ind w:left="60"/>
                  <w:rPr>
                    <w:rFonts w:ascii="Times New Roman"/>
                    <w:sz w:val="24"/>
                  </w:rPr>
                </w:pPr>
              </w:p>
            </w:txbxContent>
          </v:textbox>
          <w10:wrap anchorx="page" anchory="page"/>
        </v:shape>
      </w:pict>
    </w:r>
    <w:r>
      <w:rPr>
        <w:noProof/>
      </w:rPr>
      <w:pict w14:anchorId="21B34AB9">
        <v:shape id="Zone de texte 6063" o:spid="_x0000_s1413" type="#_x0000_t202" style="position:absolute;margin-left:512.65pt;margin-top:764.95pt;width:12pt;height:15.3pt;z-index:-2516578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FA1122C" w14:textId="77777777" w:rsidR="00A204AB" w:rsidRDefault="00A204AB">
                <w:pPr>
                  <w:spacing w:before="10"/>
                  <w:ind w:left="60"/>
                  <w:rPr>
                    <w:rFonts w:ascii="Times New Roman"/>
                    <w:sz w:val="24"/>
                  </w:rPr>
                </w:pPr>
              </w:p>
            </w:txbxContent>
          </v:textbox>
          <w10:wrap anchorx="page" anchory="page"/>
        </v:shape>
      </w:pict>
    </w:r>
    <w:r>
      <w:rPr>
        <w:noProof/>
      </w:rPr>
      <w:pict w14:anchorId="2C9BAF32">
        <v:shape id="Zone de texte 6062" o:spid="_x0000_s1412" type="#_x0000_t202" style="position:absolute;margin-left:71.3pt;margin-top:706.9pt;width:7.9pt;height:49.5pt;z-index:-2516578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AED0E15" w14:textId="77777777" w:rsidR="00A204AB" w:rsidRDefault="00A204AB">
                <w:pPr>
                  <w:spacing w:before="10"/>
                  <w:ind w:left="60"/>
                  <w:rPr>
                    <w:rFonts w:ascii="Times New Roman"/>
                    <w:sz w:val="24"/>
                  </w:rPr>
                </w:pPr>
              </w:p>
            </w:txbxContent>
          </v:textbox>
          <w10:wrap anchorx="page" anchory="page"/>
        </v:shape>
      </w:pict>
    </w:r>
    <w:r>
      <w:rPr>
        <w:noProof/>
      </w:rPr>
      <w:pict w14:anchorId="0FD4E978">
        <v:shape id="Zone de texte 6061" o:spid="_x0000_s1411" type="#_x0000_t202" style="position:absolute;margin-left:512.65pt;margin-top:764.95pt;width:12pt;height:15.3pt;z-index:-25165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LOx5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B97333D" w14:textId="77777777" w:rsidR="00A204AB" w:rsidRDefault="00A204AB">
                <w:pPr>
                  <w:spacing w:line="316" w:lineRule="exact"/>
                  <w:ind w:left="20"/>
                  <w:rPr>
                    <w:i/>
                    <w:sz w:val="26"/>
                  </w:rPr>
                </w:pPr>
              </w:p>
            </w:txbxContent>
          </v:textbox>
          <w10:wrap anchorx="page" anchory="page"/>
        </v:shape>
      </w:pict>
    </w:r>
    <w:r>
      <w:rPr>
        <w:noProof/>
      </w:rPr>
      <w:pict w14:anchorId="32CA5B62">
        <v:shape id="_x0000_s1410" type="#_x0000_t202" alt="" style="position:absolute;margin-left:71.3pt;margin-top:706.9pt;width:7.9pt;height:49.5pt;z-index:-25165784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10" inset="0,0,0,0">
            <w:txbxContent>
              <w:p w14:paraId="2A72E153" w14:textId="77777777" w:rsidR="00A204AB" w:rsidRDefault="00A204AB">
                <w:pPr>
                  <w:spacing w:line="316" w:lineRule="exact"/>
                  <w:ind w:left="20"/>
                  <w:rPr>
                    <w:i/>
                    <w:sz w:val="26"/>
                  </w:rPr>
                </w:pPr>
              </w:p>
            </w:txbxContent>
          </v:textbox>
          <w10:wrap anchorx="page" anchory="page"/>
        </v:shape>
      </w:pict>
    </w:r>
    <w:r>
      <w:rPr>
        <w:noProof/>
      </w:rPr>
      <w:pict w14:anchorId="1CC3E40F">
        <v:shape id="Zone de texte 6059" o:spid="_x0000_s1409" type="#_x0000_t202" style="position:absolute;margin-left:512.65pt;margin-top:764.95pt;width:12pt;height:15.3pt;z-index:-251657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45A948C" w14:textId="77777777" w:rsidR="00A204AB" w:rsidRDefault="00A204AB">
                <w:pPr>
                  <w:spacing w:before="10"/>
                  <w:ind w:left="60"/>
                  <w:rPr>
                    <w:rFonts w:ascii="Times New Roman"/>
                    <w:sz w:val="24"/>
                  </w:rPr>
                </w:pPr>
              </w:p>
            </w:txbxContent>
          </v:textbox>
          <w10:wrap anchorx="page" anchory="page"/>
        </v:shape>
      </w:pict>
    </w:r>
    <w:r>
      <w:rPr>
        <w:noProof/>
      </w:rPr>
      <w:pict w14:anchorId="5CD97105">
        <v:shape id="Zone de texte 6058" o:spid="_x0000_s1408" type="#_x0000_t202" style="position:absolute;margin-left:512.65pt;margin-top:764.95pt;width:12pt;height:15.3pt;z-index:-2516578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MoV4uj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EC8252D" w14:textId="77777777" w:rsidR="00B20028" w:rsidRDefault="00B20028">
                <w:pPr>
                  <w:spacing w:before="10"/>
                  <w:ind w:left="60"/>
                  <w:rPr>
                    <w:rFonts w:ascii="Times New Roman"/>
                    <w:sz w:val="24"/>
                  </w:rPr>
                </w:pPr>
              </w:p>
            </w:txbxContent>
          </v:textbox>
          <w10:wrap anchorx="page" anchory="page"/>
        </v:shape>
      </w:pict>
    </w:r>
    <w:r>
      <w:rPr>
        <w:noProof/>
      </w:rPr>
      <w:pict w14:anchorId="79605C0B">
        <v:shape id="_x0000_s1407" type="#_x0000_t202" alt="" style="position:absolute;margin-left:71.3pt;margin-top:706.9pt;width:7.9pt;height:49.5pt;z-index:-25165784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407" inset="0,0,0,0">
            <w:txbxContent>
              <w:p w14:paraId="26BBFFA2" w14:textId="77777777" w:rsidR="00A204AB" w:rsidRDefault="00A204AB">
                <w:pPr>
                  <w:spacing w:before="4"/>
                  <w:ind w:left="20"/>
                  <w:rPr>
                    <w:i/>
                    <w:sz w:val="26"/>
                  </w:rPr>
                </w:pPr>
              </w:p>
            </w:txbxContent>
          </v:textbox>
          <w10:wrap anchorx="page" anchory="page"/>
        </v:shape>
      </w:pict>
    </w:r>
    <w:r>
      <w:rPr>
        <w:noProof/>
      </w:rPr>
      <w:pict w14:anchorId="33DAAA8A">
        <v:shape id="Zone de texte 6056" o:spid="_x0000_s1406" type="#_x0000_t202" style="position:absolute;margin-left:512.65pt;margin-top:764.95pt;width:12pt;height:15.3pt;z-index:-2516578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zwt0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C9BF900" w14:textId="77777777" w:rsidR="00B20028" w:rsidRDefault="00B20028">
                <w:pPr>
                  <w:spacing w:before="4"/>
                  <w:ind w:left="20"/>
                  <w:rPr>
                    <w:i/>
                    <w:sz w:val="26"/>
                  </w:rPr>
                </w:pPr>
              </w:p>
            </w:txbxContent>
          </v:textbox>
          <w10:wrap anchorx="page" anchory="page"/>
        </v:shape>
      </w:pict>
    </w:r>
    <w:r>
      <w:rPr>
        <w:noProof/>
      </w:rPr>
      <w:pict w14:anchorId="33745F19">
        <v:shape id="Zone de texte 6055" o:spid="_x0000_s1405" type="#_x0000_t202" style="position:absolute;margin-left:512.65pt;margin-top:764.95pt;width:12pt;height:15.3pt;z-index:-2516578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0Vv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0868429" w14:textId="77777777" w:rsidR="00A204AB" w:rsidRDefault="00A204AB">
                <w:pPr>
                  <w:spacing w:before="10"/>
                  <w:ind w:left="60"/>
                  <w:rPr>
                    <w:rFonts w:ascii="Times New Roman"/>
                    <w:sz w:val="24"/>
                  </w:rPr>
                </w:pPr>
              </w:p>
            </w:txbxContent>
          </v:textbox>
          <w10:wrap anchorx="page" anchory="page"/>
        </v:shape>
      </w:pict>
    </w:r>
    <w:r>
      <w:rPr>
        <w:noProof/>
      </w:rPr>
      <w:pict w14:anchorId="70DBDB2B">
        <v:shape id="Zone de texte 6054" o:spid="_x0000_s1404" type="#_x0000_t202" style="position:absolute;margin-left:512.65pt;margin-top:764.95pt;width:12pt;height:15.3pt;z-index:-2516578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xG/KX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4C42B47" w14:textId="77777777" w:rsidR="00A204AB" w:rsidRDefault="00A204AB"/>
            </w:txbxContent>
          </v:textbox>
          <w10:wrap anchorx="page" anchory="page"/>
        </v:shape>
      </w:pict>
    </w:r>
    <w:r>
      <w:rPr>
        <w:noProof/>
      </w:rPr>
      <w:pict w14:anchorId="2ABB57E5">
        <v:shape id="Zone de texte 6053" o:spid="_x0000_s1403" type="#_x0000_t202" style="position:absolute;margin-left:512.65pt;margin-top:764.95pt;width:12pt;height:15.3pt;z-index:-2516578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20F51EB" w14:textId="77777777" w:rsidR="00A204AB" w:rsidRDefault="00A204AB"/>
            </w:txbxContent>
          </v:textbox>
          <w10:wrap anchorx="page" anchory="page"/>
        </v:shape>
      </w:pict>
    </w:r>
    <w:r>
      <w:rPr>
        <w:noProof/>
      </w:rPr>
      <w:pict w14:anchorId="3D74D909">
        <v:shape id="Zone de texte 6052" o:spid="_x0000_s1402" type="#_x0000_t202" style="position:absolute;margin-left:71.3pt;margin-top:706.9pt;width:7.9pt;height:49.5pt;z-index:-2516578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8244378" w14:textId="77777777" w:rsidR="00A204AB" w:rsidRDefault="00A204AB">
                <w:pPr>
                  <w:spacing w:before="4"/>
                  <w:ind w:left="20"/>
                  <w:rPr>
                    <w:i/>
                    <w:sz w:val="26"/>
                  </w:rPr>
                </w:pPr>
              </w:p>
            </w:txbxContent>
          </v:textbox>
          <w10:wrap anchorx="page" anchory="page"/>
        </v:shape>
      </w:pict>
    </w:r>
    <w:r>
      <w:rPr>
        <w:noProof/>
      </w:rPr>
      <w:pict w14:anchorId="4824F989">
        <v:shape id="Zone de texte 6051" o:spid="_x0000_s1401" type="#_x0000_t202" style="position:absolute;margin-left:512.65pt;margin-top:764.95pt;width:12pt;height:15.3pt;z-index:-251657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aG+s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8AEC2C4" w14:textId="77777777" w:rsidR="00A204AB" w:rsidRDefault="00A204AB">
                <w:pPr>
                  <w:spacing w:before="10"/>
                  <w:ind w:left="60"/>
                  <w:rPr>
                    <w:rFonts w:ascii="Times New Roman"/>
                    <w:sz w:val="24"/>
                  </w:rPr>
                </w:pPr>
              </w:p>
            </w:txbxContent>
          </v:textbox>
          <w10:wrap anchorx="page" anchory="page"/>
        </v:shape>
      </w:pict>
    </w:r>
    <w:r>
      <w:rPr>
        <w:noProof/>
      </w:rPr>
      <w:pict w14:anchorId="6F44A0FA">
        <v:shape id="Zone de texte 6050" o:spid="_x0000_s1400" type="#_x0000_t202" style="position:absolute;margin-left:71.3pt;margin-top:706.9pt;width:7.9pt;height:49.5pt;z-index:-2516578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byKJ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0D00FBC" w14:textId="77777777" w:rsidR="00A204AB" w:rsidRDefault="00A204AB">
                <w:pPr>
                  <w:spacing w:before="4"/>
                  <w:ind w:left="20"/>
                  <w:rPr>
                    <w:i/>
                    <w:sz w:val="26"/>
                  </w:rPr>
                </w:pPr>
              </w:p>
            </w:txbxContent>
          </v:textbox>
          <w10:wrap anchorx="page" anchory="page"/>
        </v:shape>
      </w:pict>
    </w:r>
    <w:r>
      <w:rPr>
        <w:noProof/>
      </w:rPr>
      <w:pict w14:anchorId="00C46469">
        <v:shape id="Zone de texte 6049" o:spid="_x0000_s1399" type="#_x0000_t202" style="position:absolute;margin-left:71.3pt;margin-top:706.9pt;width:7.9pt;height:49.5pt;z-index:-2516578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3i+wEAAOMDAAAOAAAAZHJzL2Uyb0RvYy54bWysU8Fu2zAMvQ/YPwi6L3bTLS2MOEXXrsOA&#10;bivQ9AMUWbaF2aJGKrGzrx+lxOm63YpdBIqkHt8jqeXV2HdiZ5AsuFKezXIpjNNQWdeU8ml99+5S&#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aXiw9pupkqpsceKXw20Ito&#10;lBJZUwJXu3sKkYwqppRYy8Gd7bq0IJ174eDE6EnkI98D8zBuRmErJnJx8T6Ki3I2UO1ZEAIXZG78&#10;U9hoAX9JMfDWlZJ+bhUaKbovjjsXV3QycDI2k6Gc5qelDFIczJtwWOWtR9u0jHyYn4Nrblxtk6hn&#10;FkfGvElJ63Hr46r+eU9Zz39z9R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4pDe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602F81F" w14:textId="77777777" w:rsidR="00A204AB" w:rsidRDefault="00A204AB"/>
            </w:txbxContent>
          </v:textbox>
          <w10:wrap anchorx="page" anchory="page"/>
        </v:shape>
      </w:pict>
    </w:r>
    <w:r>
      <w:rPr>
        <w:noProof/>
      </w:rPr>
      <w:pict w14:anchorId="5698121B">
        <v:shape id="Zone de texte 6048" o:spid="_x0000_s1398" type="#_x0000_t202" style="position:absolute;margin-left:71.3pt;margin-top:706.9pt;width:7.9pt;height:49.5pt;z-index:-2516578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3bp7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010945F" w14:textId="77777777" w:rsidR="00A204AB" w:rsidRDefault="00A204AB"/>
            </w:txbxContent>
          </v:textbox>
          <w10:wrap anchorx="page" anchory="page"/>
        </v:shape>
      </w:pict>
    </w:r>
    <w:r>
      <w:rPr>
        <w:noProof/>
      </w:rPr>
      <w:pict w14:anchorId="25DA6B9D">
        <v:shape id="Zone de texte 6047" o:spid="_x0000_s1397" type="#_x0000_t202" style="position:absolute;margin-left:512.65pt;margin-top:764.95pt;width:12pt;height:15.3pt;z-index:-2516578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tKIET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43A89DE" w14:textId="77777777" w:rsidR="00A204AB" w:rsidRDefault="00A204AB">
                <w:pPr>
                  <w:spacing w:before="10"/>
                  <w:ind w:left="60"/>
                  <w:rPr>
                    <w:rFonts w:ascii="Times New Roman"/>
                    <w:sz w:val="24"/>
                  </w:rPr>
                </w:pPr>
              </w:p>
            </w:txbxContent>
          </v:textbox>
          <w10:wrap anchorx="page" anchory="page"/>
        </v:shape>
      </w:pict>
    </w:r>
    <w:r>
      <w:rPr>
        <w:noProof/>
      </w:rPr>
      <w:pict w14:anchorId="5EA02C38">
        <v:shape id="Zone de texte 6046" o:spid="_x0000_s1396" type="#_x0000_t202" style="position:absolute;margin-left:71.3pt;margin-top:706.9pt;width:7.9pt;height:49.5pt;z-index:-2516578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s+8h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2806ED1" w14:textId="77777777" w:rsidR="00A204AB" w:rsidRDefault="00A204AB"/>
            </w:txbxContent>
          </v:textbox>
          <w10:wrap anchorx="page" anchory="page"/>
        </v:shape>
      </w:pict>
    </w:r>
    <w:r>
      <w:rPr>
        <w:noProof/>
      </w:rPr>
      <w:pict w14:anchorId="3D02C386">
        <v:shape id="Zone de texte 6045" o:spid="_x0000_s1395" type="#_x0000_t202" style="position:absolute;margin-left:71.3pt;margin-top:706.9pt;width:7.9pt;height:49.5pt;z-index:-2516578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hOv+wEAAOMDAAAOAAAAZHJzL2Uyb0RvYy54bWysU9tu2zAMfR+wfxD0vthNsTQ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fs03UwVp8ceKXwyMIho&#10;lBJZUwJXuwcKkYwqTimxloN72/dpQXr3ysGJ0ZPIR74H5mGqJmFrJnJ1tYz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h6E6/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21A3416" w14:textId="77777777" w:rsidR="00A204AB" w:rsidRDefault="00A204AB"/>
            </w:txbxContent>
          </v:textbox>
          <w10:wrap anchorx="page" anchory="page"/>
        </v:shape>
      </w:pict>
    </w:r>
    <w:r>
      <w:rPr>
        <w:noProof/>
      </w:rPr>
      <w:pict w14:anchorId="0A4433F7">
        <v:shape id="Zone de texte 6044" o:spid="_x0000_s1394" type="#_x0000_t202" style="position:absolute;margin-left:512.65pt;margin-top:764.95pt;width:12pt;height:15.3pt;z-index:-2516578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gOwf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B93FAB2" w14:textId="77777777" w:rsidR="00625A80" w:rsidRDefault="00625A80"/>
            </w:txbxContent>
          </v:textbox>
          <w10:wrap anchorx="page" anchory="page"/>
        </v:shape>
      </w:pict>
    </w:r>
    <w:r>
      <w:rPr>
        <w:noProof/>
      </w:rPr>
      <w:pict w14:anchorId="618944E8">
        <v:shape id="Zone de texte 6043" o:spid="_x0000_s1393" type="#_x0000_t202" style="position:absolute;margin-left:71.3pt;margin-top:706.9pt;width:7.9pt;height:49.5pt;z-index:-2516578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35A9BF3" w14:textId="77777777" w:rsidR="00A204AB" w:rsidRDefault="00A204AB">
                <w:pPr>
                  <w:spacing w:before="10"/>
                  <w:ind w:left="60"/>
                  <w:rPr>
                    <w:rFonts w:ascii="Times New Roman"/>
                    <w:sz w:val="24"/>
                  </w:rPr>
                </w:pPr>
              </w:p>
            </w:txbxContent>
          </v:textbox>
          <w10:wrap anchorx="page" anchory="page"/>
        </v:shape>
      </w:pict>
    </w:r>
    <w:r>
      <w:rPr>
        <w:noProof/>
      </w:rPr>
      <w:pict w14:anchorId="08DFCCEA">
        <v:shape id="Zone de texte 6042" o:spid="_x0000_s1392" type="#_x0000_t202" style="position:absolute;margin-left:512.65pt;margin-top:764.95pt;width:12pt;height:15.3pt;z-index:-25165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6B6022D" w14:textId="77777777" w:rsidR="00A204AB" w:rsidRDefault="00A204AB"/>
            </w:txbxContent>
          </v:textbox>
          <w10:wrap anchorx="page" anchory="page"/>
        </v:shape>
      </w:pict>
    </w:r>
    <w:r>
      <w:rPr>
        <w:noProof/>
      </w:rPr>
      <w:pict w14:anchorId="6EA91FA0">
        <v:shape id="Zone de texte 6041" o:spid="_x0000_s1391" type="#_x0000_t202" style="position:absolute;margin-left:512.65pt;margin-top:764.95pt;width:12pt;height:15.3pt;z-index:-2516578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g2QF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AF8DA8F" w14:textId="77777777" w:rsidR="00A204AB" w:rsidRDefault="00A204AB">
                <w:pPr>
                  <w:spacing w:before="4"/>
                  <w:ind w:left="20"/>
                  <w:rPr>
                    <w:i/>
                    <w:sz w:val="26"/>
                  </w:rPr>
                </w:pPr>
              </w:p>
            </w:txbxContent>
          </v:textbox>
          <w10:wrap anchorx="page" anchory="page"/>
        </v:shape>
      </w:pict>
    </w:r>
    <w:r>
      <w:rPr>
        <w:noProof/>
      </w:rPr>
      <w:pict w14:anchorId="3F922C67">
        <v:shape id="Zone de texte 6040" o:spid="_x0000_s1390" type="#_x0000_t202" style="position:absolute;margin-left:512.65pt;margin-top:764.95pt;width:12pt;height:15.3pt;z-index:-2516578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OoF/AEAAOMDAAAOAAAAZHJzL2Uyb0RvYy54bWysU21v1DAM/o7Ef4jynWvvNm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XZznHNEcmn84P5un6WaqOD72SOGzgUFE&#10;o5TImhK42t5RiGRUcUyJtRzc2r5PC9K7Jw5OjJ5EPvLdMw9TNQlbc/H3F2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vE6gX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A69C173" w14:textId="77777777" w:rsidR="00A204AB" w:rsidRDefault="00A204AB">
                <w:pPr>
                  <w:spacing w:before="10"/>
                  <w:ind w:left="60"/>
                  <w:rPr>
                    <w:rFonts w:ascii="Times New Roman"/>
                    <w:sz w:val="24"/>
                  </w:rPr>
                </w:pPr>
              </w:p>
            </w:txbxContent>
          </v:textbox>
          <w10:wrap anchorx="page" anchory="page"/>
        </v:shape>
      </w:pict>
    </w:r>
    <w:r>
      <w:rPr>
        <w:noProof/>
      </w:rPr>
      <w:pict w14:anchorId="62238881">
        <v:shape id="Zone de texte 6039" o:spid="_x0000_s1389" type="#_x0000_t202" style="position:absolute;margin-left:71.3pt;margin-top:706.9pt;width:7.9pt;height:49.5pt;z-index:-2516578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CZt3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CBE1D2C" w14:textId="77777777" w:rsidR="00A204AB" w:rsidRDefault="00A204AB">
                <w:pPr>
                  <w:spacing w:before="10"/>
                  <w:ind w:left="60"/>
                  <w:rPr>
                    <w:rFonts w:ascii="Times New Roman"/>
                    <w:sz w:val="24"/>
                  </w:rPr>
                </w:pPr>
              </w:p>
            </w:txbxContent>
          </v:textbox>
          <w10:wrap anchorx="page" anchory="page"/>
        </v:shape>
      </w:pict>
    </w:r>
    <w:r>
      <w:rPr>
        <w:noProof/>
      </w:rPr>
      <w:pict w14:anchorId="4224E101">
        <v:shape id="Zone de texte 6038" o:spid="_x0000_s1388" type="#_x0000_t202" style="position:absolute;margin-left:71.3pt;margin-top:706.9pt;width:7.9pt;height:49.5pt;z-index:-2516578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x0u+wEAAOMDAAAOAAAAZHJzL2Uyb0RvYy54bWysU9tu2zAMfR+wfxD0vthN0Sw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VWabqaK02OPFD4ZGEQ0&#10;SomsKYGr3QOFSEYVp5RYy8G97fu0IL175eDE6EnkI98D8zBVk7A1E3m/vIr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NrHS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44B7B58" w14:textId="77777777" w:rsidR="00A204AB" w:rsidRDefault="00A204AB">
                <w:pPr>
                  <w:spacing w:before="10"/>
                  <w:ind w:left="60"/>
                  <w:rPr>
                    <w:rFonts w:ascii="Times New Roman"/>
                    <w:sz w:val="24"/>
                  </w:rPr>
                </w:pPr>
              </w:p>
            </w:txbxContent>
          </v:textbox>
          <w10:wrap anchorx="page" anchory="page"/>
        </v:shape>
      </w:pict>
    </w:r>
    <w:r>
      <w:rPr>
        <w:noProof/>
      </w:rPr>
      <w:pict w14:anchorId="353CE5E4">
        <v:shape id="Zone de texte 6037" o:spid="_x0000_s1387" type="#_x0000_t202" style="position:absolute;margin-left:512.65pt;margin-top:764.95pt;width:12pt;height:15.3pt;z-index:-2516578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X6mt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A5DE4AC" w14:textId="77777777" w:rsidR="00A204AB" w:rsidRDefault="00A204AB">
                <w:pPr>
                  <w:spacing w:before="10"/>
                  <w:ind w:left="60"/>
                  <w:rPr>
                    <w:rFonts w:ascii="Times New Roman"/>
                    <w:sz w:val="24"/>
                  </w:rPr>
                </w:pPr>
              </w:p>
            </w:txbxContent>
          </v:textbox>
          <w10:wrap anchorx="page" anchory="page"/>
        </v:shape>
      </w:pict>
    </w:r>
    <w:r>
      <w:rPr>
        <w:noProof/>
      </w:rPr>
      <w:pict w14:anchorId="2B34ECB2">
        <v:shape id="Zone de texte 6036" o:spid="_x0000_s1386" type="#_x0000_t202" style="position:absolute;margin-left:71.3pt;margin-top:706.9pt;width:7.9pt;height:49.5pt;z-index:-251657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iF+wEAAOMDAAAOAAAAZHJzL2Uyb0RvYy54bWysU9tu2zAMfR+wfxD0vthNsTQ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fs03UwVp8ceKXwyMIho&#10;lBJZUwJXuwcKkYwqTimxloN72/dpQXr3ysGJ0ZPIR74H5mGqJmFrJnK1vIr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WOSI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315FB0A" w14:textId="77777777" w:rsidR="00625A80" w:rsidRDefault="00625A80">
                <w:pPr>
                  <w:spacing w:before="10"/>
                  <w:ind w:left="60"/>
                  <w:rPr>
                    <w:rFonts w:ascii="Times New Roman"/>
                    <w:sz w:val="24"/>
                  </w:rPr>
                </w:pPr>
              </w:p>
            </w:txbxContent>
          </v:textbox>
          <w10:wrap anchorx="page" anchory="page"/>
        </v:shape>
      </w:pict>
    </w:r>
    <w:r>
      <w:rPr>
        <w:noProof/>
      </w:rPr>
      <w:pict w14:anchorId="3BB0A369">
        <v:shape id="Zone de texte 6035" o:spid="_x0000_s1385" type="#_x0000_t202" style="position:absolute;margin-left:512.65pt;margin-top:764.95pt;width:12pt;height:15.3pt;z-index:-2516578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417F7F8" w14:textId="77777777" w:rsidR="00A204AB" w:rsidRDefault="00A204AB">
                <w:pPr>
                  <w:spacing w:before="4"/>
                  <w:ind w:left="20"/>
                  <w:rPr>
                    <w:i/>
                    <w:sz w:val="26"/>
                  </w:rPr>
                </w:pPr>
              </w:p>
            </w:txbxContent>
          </v:textbox>
          <w10:wrap anchorx="page" anchory="page"/>
        </v:shape>
      </w:pict>
    </w:r>
    <w:r>
      <w:rPr>
        <w:noProof/>
      </w:rPr>
      <w:pict w14:anchorId="32AD39C5">
        <v:shape id="Zone de texte 6034" o:spid="_x0000_s1384" type="#_x0000_t202" style="position:absolute;margin-left:512.65pt;margin-top:764.95pt;width:12pt;height:15.3pt;z-index:-2516578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a+e27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BA3156F" w14:textId="77777777" w:rsidR="00A204AB" w:rsidRDefault="00A204AB">
                <w:pPr>
                  <w:spacing w:line="316" w:lineRule="exact"/>
                  <w:ind w:left="20"/>
                  <w:rPr>
                    <w:i/>
                    <w:sz w:val="26"/>
                  </w:rPr>
                </w:pPr>
              </w:p>
            </w:txbxContent>
          </v:textbox>
          <w10:wrap anchorx="page" anchory="page"/>
        </v:shape>
      </w:pict>
    </w:r>
    <w:r>
      <w:rPr>
        <w:noProof/>
      </w:rPr>
      <w:pict w14:anchorId="4D745FCE">
        <v:shape id="Zone de texte 6033" o:spid="_x0000_s1383" type="#_x0000_t202" style="position:absolute;margin-left:512.65pt;margin-top:764.95pt;width:12pt;height:15.3pt;z-index:-2516578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58D762C" w14:textId="77777777" w:rsidR="00A204AB" w:rsidRDefault="00A204AB">
                <w:pPr>
                  <w:spacing w:before="10"/>
                  <w:ind w:left="60"/>
                  <w:rPr>
                    <w:rFonts w:ascii="Times New Roman"/>
                    <w:sz w:val="24"/>
                  </w:rPr>
                </w:pPr>
              </w:p>
            </w:txbxContent>
          </v:textbox>
          <w10:wrap anchorx="page" anchory="page"/>
        </v:shape>
      </w:pict>
    </w:r>
    <w:r>
      <w:rPr>
        <w:noProof/>
      </w:rPr>
      <w:pict w14:anchorId="0AC9ED8F">
        <v:shape id="Zone de texte 6032" o:spid="_x0000_s1382" type="#_x0000_t202" style="position:absolute;margin-left:512.65pt;margin-top:764.95pt;width:12pt;height:15.3pt;z-index:-2516578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4C5C1CA" w14:textId="77777777" w:rsidR="00A204AB" w:rsidRDefault="00A204AB">
                <w:pPr>
                  <w:spacing w:before="10"/>
                  <w:ind w:left="60"/>
                  <w:rPr>
                    <w:rFonts w:ascii="Times New Roman"/>
                    <w:sz w:val="24"/>
                  </w:rPr>
                </w:pPr>
              </w:p>
            </w:txbxContent>
          </v:textbox>
          <w10:wrap anchorx="page" anchory="page"/>
        </v:shape>
      </w:pict>
    </w:r>
    <w:r>
      <w:rPr>
        <w:noProof/>
      </w:rPr>
      <w:pict w14:anchorId="154F3D11">
        <v:shape id="Zone de texte 6031" o:spid="_x0000_s1381" type="#_x0000_t202" style="position:absolute;margin-left:512.65pt;margin-top:764.95pt;width:12pt;height:15.3pt;z-index:-2516578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Gx+fQL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D6050C9" w14:textId="77777777" w:rsidR="00A204AB" w:rsidRDefault="00A204AB">
                <w:pPr>
                  <w:spacing w:before="4"/>
                  <w:ind w:left="20"/>
                  <w:rPr>
                    <w:i/>
                    <w:sz w:val="26"/>
                  </w:rPr>
                </w:pPr>
              </w:p>
            </w:txbxContent>
          </v:textbox>
          <w10:wrap anchorx="page" anchory="page"/>
        </v:shape>
      </w:pict>
    </w:r>
    <w:r>
      <w:rPr>
        <w:noProof/>
      </w:rPr>
      <w:pict w14:anchorId="60FE26F7">
        <v:shape id="Zone de texte 6030" o:spid="_x0000_s1380" type="#_x0000_t202" style="position:absolute;margin-left:512.65pt;margin-top:764.95pt;width:12pt;height:15.3pt;z-index:-2516578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M11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61D9388" w14:textId="77777777" w:rsidR="00A204AB" w:rsidRDefault="00A204AB">
                <w:pPr>
                  <w:spacing w:before="4"/>
                  <w:ind w:left="20"/>
                  <w:rPr>
                    <w:i/>
                    <w:sz w:val="26"/>
                  </w:rPr>
                </w:pPr>
              </w:p>
            </w:txbxContent>
          </v:textbox>
          <w10:wrap anchorx="page" anchory="page"/>
        </v:shape>
      </w:pict>
    </w:r>
    <w:r>
      <w:rPr>
        <w:noProof/>
      </w:rPr>
      <w:pict w14:anchorId="0CB6AFB7">
        <v:shape id="_x0000_s1379" type="#_x0000_t202" alt="" style="position:absolute;margin-left:71.3pt;margin-top:706.9pt;width:7.9pt;height:49.5pt;z-index:-25165787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79" inset="0,0,0,0">
            <w:txbxContent>
              <w:p w14:paraId="081C94DC" w14:textId="77777777" w:rsidR="00A204AB" w:rsidRDefault="00A204AB">
                <w:pPr>
                  <w:spacing w:before="4"/>
                  <w:ind w:left="20"/>
                  <w:rPr>
                    <w:i/>
                    <w:sz w:val="26"/>
                  </w:rPr>
                </w:pPr>
              </w:p>
            </w:txbxContent>
          </v:textbox>
          <w10:wrap anchorx="page" anchory="page"/>
        </v:shape>
      </w:pict>
    </w:r>
    <w:r>
      <w:rPr>
        <w:noProof/>
      </w:rPr>
      <w:pict w14:anchorId="22776806">
        <v:shape id="Zone de texte 6028" o:spid="_x0000_s1378" type="#_x0000_t202" style="position:absolute;margin-left:512.65pt;margin-top:764.95pt;width:12pt;height:15.3pt;z-index:-2516578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SlWHH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5D7CD15" w14:textId="77777777" w:rsidR="00A204AB" w:rsidRDefault="00A204AB">
                <w:pPr>
                  <w:spacing w:before="4"/>
                  <w:ind w:left="20"/>
                  <w:rPr>
                    <w:i/>
                    <w:sz w:val="26"/>
                  </w:rPr>
                </w:pPr>
              </w:p>
            </w:txbxContent>
          </v:textbox>
          <w10:wrap anchorx="page" anchory="page"/>
        </v:shape>
      </w:pict>
    </w:r>
    <w:r>
      <w:rPr>
        <w:noProof/>
      </w:rPr>
      <w:pict w14:anchorId="0EFA950F">
        <v:shape id="Zone de texte 6027" o:spid="_x0000_s1377" type="#_x0000_t202" style="position:absolute;margin-left:512.65pt;margin-top:764.95pt;width:12pt;height:15.3pt;z-index:-2516578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Gyp4/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869A99B" w14:textId="77777777" w:rsidR="00A204AB" w:rsidRDefault="00A204AB"/>
            </w:txbxContent>
          </v:textbox>
          <w10:wrap anchorx="page" anchory="page"/>
        </v:shape>
      </w:pict>
    </w:r>
    <w:r>
      <w:rPr>
        <w:noProof/>
      </w:rPr>
      <w:pict w14:anchorId="2AC2067B">
        <v:shape id="Zone de texte 6026" o:spid="_x0000_s1376" type="#_x0000_t202" style="position:absolute;margin-left:512.65pt;margin-top:764.95pt;width:12pt;height:15.3pt;z-index:-2516578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JADd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6E04CF7" w14:textId="77777777" w:rsidR="00A204AB" w:rsidRDefault="00A204AB">
                <w:pPr>
                  <w:spacing w:before="4"/>
                  <w:ind w:left="20"/>
                  <w:rPr>
                    <w:i/>
                    <w:sz w:val="26"/>
                  </w:rPr>
                </w:pPr>
              </w:p>
            </w:txbxContent>
          </v:textbox>
          <w10:wrap anchorx="page" anchory="page"/>
        </v:shape>
      </w:pict>
    </w:r>
    <w:r>
      <w:rPr>
        <w:noProof/>
      </w:rPr>
      <w:pict w14:anchorId="5843201C">
        <v:shape id="_x0000_s1375" type="#_x0000_t202" alt="" style="position:absolute;margin-left:512.65pt;margin-top:764.95pt;width:12pt;height:15.3pt;z-index:-25165789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75" inset="0,0,0,0">
            <w:txbxContent>
              <w:p w14:paraId="57BB2B63" w14:textId="77777777" w:rsidR="00A204AB" w:rsidRDefault="00A204AB">
                <w:pPr>
                  <w:spacing w:before="4"/>
                  <w:ind w:left="20"/>
                  <w:rPr>
                    <w:i/>
                    <w:sz w:val="26"/>
                  </w:rPr>
                </w:pPr>
              </w:p>
            </w:txbxContent>
          </v:textbox>
          <w10:wrap anchorx="page" anchory="page"/>
        </v:shape>
      </w:pict>
    </w:r>
    <w:r>
      <w:rPr>
        <w:noProof/>
      </w:rPr>
      <w:pict w14:anchorId="425770FB">
        <v:shape id="Zone de texte 6024" o:spid="_x0000_s1374" type="#_x0000_t202" style="position:absolute;margin-left:71.3pt;margin-top:706.9pt;width:7.9pt;height:49.5pt;z-index:-251657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FwPj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89147DC" w14:textId="77777777" w:rsidR="00A204AB" w:rsidRDefault="00A204AB">
                <w:pPr>
                  <w:spacing w:before="10"/>
                  <w:ind w:left="60"/>
                  <w:rPr>
                    <w:rFonts w:ascii="Times New Roman"/>
                    <w:sz w:val="24"/>
                  </w:rPr>
                </w:pPr>
              </w:p>
            </w:txbxContent>
          </v:textbox>
          <w10:wrap anchorx="page" anchory="page"/>
        </v:shape>
      </w:pict>
    </w:r>
    <w:r>
      <w:rPr>
        <w:noProof/>
      </w:rPr>
      <w:pict w14:anchorId="717873EB">
        <v:shape id="Zone de texte 6023" o:spid="_x0000_s1373" type="#_x0000_t202" style="position:absolute;margin-left:512.65pt;margin-top:764.95pt;width:12pt;height:15.3pt;z-index:-2516578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99BF5AD" w14:textId="77777777" w:rsidR="00A204AB" w:rsidRDefault="00A204AB">
                <w:pPr>
                  <w:spacing w:before="4"/>
                  <w:ind w:left="20"/>
                  <w:rPr>
                    <w:i/>
                    <w:sz w:val="26"/>
                  </w:rPr>
                </w:pPr>
              </w:p>
            </w:txbxContent>
          </v:textbox>
          <w10:wrap anchorx="page" anchory="page"/>
        </v:shape>
      </w:pict>
    </w:r>
    <w:r>
      <w:rPr>
        <w:noProof/>
      </w:rPr>
      <w:pict w14:anchorId="704DB91A">
        <v:shape id="Zone de texte 6022" o:spid="_x0000_s1372" type="#_x0000_t202" style="position:absolute;margin-left:71.3pt;margin-top:706.9pt;width:7.9pt;height:49.5pt;z-index:-2516578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900228B" w14:textId="77777777" w:rsidR="00A204AB" w:rsidRDefault="00A204AB">
                <w:pPr>
                  <w:spacing w:before="4"/>
                  <w:ind w:left="20"/>
                  <w:rPr>
                    <w:i/>
                    <w:sz w:val="26"/>
                  </w:rPr>
                </w:pPr>
              </w:p>
            </w:txbxContent>
          </v:textbox>
          <w10:wrap anchorx="page" anchory="page"/>
        </v:shape>
      </w:pict>
    </w:r>
    <w:r>
      <w:rPr>
        <w:noProof/>
      </w:rPr>
      <w:pict w14:anchorId="77D515E2">
        <v:shape id="Zone de texte 6021" o:spid="_x0000_s1371" type="#_x0000_t202" style="position:absolute;margin-left:71.3pt;margin-top:706.9pt;width:7.9pt;height:49.5pt;z-index:-2516578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CF74D15" w14:textId="77777777" w:rsidR="00A204AB" w:rsidRDefault="00A204AB"/>
            </w:txbxContent>
          </v:textbox>
          <w10:wrap anchorx="page" anchory="page"/>
        </v:shape>
      </w:pict>
    </w:r>
    <w:r>
      <w:rPr>
        <w:noProof/>
      </w:rPr>
      <w:pict w14:anchorId="15F11876">
        <v:shape id="Zone de texte 6020" o:spid="_x0000_s1370" type="#_x0000_t202" style="position:absolute;margin-left:512.65pt;margin-top:764.95pt;width:12pt;height:15.3pt;z-index:-2516578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1716BF0" w14:textId="77777777" w:rsidR="00A204AB" w:rsidRDefault="00A204AB">
                <w:pPr>
                  <w:spacing w:before="4"/>
                  <w:ind w:left="20"/>
                  <w:rPr>
                    <w:i/>
                    <w:sz w:val="26"/>
                  </w:rPr>
                </w:pPr>
              </w:p>
            </w:txbxContent>
          </v:textbox>
          <w10:wrap anchorx="page" anchory="page"/>
        </v:shape>
      </w:pict>
    </w:r>
    <w:r>
      <w:rPr>
        <w:noProof/>
      </w:rPr>
      <w:pict w14:anchorId="323D7E72">
        <v:shape id="Zone de texte 6019" o:spid="_x0000_s1369" type="#_x0000_t202" style="position:absolute;margin-left:71.3pt;margin-top:706.9pt;width:7.9pt;height:49.5pt;z-index:-2516578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Ld+wEAAOMDAAAOAAAAZHJzL2Uyb0RvYy54bWysU8Fu2zAMvQ/YPwi6L3bTLQ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SFNN1PF6bFHCp8N9CIa&#10;pUTWlMDV/p5CJKOKU0qs5eDOdl1akM49c3Bi9CTyke/EPIzbUdiKiSzz91FclLOF6sCCELggc+Of&#10;wkYL+FuKgbeulPRrp9BI0X1x3Lm4oicDT8b2ZCin+WkpgxSTeROmVd55tE3LyNP8HFxz42qbRD2x&#10;ODLmTUpaj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iwUt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8BA2951" w14:textId="77777777" w:rsidR="00A204AB" w:rsidRDefault="00A204AB">
                <w:pPr>
                  <w:spacing w:before="4"/>
                  <w:ind w:left="20"/>
                  <w:rPr>
                    <w:i/>
                    <w:sz w:val="26"/>
                  </w:rPr>
                </w:pPr>
              </w:p>
            </w:txbxContent>
          </v:textbox>
          <w10:wrap anchorx="page" anchory="page"/>
        </v:shape>
      </w:pict>
    </w:r>
    <w:r>
      <w:rPr>
        <w:noProof/>
      </w:rPr>
      <w:pict w14:anchorId="38D13114">
        <v:shape id="Zone de texte 6018" o:spid="_x0000_s1368" type="#_x0000_t202" style="position:absolute;margin-left:71.3pt;margin-top:706.9pt;width:7.9pt;height:49.5pt;z-index:-2516578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viI+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KiSzzqyguytlCdWRBCFyQufFP&#10;YaMB/C1Fz1tXSvq1V2ikaL847lxc0ZOBJ2N7MpTT/LSUQYrRvA3jKu892l3DyOP8HNxw42qbRD2z&#10;mBjzJiWt09bHVf37nrKe/+b6D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tC+I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C5B8306" w14:textId="77777777" w:rsidR="00A204AB" w:rsidRDefault="00A204AB">
                <w:pPr>
                  <w:spacing w:before="4"/>
                  <w:ind w:left="20"/>
                  <w:rPr>
                    <w:i/>
                    <w:sz w:val="26"/>
                  </w:rPr>
                </w:pPr>
              </w:p>
            </w:txbxContent>
          </v:textbox>
          <w10:wrap anchorx="page" anchory="page"/>
        </v:shape>
      </w:pict>
    </w:r>
    <w:r>
      <w:rPr>
        <w:noProof/>
      </w:rPr>
      <w:pict w14:anchorId="2BD590BF">
        <v:shape id="_x0000_s1367" type="#_x0000_t202" alt="" style="position:absolute;margin-left:512.65pt;margin-top:764.95pt;width:12pt;height:15.3pt;z-index:-25165789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67" inset="0,0,0,0">
            <w:txbxContent>
              <w:p w14:paraId="5F7B2EBE" w14:textId="77777777" w:rsidR="00625A80" w:rsidRDefault="00625A80"/>
            </w:txbxContent>
          </v:textbox>
          <w10:wrap anchorx="page" anchory="page"/>
        </v:shape>
      </w:pict>
    </w:r>
    <w:r>
      <w:rPr>
        <w:noProof/>
      </w:rPr>
      <w:pict w14:anchorId="2E2E651F">
        <v:shape id="Zone de texte 6016" o:spid="_x0000_s1366" type="#_x0000_t202" style="position:absolute;margin-left:71.3pt;margin-top:706.9pt;width:7.9pt;height:49.5pt;z-index:-2516579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60j+wEAAOMDAAAOAAAAZHJzL2Uyb0RvYy54bWysU8Fu2zAMvQ/YPwi6L3ZTLAu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SzzD1FclLOF6sCCELggc+Of&#10;wkYL+FuKgbeulPRrp9BI0X1x3Lm4oicDT8b2ZCin+WkpgxSTeROmVd55tE3LyNP8HFxz42qbRD2x&#10;ODLmTUpaj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2nrS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AC40182" w14:textId="77777777" w:rsidR="00625A80" w:rsidRDefault="00625A80"/>
            </w:txbxContent>
          </v:textbox>
          <w10:wrap anchorx="page" anchory="page"/>
        </v:shape>
      </w:pict>
    </w:r>
    <w:r>
      <w:rPr>
        <w:noProof/>
      </w:rPr>
      <w:pict w14:anchorId="1D7EC66F">
        <v:shape id="Zone de texte 6015" o:spid="_x0000_s1365" type="#_x0000_t202" style="position:absolute;margin-left:512.65pt;margin-top:764.95pt;width:12pt;height:15.3pt;z-index:-2516579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E71F547" w14:textId="77777777" w:rsidR="00A204AB" w:rsidRDefault="00A204AB"/>
            </w:txbxContent>
          </v:textbox>
          <w10:wrap anchorx="page" anchory="page"/>
        </v:shape>
      </w:pict>
    </w:r>
    <w:r>
      <w:rPr>
        <w:noProof/>
      </w:rPr>
      <w:pict w14:anchorId="0F3CCA3A">
        <v:shape id="Zone de texte 6014" o:spid="_x0000_s1364" type="#_x0000_t202" style="position:absolute;margin-left:71.3pt;margin-top:706.9pt;width:7.9pt;height:49.5pt;z-index:-2516579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bF+wEAAOM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SzzD1FclLOF6sCCELggc+Of&#10;wkYL+FuKgbeulPRrp9BI0X1x3Lm4oicDT8b2ZCin+WkpgxSTeROmVd55tE3LyNP8HFxz42qbRD2x&#10;ODLmTUpaj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0R5s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9417D37" w14:textId="77777777" w:rsidR="00A204AB" w:rsidRDefault="00A204AB"/>
            </w:txbxContent>
          </v:textbox>
          <w10:wrap anchorx="page" anchory="page"/>
        </v:shape>
      </w:pict>
    </w:r>
    <w:r>
      <w:rPr>
        <w:noProof/>
      </w:rPr>
      <w:pict w14:anchorId="2FF2B216">
        <v:shape id="Zone de texte 6013" o:spid="_x0000_s1363" type="#_x0000_t202" style="position:absolute;margin-left:71.3pt;margin-top:706.9pt;width:7.9pt;height:49.5pt;z-index:-2516578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2785B09" w14:textId="77777777" w:rsidR="00625A80" w:rsidRDefault="00625A80"/>
            </w:txbxContent>
          </v:textbox>
          <w10:wrap anchorx="page" anchory="page"/>
        </v:shape>
      </w:pict>
    </w:r>
    <w:r>
      <w:rPr>
        <w:noProof/>
      </w:rPr>
      <w:pict w14:anchorId="391A6F1B">
        <v:shape id="Zone de texte 6012" o:spid="_x0000_s1362" type="#_x0000_t202" style="position:absolute;margin-left:512.65pt;margin-top:764.95pt;width:12pt;height:15.3pt;z-index:-2516578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da+gEAAOMDAAAOAAAAZHJzL2Uyb0RvYy54bWysU1FvEzEMfkfiP0R5p3ctA41Tr9PYGEIa&#10;MGnlB6RJrhdxFwc77V359TjptWPwhniJHNv5/H22s7wa+07sLZIDX8v5rJTCeg3G+W0tv63vXl1K&#10;QVF5ozrwtpYHS/Jq9fLFcgiVXUALnbEoGMRTNYRatjGGqihIt7ZXNINgPQcbwF5FvuK2MKgGRu+7&#10;YlGWb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jDxS/nWVy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xQGda+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6B174F0" w14:textId="77777777" w:rsidR="00A204AB" w:rsidRDefault="00A204AB"/>
            </w:txbxContent>
          </v:textbox>
          <w10:wrap anchorx="page" anchory="page"/>
        </v:shape>
      </w:pict>
    </w:r>
    <w:r>
      <w:rPr>
        <w:noProof/>
      </w:rPr>
      <w:pict w14:anchorId="16F1B070">
        <v:shape id="Zone de texte 6011" o:spid="_x0000_s1361" type="#_x0000_t202" style="position:absolute;margin-left:71.3pt;margin-top:706.9pt;width:7.9pt;height:49.5pt;z-index:-2516578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fR4K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957EFC5" w14:textId="77777777" w:rsidR="00A204AB" w:rsidRDefault="00A204AB">
                <w:pPr>
                  <w:spacing w:before="10"/>
                  <w:ind w:left="60"/>
                  <w:rPr>
                    <w:rFonts w:ascii="Times New Roman"/>
                    <w:sz w:val="24"/>
                  </w:rPr>
                </w:pPr>
              </w:p>
            </w:txbxContent>
          </v:textbox>
          <w10:wrap anchorx="page" anchory="page"/>
        </v:shape>
      </w:pict>
    </w:r>
    <w:r>
      <w:rPr>
        <w:noProof/>
      </w:rPr>
      <w:pict w14:anchorId="35AF08B7">
        <v:shape id="_x0000_s1360" type="#_x0000_t202" alt="" style="position:absolute;margin-left:512.65pt;margin-top:764.95pt;width:12pt;height:15.3pt;z-index:-25165790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60" inset="0,0,0,0">
            <w:txbxContent>
              <w:p w14:paraId="149762C9" w14:textId="77777777" w:rsidR="00625A80" w:rsidRDefault="00625A80">
                <w:pPr>
                  <w:spacing w:before="10"/>
                  <w:ind w:left="60"/>
                  <w:rPr>
                    <w:rFonts w:ascii="Times New Roman"/>
                    <w:sz w:val="24"/>
                  </w:rPr>
                </w:pPr>
              </w:p>
            </w:txbxContent>
          </v:textbox>
          <w10:wrap anchorx="page" anchory="page"/>
        </v:shape>
      </w:pict>
    </w:r>
    <w:r>
      <w:rPr>
        <w:noProof/>
      </w:rPr>
      <w:pict w14:anchorId="603BFC89">
        <v:shape id="Zone de texte 6009" o:spid="_x0000_s1359" type="#_x0000_t202" style="position:absolute;margin-left:71.3pt;margin-top:706.9pt;width:7.9pt;height:49.5pt;z-index:-2516579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z4b4/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3437C75" w14:textId="77777777" w:rsidR="00625A80" w:rsidRDefault="00625A80">
                <w:pPr>
                  <w:spacing w:before="10"/>
                  <w:ind w:left="60"/>
                  <w:rPr>
                    <w:rFonts w:ascii="Times New Roman"/>
                    <w:sz w:val="24"/>
                  </w:rPr>
                </w:pPr>
              </w:p>
            </w:txbxContent>
          </v:textbox>
          <w10:wrap anchorx="page" anchory="page"/>
        </v:shape>
      </w:pict>
    </w:r>
    <w:r>
      <w:rPr>
        <w:noProof/>
      </w:rPr>
      <w:pict w14:anchorId="6673A8CC">
        <v:shape id="Zone de texte 6008" o:spid="_x0000_s1358" type="#_x0000_t202" style="position:absolute;margin-left:512.65pt;margin-top:764.95pt;width:12pt;height:15.3pt;z-index:-25165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395F9D3" w14:textId="77777777" w:rsidR="00A204AB" w:rsidRDefault="00A204AB">
                <w:pPr>
                  <w:spacing w:before="10"/>
                  <w:ind w:left="60"/>
                  <w:rPr>
                    <w:rFonts w:ascii="Times New Roman"/>
                    <w:sz w:val="24"/>
                  </w:rPr>
                </w:pPr>
              </w:p>
            </w:txbxContent>
          </v:textbox>
          <w10:wrap anchorx="page" anchory="page"/>
        </v:shape>
      </w:pict>
    </w:r>
    <w:r>
      <w:rPr>
        <w:noProof/>
      </w:rPr>
      <w:pict w14:anchorId="7685FE36">
        <v:shape id="Zone de texte 6007" o:spid="_x0000_s1357" type="#_x0000_t202" style="position:absolute;margin-left:71.3pt;margin-top:706.9pt;width:7.9pt;height:49.5pt;z-index:-2516579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odOi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29BE43E" w14:textId="77777777" w:rsidR="00A204AB" w:rsidRDefault="00A204AB">
                <w:pPr>
                  <w:spacing w:before="4"/>
                  <w:ind w:left="20"/>
                  <w:rPr>
                    <w:i/>
                    <w:sz w:val="26"/>
                  </w:rPr>
                </w:pPr>
              </w:p>
            </w:txbxContent>
          </v:textbox>
          <w10:wrap anchorx="page" anchory="page"/>
        </v:shape>
      </w:pict>
    </w:r>
    <w:r>
      <w:rPr>
        <w:noProof/>
      </w:rPr>
      <w:pict w14:anchorId="66A2E102">
        <v:shape id="Zone de texte 6006" o:spid="_x0000_s1356" type="#_x0000_t202" style="position:absolute;margin-left:512.65pt;margin-top:764.95pt;width:12pt;height:15.3pt;z-index:-2516579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pp6H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9D3697F" w14:textId="77777777" w:rsidR="00A204AB" w:rsidRDefault="00A204AB"/>
            </w:txbxContent>
          </v:textbox>
          <w10:wrap anchorx="page" anchory="page"/>
        </v:shape>
      </w:pict>
    </w:r>
    <w:r>
      <w:rPr>
        <w:noProof/>
      </w:rPr>
      <w:pict w14:anchorId="5DC775AD">
        <v:shape id="Zone de texte 6005" o:spid="_x0000_s1355" type="#_x0000_t202" style="position:absolute;margin-left:71.3pt;margin-top:706.9pt;width:7.9pt;height:49.5pt;z-index:-2516578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qrcc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FB5E446" w14:textId="77777777" w:rsidR="00625A80" w:rsidRDefault="00625A80"/>
            </w:txbxContent>
          </v:textbox>
          <w10:wrap anchorx="page" anchory="page"/>
        </v:shape>
      </w:pict>
    </w:r>
    <w:r>
      <w:rPr>
        <w:noProof/>
      </w:rPr>
      <w:pict w14:anchorId="690CE9D5">
        <v:shape id="Zone de texte 6004" o:spid="_x0000_s1354" type="#_x0000_t202" style="position:absolute;margin-left:512.65pt;margin-top:764.95pt;width:12pt;height:15.3pt;z-index:-251657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rfo5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4B6C6B3" w14:textId="77777777" w:rsidR="00A204AB" w:rsidRDefault="00A204AB">
                <w:pPr>
                  <w:spacing w:before="4"/>
                  <w:ind w:left="20"/>
                  <w:rPr>
                    <w:i/>
                    <w:sz w:val="26"/>
                  </w:rPr>
                </w:pPr>
              </w:p>
            </w:txbxContent>
          </v:textbox>
          <w10:wrap anchorx="page" anchory="page"/>
        </v:shape>
      </w:pict>
    </w:r>
    <w:r>
      <w:rPr>
        <w:noProof/>
      </w:rPr>
      <w:pict w14:anchorId="0265886A">
        <v:shape id="Zone de texte 6003" o:spid="_x0000_s1353" type="#_x0000_t202" style="position:absolute;margin-left:71.3pt;margin-top:706.9pt;width:7.9pt;height:49.5pt;z-index:-2516578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04C7DA5" w14:textId="77777777" w:rsidR="00A204AB" w:rsidRDefault="00A204AB"/>
            </w:txbxContent>
          </v:textbox>
          <w10:wrap anchorx="page" anchory="page"/>
        </v:shape>
      </w:pict>
    </w:r>
    <w:r>
      <w:rPr>
        <w:noProof/>
      </w:rPr>
      <w:pict w14:anchorId="175CD6AA">
        <v:shape id="Zone de texte 6002" o:spid="_x0000_s1352" type="#_x0000_t202" style="position:absolute;margin-left:512.65pt;margin-top:764.95pt;width:12pt;height:15.3pt;z-index:-2516578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SCs+gEAAOMDAAAOAAAAZHJzL2Uyb0RvYy54bWysU1FvEzEMfkfiP0R5p3ctA41Tr9PYGEIa&#10;MGnlB6RJrhdxFwc77V359TjptWPwhniJHNv5/H22s7wa+07sLZIDX8v5rJTCeg3G+W0tv63vXl1K&#10;QVF5ozrwtpYHS/Jq9fLFcgiVXUALnbEoGMRTNYRatjGGqihIt7ZXNINgPQcbwF5FvuK2MKgGRu+7&#10;YlGWb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jDxS8XWVySswFzYEEIXJC58U9h&#10;owX8KcXAW1dL+rFTaKXoPnnuXFrRk4EnY3MylNf8tJZRiqN5E4+rvAvoti0jH+fn4Zob17gs6onF&#10;xJg3KWudtj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9mSCs+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3703107" w14:textId="77777777" w:rsidR="00A204AB" w:rsidRDefault="00A204AB"/>
            </w:txbxContent>
          </v:textbox>
          <w10:wrap anchorx="page" anchory="page"/>
        </v:shape>
      </w:pict>
    </w:r>
    <w:r>
      <w:rPr>
        <w:noProof/>
      </w:rPr>
      <w:pict w14:anchorId="2126A394">
        <v:shape id="_x0000_s1351" type="#_x0000_t202" alt="" style="position:absolute;margin-left:512.65pt;margin-top:764.95pt;width:12pt;height:15.3pt;z-index:-25165790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51" inset="0,0,0,0">
            <w:txbxContent>
              <w:p w14:paraId="432B4F52" w14:textId="77777777" w:rsidR="00A204AB" w:rsidRDefault="00A204AB"/>
            </w:txbxContent>
          </v:textbox>
          <w10:wrap anchorx="page" anchory="page"/>
        </v:shape>
      </w:pict>
    </w:r>
    <w:r>
      <w:rPr>
        <w:noProof/>
      </w:rPr>
      <w:pict w14:anchorId="31A5170C">
        <v:shape id="Zone de texte 6000" o:spid="_x0000_s1350" type="#_x0000_t202" style="position:absolute;margin-left:512.65pt;margin-top:764.95pt;width:12pt;height:15.3pt;z-index:-2516579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7425F59" w14:textId="77777777" w:rsidR="00A204AB" w:rsidRDefault="00A204AB">
                <w:pPr>
                  <w:spacing w:before="10"/>
                  <w:ind w:left="60"/>
                  <w:rPr>
                    <w:rFonts w:ascii="Times New Roman"/>
                    <w:sz w:val="24"/>
                  </w:rPr>
                </w:pPr>
              </w:p>
            </w:txbxContent>
          </v:textbox>
          <w10:wrap anchorx="page" anchory="page"/>
        </v:shape>
      </w:pict>
    </w:r>
    <w:r>
      <w:rPr>
        <w:noProof/>
      </w:rPr>
      <w:pict w14:anchorId="7E9A610D">
        <v:shape id="Zone de texte 5999" o:spid="_x0000_s1349" type="#_x0000_t202" style="position:absolute;margin-left:512.65pt;margin-top:764.95pt;width:12pt;height:15.3pt;z-index:-2516578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B18EF1B" w14:textId="77777777" w:rsidR="00A204AB" w:rsidRDefault="00A204AB">
                <w:pPr>
                  <w:spacing w:before="10"/>
                  <w:ind w:left="60"/>
                  <w:rPr>
                    <w:rFonts w:ascii="Times New Roman"/>
                    <w:sz w:val="24"/>
                  </w:rPr>
                </w:pPr>
              </w:p>
            </w:txbxContent>
          </v:textbox>
          <w10:wrap anchorx="page" anchory="page"/>
        </v:shape>
      </w:pict>
    </w:r>
    <w:r>
      <w:rPr>
        <w:noProof/>
      </w:rPr>
      <w:pict w14:anchorId="4C6DDBA2">
        <v:shape id="Zone de texte 5998" o:spid="_x0000_s1348" type="#_x0000_t202" style="position:absolute;margin-left:512.65pt;margin-top:764.95pt;width:12pt;height:15.3pt;z-index:-2516579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92DDE5" w14:textId="77777777" w:rsidR="00A204AB" w:rsidRDefault="00A204AB"/>
            </w:txbxContent>
          </v:textbox>
          <w10:wrap anchorx="page" anchory="page"/>
        </v:shape>
      </w:pict>
    </w:r>
    <w:r>
      <w:rPr>
        <w:noProof/>
      </w:rPr>
      <w:pict w14:anchorId="17360690">
        <v:shape id="_x0000_s1347" type="#_x0000_t202" alt="" style="position:absolute;margin-left:71.3pt;margin-top:706.9pt;width:7.9pt;height:49.5pt;z-index:-25165791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47" inset="0,0,0,0">
            <w:txbxContent>
              <w:p w14:paraId="4C59479E" w14:textId="77777777" w:rsidR="00A204AB" w:rsidRDefault="00A204AB">
                <w:pPr>
                  <w:spacing w:before="4"/>
                  <w:ind w:left="20"/>
                  <w:rPr>
                    <w:i/>
                    <w:sz w:val="26"/>
                  </w:rPr>
                </w:pPr>
              </w:p>
            </w:txbxContent>
          </v:textbox>
          <w10:wrap anchorx="page" anchory="page"/>
        </v:shape>
      </w:pict>
    </w:r>
    <w:r>
      <w:rPr>
        <w:noProof/>
      </w:rPr>
      <w:pict w14:anchorId="21CBDA9E">
        <v:shape id="Zone de texte 5996" o:spid="_x0000_s1346" type="#_x0000_t202" style="position:absolute;margin-left:512.65pt;margin-top:764.95pt;width:12pt;height:15.3pt;z-index:-2516579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awr4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69B4ED6" w14:textId="77777777" w:rsidR="00A204AB" w:rsidRDefault="00A204AB">
                <w:pPr>
                  <w:spacing w:before="10"/>
                  <w:ind w:left="60"/>
                  <w:rPr>
                    <w:rFonts w:ascii="Times New Roman"/>
                    <w:sz w:val="24"/>
                  </w:rPr>
                </w:pPr>
              </w:p>
            </w:txbxContent>
          </v:textbox>
          <w10:wrap anchorx="page" anchory="page"/>
        </v:shape>
      </w:pict>
    </w:r>
    <w:r>
      <w:rPr>
        <w:noProof/>
      </w:rPr>
      <w:pict w14:anchorId="4A1F4A4C">
        <v:shape id="Zone de texte 5995" o:spid="_x0000_s1345" type="#_x0000_t202" style="position:absolute;margin-left:71.3pt;margin-top:706.9pt;width:7.9pt;height:49.5pt;z-index:-2516579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Y0+wEAAOM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KiSznyyguytlCdWBBCFyQufFP&#10;YaMF/CPFwFtXSvq9U2ik6L467lxc0ZOBJ2N7MpTT/LSUQYrJvAnTKu882qZl5Gl+Dq65cbVNop5Y&#10;HBnzJiWtx62Pq/r8nrKe/ub6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ZyNj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CB22745" w14:textId="77777777" w:rsidR="00A204AB" w:rsidRDefault="00A204AB">
                <w:pPr>
                  <w:spacing w:before="4"/>
                  <w:ind w:left="20"/>
                  <w:rPr>
                    <w:i/>
                    <w:sz w:val="26"/>
                  </w:rPr>
                </w:pPr>
              </w:p>
            </w:txbxContent>
          </v:textbox>
          <w10:wrap anchorx="page" anchory="page"/>
        </v:shape>
      </w:pict>
    </w:r>
    <w:r>
      <w:rPr>
        <w:noProof/>
      </w:rPr>
      <w:pict w14:anchorId="4C7FC311">
        <v:shape id="Zone de texte 5994" o:spid="_x0000_s1344" type="#_x0000_t202" style="position:absolute;margin-left:512.65pt;margin-top:764.95pt;width:12pt;height:15.3pt;z-index:-2516578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D059254" w14:textId="77777777" w:rsidR="00A204AB" w:rsidRDefault="00A204AB">
                <w:pPr>
                  <w:spacing w:before="10"/>
                  <w:ind w:left="60"/>
                  <w:rPr>
                    <w:rFonts w:ascii="Times New Roman"/>
                    <w:sz w:val="24"/>
                  </w:rPr>
                </w:pPr>
              </w:p>
            </w:txbxContent>
          </v:textbox>
          <w10:wrap anchorx="page" anchory="page"/>
        </v:shape>
      </w:pict>
    </w:r>
    <w:r>
      <w:rPr>
        <w:noProof/>
      </w:rPr>
      <w:pict w14:anchorId="0A5F866D">
        <v:shape id="Zone de texte 5993" o:spid="_x0000_s1343" type="#_x0000_t202" style="position:absolute;margin-left:71.3pt;margin-top:706.9pt;width:7.9pt;height:49.5pt;z-index:-2516578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11E6454" w14:textId="77777777" w:rsidR="00A204AB" w:rsidRDefault="00A204AB">
                <w:pPr>
                  <w:spacing w:before="10"/>
                  <w:ind w:left="60"/>
                  <w:rPr>
                    <w:rFonts w:ascii="Times New Roman"/>
                    <w:sz w:val="24"/>
                  </w:rPr>
                </w:pPr>
              </w:p>
            </w:txbxContent>
          </v:textbox>
          <w10:wrap anchorx="page" anchory="page"/>
        </v:shape>
      </w:pict>
    </w:r>
    <w:r>
      <w:rPr>
        <w:noProof/>
      </w:rPr>
      <w:pict w14:anchorId="66E1DBAD">
        <v:shape id="_x0000_s1342" type="#_x0000_t202" alt="" style="position:absolute;margin-left:512.65pt;margin-top:764.95pt;width:12pt;height:15.3pt;z-index:-25165791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42" inset="0,0,0,0">
            <w:txbxContent>
              <w:p w14:paraId="690A0D50" w14:textId="77777777" w:rsidR="00A204AB" w:rsidRDefault="00A204AB">
                <w:pPr>
                  <w:spacing w:before="10"/>
                  <w:ind w:left="60"/>
                  <w:rPr>
                    <w:rFonts w:ascii="Times New Roman"/>
                    <w:sz w:val="24"/>
                  </w:rPr>
                </w:pPr>
              </w:p>
            </w:txbxContent>
          </v:textbox>
          <w10:wrap anchorx="page" anchory="page"/>
        </v:shape>
      </w:pict>
    </w:r>
    <w:r>
      <w:rPr>
        <w:noProof/>
      </w:rPr>
      <w:pict w14:anchorId="34A08FF8">
        <v:shape id="Zone de texte 5991" o:spid="_x0000_s1341" type="#_x0000_t202" style="position:absolute;margin-left:71.3pt;margin-top:706.9pt;width:7.9pt;height:49.5pt;z-index:-2516579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JoN+wEAAOM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KiawW8yguytlBdWRBCFyQufFP&#10;YaMF/CXFwFtXSvq5V2ik6D477lxc0bOBZ2N3NpTT/LSUQYrJvA3TKu892qZl5Gl+Dm64cbV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9Amg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BB2945D" w14:textId="77777777" w:rsidR="00A204AB" w:rsidRDefault="00A204AB">
                <w:pPr>
                  <w:spacing w:before="10"/>
                  <w:ind w:left="60"/>
                  <w:rPr>
                    <w:rFonts w:ascii="Times New Roman"/>
                    <w:sz w:val="24"/>
                  </w:rPr>
                </w:pPr>
              </w:p>
            </w:txbxContent>
          </v:textbox>
          <w10:wrap anchorx="page" anchory="page"/>
        </v:shape>
      </w:pict>
    </w:r>
    <w:r>
      <w:rPr>
        <w:noProof/>
      </w:rPr>
      <w:pict w14:anchorId="4D1E682E">
        <v:shape id="Zone de texte 5990" o:spid="_x0000_s1340" type="#_x0000_t202" style="position:absolute;margin-left:512.65pt;margin-top:764.95pt;width:12pt;height:15.3pt;z-index:-2516579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80SFX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12CF96B" w14:textId="77777777" w:rsidR="00A204AB" w:rsidRDefault="00A204AB">
                <w:pPr>
                  <w:spacing w:before="10"/>
                  <w:ind w:left="60"/>
                  <w:rPr>
                    <w:rFonts w:ascii="Times New Roman"/>
                    <w:sz w:val="24"/>
                  </w:rPr>
                </w:pPr>
              </w:p>
            </w:txbxContent>
          </v:textbox>
          <w10:wrap anchorx="page" anchory="page"/>
        </v:shape>
      </w:pict>
    </w:r>
    <w:r>
      <w:rPr>
        <w:noProof/>
      </w:rPr>
      <w:pict w14:anchorId="34A21F82">
        <v:shape id="Zone de texte 5989" o:spid="_x0000_s1339" type="#_x0000_t202" style="position:absolute;margin-left:71.3pt;margin-top:706.9pt;width:7.9pt;height:49.5pt;z-index:-2516579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Ur+wEAAOMDAAAOAAAAZHJzL2Uyb0RvYy54bWysU1GP0zAMfkfiP0R5Z+1tME3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emm6ni/NgjhY8GehGN&#10;UiJrSuDq8EAhklHFOSXWcnBvuy4tSOdeODgxehL5yHdiHsbdKGzFRFaLt1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RpFS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2AA9192" w14:textId="77777777" w:rsidR="00A204AB" w:rsidRDefault="00A204AB">
                <w:pPr>
                  <w:spacing w:before="10"/>
                  <w:ind w:left="60"/>
                  <w:rPr>
                    <w:rFonts w:ascii="Times New Roman"/>
                    <w:sz w:val="24"/>
                  </w:rPr>
                </w:pPr>
              </w:p>
            </w:txbxContent>
          </v:textbox>
          <w10:wrap anchorx="page" anchory="page"/>
        </v:shape>
      </w:pict>
    </w:r>
    <w:r>
      <w:rPr>
        <w:noProof/>
      </w:rPr>
      <w:pict w14:anchorId="7C456097">
        <v:shape id="Zone de texte 5988" o:spid="_x0000_s1338" type="#_x0000_t202" style="position:absolute;margin-left:512.65pt;margin-top:764.95pt;width:12pt;height:15.3pt;z-index:-2516579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Qdx3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FD191E5" w14:textId="77777777" w:rsidR="00A204AB" w:rsidRDefault="00A204AB">
                <w:pPr>
                  <w:spacing w:before="10"/>
                  <w:ind w:left="60"/>
                  <w:rPr>
                    <w:rFonts w:ascii="Times New Roman"/>
                    <w:sz w:val="24"/>
                  </w:rPr>
                </w:pPr>
              </w:p>
            </w:txbxContent>
          </v:textbox>
          <w10:wrap anchorx="page" anchory="page"/>
        </v:shape>
      </w:pict>
    </w:r>
    <w:r>
      <w:rPr>
        <w:noProof/>
      </w:rPr>
      <w:pict w14:anchorId="6DB29455">
        <v:shape id="Zone de texte 5987" o:spid="_x0000_s1337" type="#_x0000_t202" style="position:absolute;margin-left:71.3pt;margin-top:706.9pt;width:7.9pt;height:49.5pt;z-index:-2516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ECA+wEAAOM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KiawWyyguytlBdWRBCFyQufFP&#10;YaMF/CXFwFtXSvq5V2ik6D477lxc0bOBZ2N3NpTT/LSUQYrJvA3TKu892qZl5Gl+Dm64cbV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KMQI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0ED9CD7" w14:textId="77777777" w:rsidR="00A204AB" w:rsidRDefault="00A204AB">
                <w:pPr>
                  <w:spacing w:before="10"/>
                  <w:ind w:left="60"/>
                  <w:rPr>
                    <w:rFonts w:ascii="Times New Roman"/>
                    <w:sz w:val="24"/>
                  </w:rPr>
                </w:pPr>
              </w:p>
            </w:txbxContent>
          </v:textbox>
          <w10:wrap anchorx="page" anchory="page"/>
        </v:shape>
      </w:pict>
    </w:r>
    <w:r>
      <w:rPr>
        <w:noProof/>
      </w:rPr>
      <w:pict w14:anchorId="1C7120D0">
        <v:shape id="Zone de texte 5986" o:spid="_x0000_s1336" type="#_x0000_t202" style="position:absolute;margin-left:512.65pt;margin-top:764.95pt;width:12pt;height:15.3pt;z-index:-2516578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LY/AEAAOMDAAAOAAAAZHJzL2Uyb0RvYy54bWysU21v1DAM/o7Ef4jynWvvNm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XZznHNEcmn84P5un6WaqOD72SOGzgUFE&#10;o5TImhK42t5RiGRUcUyJtRzc2r5PC9K7Jw5OjJ5EPvLdMw9TNQlbc/GLs/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L4ktj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4592F86" w14:textId="77777777" w:rsidR="00A204AB" w:rsidRDefault="00A204AB">
                <w:pPr>
                  <w:spacing w:before="10"/>
                  <w:ind w:left="60"/>
                  <w:rPr>
                    <w:rFonts w:ascii="Times New Roman"/>
                    <w:sz w:val="24"/>
                  </w:rPr>
                </w:pPr>
              </w:p>
            </w:txbxContent>
          </v:textbox>
          <w10:wrap anchorx="page" anchory="page"/>
        </v:shape>
      </w:pict>
    </w:r>
    <w:r>
      <w:rPr>
        <w:noProof/>
      </w:rPr>
      <w:pict w14:anchorId="54604A4E">
        <v:shape id="Zone de texte 5985" o:spid="_x0000_s1335" type="#_x0000_t202" style="position:absolute;margin-left:71.3pt;margin-top:706.9pt;width:7.9pt;height:49.5pt;z-index:-2516578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tm+wEAAOM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KiawWqyguytlBdWRBCFyQufFP&#10;YaMF/CXFwFtXSvq5V2ik6D477lxc0bOBZ2N3NpTT/LSUQYrJvA3TKu892qZl5Gl+Dm64cbV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I6C2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23FD6B6" w14:textId="77777777" w:rsidR="00A204AB" w:rsidRDefault="00A204AB">
                <w:pPr>
                  <w:spacing w:line="316" w:lineRule="exact"/>
                  <w:ind w:left="20"/>
                  <w:rPr>
                    <w:i/>
                    <w:sz w:val="26"/>
                  </w:rPr>
                </w:pPr>
              </w:p>
            </w:txbxContent>
          </v:textbox>
          <w10:wrap anchorx="page" anchory="page"/>
        </v:shape>
      </w:pict>
    </w:r>
    <w:r>
      <w:rPr>
        <w:noProof/>
      </w:rPr>
      <w:pict w14:anchorId="5DEF9C8F">
        <v:shape id="Zone de texte 5984" o:spid="_x0000_s1334" type="#_x0000_t202" style="position:absolute;margin-left:512.65pt;margin-top:764.95pt;width:12pt;height:15.3pt;z-index:-2516578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JO2T7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AF20365" w14:textId="77777777" w:rsidR="00A204AB" w:rsidRDefault="00A204AB">
                <w:pPr>
                  <w:spacing w:before="10"/>
                  <w:ind w:left="60"/>
                  <w:rPr>
                    <w:rFonts w:ascii="Times New Roman"/>
                    <w:sz w:val="24"/>
                  </w:rPr>
                </w:pPr>
              </w:p>
            </w:txbxContent>
          </v:textbox>
          <w10:wrap anchorx="page" anchory="page"/>
        </v:shape>
      </w:pict>
    </w:r>
    <w:r>
      <w:rPr>
        <w:noProof/>
      </w:rPr>
      <w:pict w14:anchorId="5259F980">
        <v:shape id="Zone de texte 5983" o:spid="_x0000_s1333" type="#_x0000_t202" style="position:absolute;margin-left:512.65pt;margin-top:764.95pt;width:12pt;height:15.3pt;z-index:-25165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X33TO+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B3D0D9C" w14:textId="77777777" w:rsidR="00A204AB" w:rsidRDefault="00A204AB">
                <w:pPr>
                  <w:spacing w:before="10"/>
                  <w:ind w:left="60"/>
                  <w:rPr>
                    <w:rFonts w:ascii="Times New Roman"/>
                    <w:sz w:val="24"/>
                  </w:rPr>
                </w:pPr>
              </w:p>
            </w:txbxContent>
          </v:textbox>
          <w10:wrap anchorx="page" anchory="page"/>
        </v:shape>
      </w:pict>
    </w:r>
    <w:r>
      <w:rPr>
        <w:noProof/>
      </w:rPr>
      <w:pict w14:anchorId="164C3CAD">
        <v:shape id="_x0000_s1332" type="#_x0000_t202" alt="" style="position:absolute;margin-left:71.3pt;margin-top:706.9pt;width:7.9pt;height:49.5pt;z-index:-25165792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32" inset="0,0,0,0">
            <w:txbxContent>
              <w:p w14:paraId="0BE18EA4" w14:textId="77777777" w:rsidR="00A204AB" w:rsidRDefault="00A204AB">
                <w:pPr>
                  <w:spacing w:before="10"/>
                  <w:ind w:left="60"/>
                  <w:rPr>
                    <w:rFonts w:ascii="Times New Roman"/>
                    <w:sz w:val="24"/>
                  </w:rPr>
                </w:pPr>
              </w:p>
            </w:txbxContent>
          </v:textbox>
          <w10:wrap anchorx="page" anchory="page"/>
        </v:shape>
      </w:pict>
    </w:r>
    <w:r>
      <w:rPr>
        <w:noProof/>
      </w:rPr>
      <w:pict w14:anchorId="15462EAF">
        <v:shape id="Zone de texte 5981" o:spid="_x0000_s1331" type="#_x0000_t202" style="position:absolute;margin-left:512.65pt;margin-top:764.95pt;width:12pt;height:15.3pt;z-index:-2516579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EE9730A" w14:textId="77777777" w:rsidR="00A204AB" w:rsidRDefault="00A204AB">
                <w:pPr>
                  <w:spacing w:before="4"/>
                  <w:ind w:left="20"/>
                  <w:rPr>
                    <w:i/>
                    <w:sz w:val="26"/>
                  </w:rPr>
                </w:pPr>
              </w:p>
            </w:txbxContent>
          </v:textbox>
          <w10:wrap anchorx="page" anchory="page"/>
        </v:shape>
      </w:pict>
    </w:r>
    <w:r>
      <w:rPr>
        <w:noProof/>
      </w:rPr>
      <w:pict w14:anchorId="2B96E200">
        <v:shape id="Zone de texte 5980" o:spid="_x0000_s1330" type="#_x0000_t202" style="position:absolute;margin-left:512.65pt;margin-top:764.95pt;width:12pt;height:15.3pt;z-index:-2516578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BA6C02D" w14:textId="77777777" w:rsidR="00A204AB" w:rsidRDefault="00A204AB">
                <w:pPr>
                  <w:spacing w:before="4"/>
                  <w:ind w:left="20"/>
                  <w:rPr>
                    <w:i/>
                    <w:sz w:val="26"/>
                  </w:rPr>
                </w:pPr>
              </w:p>
            </w:txbxContent>
          </v:textbox>
          <w10:wrap anchorx="page" anchory="page"/>
        </v:shape>
      </w:pict>
    </w:r>
    <w:r>
      <w:rPr>
        <w:noProof/>
      </w:rPr>
      <w:pict w14:anchorId="3F1CB041">
        <v:shape id="_x0000_s1329" type="#_x0000_t202" alt="" style="position:absolute;margin-left:71.3pt;margin-top:706.9pt;width:7.9pt;height:49.5pt;z-index:-25165792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29" inset="0,0,0,0">
            <w:txbxContent>
              <w:p w14:paraId="780AE22A" w14:textId="77777777" w:rsidR="00625A80" w:rsidRDefault="00625A80">
                <w:pPr>
                  <w:spacing w:before="10"/>
                  <w:ind w:left="60"/>
                  <w:rPr>
                    <w:rFonts w:ascii="Times New Roman"/>
                    <w:sz w:val="24"/>
                  </w:rPr>
                </w:pPr>
              </w:p>
            </w:txbxContent>
          </v:textbox>
          <w10:wrap anchorx="page" anchory="page"/>
        </v:shape>
      </w:pict>
    </w:r>
    <w:r>
      <w:rPr>
        <w:noProof/>
      </w:rPr>
      <w:pict w14:anchorId="48D9339A">
        <v:shape id="Zone de texte 5978" o:spid="_x0000_s1328" type="#_x0000_t202" style="position:absolute;margin-left:512.65pt;margin-top:764.95pt;width:12pt;height:15.3pt;z-index:-2516579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260D761" w14:textId="77777777" w:rsidR="00A204AB" w:rsidRDefault="00A204AB"/>
            </w:txbxContent>
          </v:textbox>
          <w10:wrap anchorx="page" anchory="page"/>
        </v:shape>
      </w:pict>
    </w:r>
    <w:r>
      <w:rPr>
        <w:noProof/>
      </w:rPr>
      <w:pict w14:anchorId="474A7CA9">
        <v:shape id="Zone de texte 5977" o:spid="_x0000_s1327" type="#_x0000_t202" style="position:absolute;margin-left:512.65pt;margin-top:764.95pt;width:12pt;height:15.3pt;z-index:-2516578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7CF5596" w14:textId="77777777" w:rsidR="00A204AB" w:rsidRDefault="00A204AB">
                <w:pPr>
                  <w:spacing w:before="10"/>
                  <w:ind w:left="60"/>
                  <w:rPr>
                    <w:rFonts w:ascii="Times New Roman"/>
                    <w:sz w:val="24"/>
                  </w:rPr>
                </w:pPr>
              </w:p>
            </w:txbxContent>
          </v:textbox>
          <w10:wrap anchorx="page" anchory="page"/>
        </v:shape>
      </w:pict>
    </w:r>
    <w:r>
      <w:rPr>
        <w:noProof/>
      </w:rPr>
      <w:pict w14:anchorId="3F025ED2">
        <v:shape id="Zone de texte 5976" o:spid="_x0000_s1326" type="#_x0000_t202" style="position:absolute;margin-left:512.65pt;margin-top:764.95pt;width:12pt;height:15.3pt;z-index:-2516579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68411EF" w14:textId="77777777" w:rsidR="00A204AB" w:rsidRDefault="00A204AB"/>
            </w:txbxContent>
          </v:textbox>
          <w10:wrap anchorx="page" anchory="page"/>
        </v:shape>
      </w:pict>
    </w:r>
    <w:r>
      <w:rPr>
        <w:noProof/>
      </w:rPr>
      <w:pict w14:anchorId="0956DCB9">
        <v:shape id="Zone de texte 5975" o:spid="_x0000_s1325" type="#_x0000_t202" style="position:absolute;margin-left:512.65pt;margin-top:764.95pt;width:12pt;height:15.3pt;z-index:-2516579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48A6CB2"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1A0077D8">
        <v:shape id="Zone de texte 5974" o:spid="_x0000_s1324" type="#_x0000_t202" style="position:absolute;margin-left:71.3pt;margin-top:706.9pt;width:7.9pt;height:49.5pt;z-index:-2516579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w0Yl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A8E9A45" w14:textId="77777777" w:rsidR="00A204AB" w:rsidRDefault="00A204AB"/>
            </w:txbxContent>
          </v:textbox>
          <w10:wrap anchorx="page" anchory="page"/>
        </v:shape>
      </w:pict>
    </w:r>
    <w:r>
      <w:rPr>
        <w:noProof/>
      </w:rPr>
      <w:pict w14:anchorId="7BC51C6D">
        <v:shape id="Zone de texte 5973" o:spid="_x0000_s1323" type="#_x0000_t202" style="position:absolute;margin-left:512.65pt;margin-top:764.95pt;width:12pt;height:15.3pt;z-index:-2516579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D7E77C5" w14:textId="77777777" w:rsidR="00A204AB" w:rsidRDefault="00A204AB">
                <w:pPr>
                  <w:spacing w:before="4"/>
                  <w:ind w:left="20"/>
                  <w:rPr>
                    <w:i/>
                    <w:sz w:val="26"/>
                  </w:rPr>
                </w:pPr>
              </w:p>
            </w:txbxContent>
          </v:textbox>
          <w10:wrap anchorx="page" anchory="page"/>
        </v:shape>
      </w:pict>
    </w:r>
    <w:r>
      <w:rPr>
        <w:noProof/>
      </w:rPr>
      <w:pict w14:anchorId="2C1DC28E">
        <v:shape id="Zone de texte 5972" o:spid="_x0000_s1322" type="#_x0000_t202" style="position:absolute;margin-left:71.3pt;margin-top:706.9pt;width:7.9pt;height:49.5pt;z-index:-251657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2319FEC" w14:textId="77777777" w:rsidR="00A204AB" w:rsidRDefault="00A204AB">
                <w:pPr>
                  <w:spacing w:before="10"/>
                  <w:ind w:left="60"/>
                  <w:rPr>
                    <w:rFonts w:ascii="Times New Roman"/>
                    <w:sz w:val="24"/>
                  </w:rPr>
                </w:pPr>
              </w:p>
            </w:txbxContent>
          </v:textbox>
          <w10:wrap anchorx="page" anchory="page"/>
        </v:shape>
      </w:pict>
    </w:r>
    <w:r>
      <w:rPr>
        <w:noProof/>
      </w:rPr>
      <w:pict w14:anchorId="62BB914A">
        <v:shape id="Zone de texte 5971" o:spid="_x0000_s1321" type="#_x0000_t202" style="position:absolute;margin-left:71.3pt;margin-top:706.9pt;width:7.9pt;height:49.5pt;z-index:-2516579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GQ6+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KiSyv5l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b0ZD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C7AD57E" w14:textId="77777777" w:rsidR="00A204AB" w:rsidRDefault="00A204AB">
                <w:pPr>
                  <w:spacing w:before="10"/>
                  <w:ind w:left="60"/>
                  <w:rPr>
                    <w:rFonts w:ascii="Times New Roman"/>
                    <w:sz w:val="24"/>
                  </w:rPr>
                </w:pPr>
              </w:p>
            </w:txbxContent>
          </v:textbox>
          <w10:wrap anchorx="page" anchory="page"/>
        </v:shape>
      </w:pict>
    </w:r>
    <w:r>
      <w:rPr>
        <w:noProof/>
      </w:rPr>
      <w:pict w14:anchorId="600B6A46">
        <v:shape id="Zone de texte 5970" o:spid="_x0000_s1320" type="#_x0000_t202" style="position:absolute;margin-left:71.3pt;margin-top:706.9pt;width:7.9pt;height:49.5pt;z-index:-2516579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UGzm/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F118071" w14:textId="77777777" w:rsidR="00625A80" w:rsidRDefault="00625A80"/>
            </w:txbxContent>
          </v:textbox>
          <w10:wrap anchorx="page" anchory="page"/>
        </v:shape>
      </w:pict>
    </w:r>
    <w:r>
      <w:rPr>
        <w:noProof/>
      </w:rPr>
      <w:pict w14:anchorId="6E7BDE94">
        <v:shape id="Zone de texte 5969" o:spid="_x0000_s1319" type="#_x0000_t202" style="position:absolute;margin-left:512.65pt;margin-top:764.95pt;width:12pt;height:15.3pt;z-index:-2516579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D795CE5" w14:textId="77777777" w:rsidR="00A204AB" w:rsidRDefault="00A204AB">
                <w:pPr>
                  <w:spacing w:before="10"/>
                  <w:ind w:left="60"/>
                  <w:rPr>
                    <w:rFonts w:ascii="Times New Roman"/>
                    <w:sz w:val="24"/>
                  </w:rPr>
                </w:pPr>
              </w:p>
            </w:txbxContent>
          </v:textbox>
          <w10:wrap anchorx="page" anchory="page"/>
        </v:shape>
      </w:pict>
    </w:r>
    <w:r>
      <w:rPr>
        <w:noProof/>
      </w:rPr>
      <w:pict w14:anchorId="1A6F3811">
        <v:shape id="Zone de texte 5968" o:spid="_x0000_s1318" type="#_x0000_t202" style="position:absolute;margin-left:71.3pt;margin-top:706.9pt;width:7.9pt;height:49.5pt;z-index:-2516579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4vQU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3EDA21F" w14:textId="77777777" w:rsidR="00A204AB" w:rsidRDefault="00A204AB"/>
            </w:txbxContent>
          </v:textbox>
          <w10:wrap anchorx="page" anchory="page"/>
        </v:shape>
      </w:pict>
    </w:r>
    <w:r>
      <w:rPr>
        <w:noProof/>
      </w:rPr>
      <w:pict w14:anchorId="1C950EEC">
        <v:shape id="Zone de texte 5967" o:spid="_x0000_s1317" type="#_x0000_t202" style="position:absolute;margin-left:71.3pt;margin-top:706.9pt;width:7.9pt;height:49.5pt;z-index:-2516579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L63+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KiSyvFl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s4vr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E714C71" w14:textId="77777777" w:rsidR="00A204AB" w:rsidRDefault="00A204AB">
                <w:pPr>
                  <w:spacing w:before="4"/>
                  <w:ind w:left="20"/>
                  <w:rPr>
                    <w:i/>
                    <w:sz w:val="26"/>
                  </w:rPr>
                </w:pPr>
              </w:p>
            </w:txbxContent>
          </v:textbox>
          <w10:wrap anchorx="page" anchory="page"/>
        </v:shape>
      </w:pict>
    </w:r>
    <w:r>
      <w:rPr>
        <w:noProof/>
      </w:rPr>
      <w:pict w14:anchorId="0DFFA031">
        <v:shape id="Zone de texte 5966" o:spid="_x0000_s1316" type="#_x0000_t202" style="position:absolute;margin-left:512.65pt;margin-top:764.95pt;width:12pt;height:15.3pt;z-index:-2516579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Gzv/AEAAOMDAAAOAAAAZHJzL2Uyb0RvYy54bWysU21v1DAM/o7Ef4jynWvv2G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fL85yjmgOzT+cvZ2n6WaqOD72SOGzgUFE&#10;o5TImhK42t5RiGRUcUyJtRzc2r5PC9K7Jw5OjJ5EPvLdMw9TNQlbc/GL8/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tMbO/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B8E41F8" w14:textId="77777777" w:rsidR="00A204AB" w:rsidRDefault="00A204AB">
                <w:pPr>
                  <w:spacing w:before="10"/>
                  <w:ind w:left="60"/>
                  <w:rPr>
                    <w:rFonts w:ascii="Times New Roman"/>
                    <w:sz w:val="24"/>
                  </w:rPr>
                </w:pPr>
              </w:p>
            </w:txbxContent>
          </v:textbox>
          <w10:wrap anchorx="page" anchory="page"/>
        </v:shape>
      </w:pict>
    </w:r>
    <w:r>
      <w:rPr>
        <w:noProof/>
      </w:rPr>
      <w:pict w14:anchorId="21C516BC">
        <v:shape id="Zone de texte 5965" o:spid="_x0000_s1315" type="#_x0000_t202" style="position:absolute;margin-left:71.3pt;margin-top:706.9pt;width:7.9pt;height:49.5pt;z-index:-2516579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vVR+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KiSyvllFclLOF6siCELggc+Of&#10;wkYD+FuKnreulPRrr9BI0X5x3Lm4oicDT8b2ZCin+WkpgxSjeRvGVd57tLuGkcf5ObjhxtU2iXpm&#10;MTHmTUpap62Pq/r3PWU9/8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uO9V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B85CCC5" w14:textId="77777777" w:rsidR="00A204AB" w:rsidRDefault="00A204AB">
                <w:pPr>
                  <w:spacing w:before="10"/>
                  <w:ind w:left="60"/>
                  <w:rPr>
                    <w:rFonts w:ascii="Times New Roman"/>
                    <w:sz w:val="24"/>
                  </w:rPr>
                </w:pPr>
              </w:p>
            </w:txbxContent>
          </v:textbox>
          <w10:wrap anchorx="page" anchory="page"/>
        </v:shape>
      </w:pict>
    </w:r>
    <w:r>
      <w:rPr>
        <w:noProof/>
      </w:rPr>
      <w:pict w14:anchorId="5206C8E0">
        <v:shape id="Zone de texte 5964" o:spid="_x0000_s1314" type="#_x0000_t202" style="position:absolute;margin-left:512.65pt;margin-top:764.95pt;width:12pt;height:15.3pt;z-index:-2516579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v6Jw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70D56D6" w14:textId="77777777" w:rsidR="00A204AB" w:rsidRDefault="00A204AB">
                <w:pPr>
                  <w:spacing w:before="10"/>
                  <w:ind w:left="60"/>
                  <w:rPr>
                    <w:rFonts w:ascii="Times New Roman"/>
                    <w:sz w:val="24"/>
                  </w:rPr>
                </w:pPr>
              </w:p>
            </w:txbxContent>
          </v:textbox>
          <w10:wrap anchorx="page" anchory="page"/>
        </v:shape>
      </w:pict>
    </w:r>
    <w:r>
      <w:rPr>
        <w:noProof/>
      </w:rPr>
      <w:pict w14:anchorId="7A89BD46">
        <v:shape id="Zone de texte 5963" o:spid="_x0000_s1313" type="#_x0000_t202" style="position:absolute;margin-left:512.65pt;margin-top:764.95pt;width:12pt;height:15.3pt;z-index:-25165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5C95590" w14:textId="77777777" w:rsidR="00A204AB" w:rsidRDefault="00A204AB">
                <w:pPr>
                  <w:spacing w:before="10"/>
                  <w:ind w:left="60"/>
                  <w:rPr>
                    <w:rFonts w:ascii="Times New Roman"/>
                    <w:sz w:val="24"/>
                  </w:rPr>
                </w:pPr>
              </w:p>
            </w:txbxContent>
          </v:textbox>
          <w10:wrap anchorx="page" anchory="page"/>
        </v:shape>
      </w:pict>
    </w:r>
    <w:r>
      <w:rPr>
        <w:noProof/>
      </w:rPr>
      <w:pict w14:anchorId="4F79ED83">
        <v:shape id="Zone de texte 5962" o:spid="_x0000_s1312" type="#_x0000_t202" style="position:absolute;margin-left:512.65pt;margin-top:764.95pt;width:12pt;height:15.3pt;z-index:-2516579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7E45F0A" w14:textId="77777777" w:rsidR="00625A80" w:rsidRDefault="00625A80">
                <w:pPr>
                  <w:spacing w:before="10"/>
                  <w:ind w:left="60"/>
                  <w:rPr>
                    <w:rFonts w:ascii="Times New Roman"/>
                    <w:sz w:val="24"/>
                  </w:rPr>
                </w:pPr>
              </w:p>
            </w:txbxContent>
          </v:textbox>
          <w10:wrap anchorx="page" anchory="page"/>
        </v:shape>
      </w:pict>
    </w:r>
    <w:r>
      <w:rPr>
        <w:noProof/>
      </w:rPr>
      <w:pict w14:anchorId="6625FFF7">
        <v:shape id="Zone de texte 5961" o:spid="_x0000_s1311" type="#_x0000_t202" style="position:absolute;margin-left:71.3pt;margin-top:706.9pt;width:7.9pt;height:49.5pt;z-index:-2516579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SPM+wEAAOM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KiSwX8yguytlCdWBBCFyQufFP&#10;YaMF/CPFwFtXSvq9U2ik6L467lxc0ZOBJ2N7MpTT/LSUQYrJvAnTKu882qZl5Gl+Dq65cbVNop5Y&#10;HBnzJiWtx62Pq/r8nrKe/ub6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otI8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F1EC16B" w14:textId="77777777" w:rsidR="00A204AB" w:rsidRDefault="00A204AB">
                <w:pPr>
                  <w:spacing w:before="4"/>
                  <w:ind w:left="20"/>
                  <w:rPr>
                    <w:i/>
                    <w:sz w:val="26"/>
                  </w:rPr>
                </w:pPr>
              </w:p>
            </w:txbxContent>
          </v:textbox>
          <w10:wrap anchorx="page" anchory="page"/>
        </v:shape>
      </w:pict>
    </w:r>
    <w:r>
      <w:rPr>
        <w:noProof/>
      </w:rPr>
      <w:pict w14:anchorId="69D7001E">
        <v:shape id="Zone de texte 5960" o:spid="_x0000_s1310" type="#_x0000_t202" style="position:absolute;margin-left:71.3pt;margin-top:706.9pt;width:7.9pt;height:49.5pt;z-index:-2516579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4mZ+wEAAOM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KiayWiyguytlBdWRBCFyQufFP&#10;YaMF/CXFwFtXSvq5V2ik6D477lxc0bOBZ2N3NpTT/LSUQYrJvA3TKu892qZl5Gl+Dm64cbV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nfiZ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9EF2E50" w14:textId="77777777" w:rsidR="00A204AB" w:rsidRDefault="00A204AB">
                <w:pPr>
                  <w:spacing w:line="316" w:lineRule="exact"/>
                  <w:ind w:left="20"/>
                  <w:rPr>
                    <w:i/>
                    <w:sz w:val="26"/>
                  </w:rPr>
                </w:pPr>
              </w:p>
            </w:txbxContent>
          </v:textbox>
          <w10:wrap anchorx="page" anchory="page"/>
        </v:shape>
      </w:pict>
    </w:r>
    <w:r>
      <w:rPr>
        <w:noProof/>
      </w:rPr>
      <w:pict w14:anchorId="072B4F56">
        <v:shape id="Zone de texte 5959" o:spid="_x0000_s1309" type="#_x0000_t202" style="position:absolute;margin-left:512.65pt;margin-top:764.95pt;width:12pt;height:15.3pt;z-index:-2516579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7D0AA6C" w14:textId="77777777" w:rsidR="00A204AB" w:rsidRDefault="00A204AB">
                <w:pPr>
                  <w:spacing w:before="10"/>
                  <w:ind w:left="60"/>
                  <w:rPr>
                    <w:rFonts w:ascii="Times New Roman"/>
                    <w:sz w:val="24"/>
                  </w:rPr>
                </w:pPr>
              </w:p>
            </w:txbxContent>
          </v:textbox>
          <w10:wrap anchorx="page" anchory="page"/>
        </v:shape>
      </w:pict>
    </w:r>
    <w:r>
      <w:rPr>
        <w:noProof/>
      </w:rPr>
      <w:pict w14:anchorId="3D555800">
        <v:shape id="Zone de texte 5958" o:spid="_x0000_s1308" type="#_x0000_t202" style="position:absolute;margin-left:71.3pt;margin-top:706.9pt;width:7.9pt;height:49.5pt;z-index:-2516579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ga/+QEAAOM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TIRrR3FRTgX1kQUhcEHmxj+F&#10;jRbwlxQDb10p6edeoZGi++y4c3FFZwNno5oN5TQ/LWWQYjJvw7TKe4921zLyND8HN9y4xiZRzyxO&#10;jHmTktbT1sdVfXlPWc9/c/M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i9ga/+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2B26D8A3" w14:textId="77777777" w:rsidR="00A204AB" w:rsidRDefault="00A204AB">
                <w:pPr>
                  <w:spacing w:before="10"/>
                  <w:ind w:left="60"/>
                  <w:rPr>
                    <w:rFonts w:ascii="Times New Roman"/>
                    <w:sz w:val="24"/>
                  </w:rPr>
                </w:pPr>
              </w:p>
            </w:txbxContent>
          </v:textbox>
          <w10:wrap anchorx="page" anchory="page"/>
        </v:shape>
      </w:pict>
    </w:r>
    <w:r>
      <w:rPr>
        <w:noProof/>
      </w:rPr>
      <w:pict w14:anchorId="5E3F1F80">
        <v:shape id="Zone de texte 5957" o:spid="_x0000_s1307" type="#_x0000_t202" style="position:absolute;margin-left:512.65pt;margin-top:764.95pt;width:12pt;height:15.3pt;z-index:-2516579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C51B22B" w14:textId="77777777" w:rsidR="00A204AB" w:rsidRDefault="00A204AB">
                <w:pPr>
                  <w:spacing w:before="4"/>
                  <w:ind w:left="20"/>
                  <w:rPr>
                    <w:i/>
                    <w:sz w:val="26"/>
                  </w:rPr>
                </w:pPr>
              </w:p>
            </w:txbxContent>
          </v:textbox>
          <w10:wrap anchorx="page" anchory="page"/>
        </v:shape>
      </w:pict>
    </w:r>
    <w:r>
      <w:rPr>
        <w:noProof/>
      </w:rPr>
      <w:pict w14:anchorId="5F72C589">
        <v:shape id="Zone de texte 5956" o:spid="_x0000_s1306" type="#_x0000_t202" style="position:absolute;margin-left:512.65pt;margin-top:764.95pt;width:12pt;height:15.3pt;z-index:-2516579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eVKx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52CE401" w14:textId="77777777" w:rsidR="00A204AB" w:rsidRDefault="00A204AB">
                <w:pPr>
                  <w:spacing w:before="4"/>
                  <w:ind w:left="20"/>
                  <w:rPr>
                    <w:i/>
                    <w:sz w:val="26"/>
                  </w:rPr>
                </w:pPr>
              </w:p>
            </w:txbxContent>
          </v:textbox>
          <w10:wrap anchorx="page" anchory="page"/>
        </v:shape>
      </w:pict>
    </w:r>
    <w:r>
      <w:rPr>
        <w:noProof/>
      </w:rPr>
      <w:pict w14:anchorId="13FBB8A2">
        <v:shape id="Zone de texte 5955" o:spid="_x0000_s1305" type="#_x0000_t202" style="position:absolute;margin-left:512.65pt;margin-top:764.95pt;width:12pt;height:15.3pt;z-index:-2516579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633BFAD" w14:textId="77777777" w:rsidR="00A204AB" w:rsidRDefault="00A204AB">
                <w:pPr>
                  <w:spacing w:before="4"/>
                  <w:ind w:left="20"/>
                  <w:rPr>
                    <w:i/>
                    <w:sz w:val="26"/>
                  </w:rPr>
                </w:pPr>
              </w:p>
            </w:txbxContent>
          </v:textbox>
          <w10:wrap anchorx="page" anchory="page"/>
        </v:shape>
      </w:pict>
    </w:r>
    <w:r>
      <w:rPr>
        <w:noProof/>
      </w:rPr>
      <w:pict w14:anchorId="42BF69E2">
        <v:shape id="Zone de texte 5954" o:spid="_x0000_s1304" type="#_x0000_t202" style="position:absolute;margin-left:512.65pt;margin-top:764.95pt;width:12pt;height:15.3pt;z-index:-2516579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cjY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A4D03FF" w14:textId="77777777" w:rsidR="00A204AB" w:rsidRDefault="00A204AB">
                <w:pPr>
                  <w:spacing w:before="4"/>
                  <w:ind w:left="20"/>
                  <w:rPr>
                    <w:i/>
                    <w:sz w:val="26"/>
                  </w:rPr>
                </w:pPr>
              </w:p>
            </w:txbxContent>
          </v:textbox>
          <w10:wrap anchorx="page" anchory="page"/>
        </v:shape>
      </w:pict>
    </w:r>
    <w:r>
      <w:rPr>
        <w:noProof/>
      </w:rPr>
      <w:pict w14:anchorId="4AEA8FFD">
        <v:shape id="Zone de texte 5953" o:spid="_x0000_s1303" type="#_x0000_t202" style="position:absolute;margin-left:512.65pt;margin-top:764.95pt;width:12pt;height:15.3pt;z-index:-2516579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79F37A9" w14:textId="77777777" w:rsidR="00A204AB" w:rsidRDefault="00A204AB"/>
            </w:txbxContent>
          </v:textbox>
          <w10:wrap anchorx="page" anchory="page"/>
        </v:shape>
      </w:pict>
    </w:r>
    <w:r>
      <w:rPr>
        <w:noProof/>
      </w:rPr>
      <w:pict w14:anchorId="085BA5B5">
        <v:shape id="Zone de texte 5952" o:spid="_x0000_s1302" type="#_x0000_t202" style="position:absolute;margin-left:512.65pt;margin-top:764.95pt;width:12pt;height:15.3pt;z-index:-2516579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2272910" w14:textId="77777777" w:rsidR="00A204AB" w:rsidRDefault="00A204AB">
                <w:pPr>
                  <w:spacing w:before="4"/>
                  <w:ind w:left="20"/>
                  <w:rPr>
                    <w:i/>
                    <w:sz w:val="26"/>
                  </w:rPr>
                </w:pPr>
              </w:p>
            </w:txbxContent>
          </v:textbox>
          <w10:wrap anchorx="page" anchory="page"/>
        </v:shape>
      </w:pict>
    </w:r>
    <w:r>
      <w:rPr>
        <w:noProof/>
      </w:rPr>
      <w:pict w14:anchorId="1631E803">
        <v:shape id="_x0000_s1301" type="#_x0000_t202" alt="" style="position:absolute;margin-left:71.3pt;margin-top:706.9pt;width:7.9pt;height:49.5pt;z-index:-25165795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301" inset="0,0,0,0">
            <w:txbxContent>
              <w:p w14:paraId="035EF60D" w14:textId="77777777" w:rsidR="00A204AB" w:rsidRDefault="00A204AB">
                <w:pPr>
                  <w:spacing w:before="4"/>
                  <w:ind w:left="20"/>
                  <w:rPr>
                    <w:i/>
                    <w:sz w:val="26"/>
                  </w:rPr>
                </w:pPr>
              </w:p>
            </w:txbxContent>
          </v:textbox>
          <w10:wrap anchorx="page" anchory="page"/>
        </v:shape>
      </w:pict>
    </w:r>
    <w:r>
      <w:rPr>
        <w:noProof/>
      </w:rPr>
      <w:pict w14:anchorId="37F87477">
        <v:shape id="Zone de texte 5950" o:spid="_x0000_s1300" type="#_x0000_t202" style="position:absolute;margin-left:512.65pt;margin-top:764.95pt;width:12pt;height:15.3pt;z-index:-251657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zG/AEAAOMDAAAOAAAAZHJzL2Uyb0RvYy54bWysU21v1DAM/o7Ef4jynWvvNm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XZznHNEcmn84P5un6WaqOD72SOGzgUFE&#10;o5TImhK42t5RiGRUcUyJtRzc2r5PC9K7Jw5OjJ5EPvLdMw9TNQlbc/GL92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4RzM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D11FCC7" w14:textId="77777777" w:rsidR="00A204AB" w:rsidRDefault="00A204AB">
                <w:pPr>
                  <w:spacing w:before="10"/>
                  <w:ind w:left="60"/>
                  <w:rPr>
                    <w:rFonts w:ascii="Times New Roman"/>
                    <w:sz w:val="24"/>
                  </w:rPr>
                </w:pPr>
              </w:p>
            </w:txbxContent>
          </v:textbox>
          <w10:wrap anchorx="page" anchory="page"/>
        </v:shape>
      </w:pict>
    </w:r>
    <w:r>
      <w:rPr>
        <w:noProof/>
      </w:rPr>
      <w:pict w14:anchorId="0E9F8CD0">
        <v:shape id="Zone de texte 5949" o:spid="_x0000_s1299" type="#_x0000_t202" style="position:absolute;margin-left:512.65pt;margin-top:764.95pt;width:12pt;height:15.3pt;z-index:-2516579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61B5700" w14:textId="77777777" w:rsidR="00A204AB" w:rsidRDefault="00A204AB">
                <w:pPr>
                  <w:spacing w:before="4"/>
                  <w:ind w:left="20"/>
                  <w:rPr>
                    <w:i/>
                    <w:sz w:val="26"/>
                  </w:rPr>
                </w:pPr>
              </w:p>
            </w:txbxContent>
          </v:textbox>
          <w10:wrap anchorx="page" anchory="page"/>
        </v:shape>
      </w:pict>
    </w:r>
    <w:r>
      <w:rPr>
        <w:noProof/>
      </w:rPr>
      <w:pict w14:anchorId="73B3AAD2">
        <v:shape id="Zone de texte 5948" o:spid="_x0000_s1298" type="#_x0000_t202" style="position:absolute;margin-left:512.65pt;margin-top:764.95pt;width:12pt;height:15.3pt;z-index:-2516579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KU4Q+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1E58CD1" w14:textId="77777777" w:rsidR="00A204AB" w:rsidRDefault="00A204AB">
                <w:pPr>
                  <w:spacing w:before="4"/>
                  <w:ind w:left="20"/>
                  <w:rPr>
                    <w:i/>
                    <w:sz w:val="26"/>
                  </w:rPr>
                </w:pPr>
              </w:p>
            </w:txbxContent>
          </v:textbox>
          <w10:wrap anchorx="page" anchory="page"/>
        </v:shape>
      </w:pict>
    </w:r>
    <w:r>
      <w:rPr>
        <w:noProof/>
      </w:rPr>
      <w:pict w14:anchorId="58F80D01">
        <v:shape id="_x0000_s1297" type="#_x0000_t202" alt="" style="position:absolute;margin-left:512.65pt;margin-top:764.95pt;width:12pt;height:15.3pt;z-index:-25165797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97" inset="0,0,0,0">
            <w:txbxContent>
              <w:p w14:paraId="1E580465" w14:textId="77777777" w:rsidR="00A204AB" w:rsidRDefault="00A204AB"/>
            </w:txbxContent>
          </v:textbox>
          <w10:wrap anchorx="page" anchory="page"/>
        </v:shape>
      </w:pict>
    </w:r>
    <w:r>
      <w:rPr>
        <w:noProof/>
      </w:rPr>
      <w:pict w14:anchorId="7D2414AC">
        <v:shape id="Zone de texte 5946" o:spid="_x0000_s1296" type="#_x0000_t202" style="position:absolute;margin-left:71.3pt;margin-top:706.9pt;width:7.9pt;height:49.5pt;z-index:-2516579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Bbbk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1AD61B2" w14:textId="77777777" w:rsidR="00A204AB" w:rsidRDefault="00A204AB">
                <w:pPr>
                  <w:spacing w:before="4"/>
                  <w:ind w:left="20"/>
                  <w:rPr>
                    <w:i/>
                    <w:sz w:val="26"/>
                  </w:rPr>
                </w:pPr>
              </w:p>
            </w:txbxContent>
          </v:textbox>
          <w10:wrap anchorx="page" anchory="page"/>
        </v:shape>
      </w:pict>
    </w:r>
    <w:r>
      <w:rPr>
        <w:noProof/>
      </w:rPr>
      <w:pict w14:anchorId="1D6394C5">
        <v:shape id="Zone de texte 5945" o:spid="_x0000_s1295" type="#_x0000_t202" style="position:absolute;margin-left:512.65pt;margin-top:764.95pt;width:12pt;height:15.3pt;z-index:-25165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89BCAF" w14:textId="77777777" w:rsidR="00A204AB" w:rsidRDefault="00A204AB">
                <w:pPr>
                  <w:spacing w:before="4"/>
                  <w:ind w:left="20"/>
                  <w:rPr>
                    <w:i/>
                    <w:sz w:val="26"/>
                  </w:rPr>
                </w:pPr>
              </w:p>
            </w:txbxContent>
          </v:textbox>
          <w10:wrap anchorx="page" anchory="page"/>
        </v:shape>
      </w:pict>
    </w:r>
    <w:r>
      <w:rPr>
        <w:noProof/>
      </w:rPr>
      <w:pict w14:anchorId="55A20DA6">
        <v:shape id="Zone de texte 5944" o:spid="_x0000_s1294" type="#_x0000_t202" style="position:absolute;margin-left:71.3pt;margin-top:706.9pt;width:7.9pt;height:49.5pt;z-index:-2516579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DtJa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618694E" w14:textId="77777777" w:rsidR="00A204AB" w:rsidRDefault="00A204AB">
                <w:pPr>
                  <w:spacing w:before="4"/>
                  <w:ind w:left="20"/>
                  <w:rPr>
                    <w:i/>
                    <w:sz w:val="26"/>
                  </w:rPr>
                </w:pPr>
              </w:p>
            </w:txbxContent>
          </v:textbox>
          <w10:wrap anchorx="page" anchory="page"/>
        </v:shape>
      </w:pict>
    </w:r>
    <w:r>
      <w:rPr>
        <w:noProof/>
      </w:rPr>
      <w:pict w14:anchorId="767E0A53">
        <v:shape id="Zone de texte 5943" o:spid="_x0000_s1293" type="#_x0000_t202" style="position:absolute;margin-left:71.3pt;margin-top:706.9pt;width:7.9pt;height:49.5pt;z-index:-2516579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8CA61B" w14:textId="77777777" w:rsidR="00625A80" w:rsidRDefault="00625A80"/>
            </w:txbxContent>
          </v:textbox>
          <w10:wrap anchorx="page" anchory="page"/>
        </v:shape>
      </w:pict>
    </w:r>
    <w:r>
      <w:rPr>
        <w:noProof/>
      </w:rPr>
      <w:pict w14:anchorId="4ABB8626">
        <v:shape id="Zone de texte 5942" o:spid="_x0000_s1292" type="#_x0000_t202" style="position:absolute;margin-left:512.65pt;margin-top:764.95pt;width:12pt;height:15.3pt;z-index:-2516579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WRCP0+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BCD52AA" w14:textId="77777777" w:rsidR="00625A80" w:rsidRDefault="00625A80"/>
            </w:txbxContent>
          </v:textbox>
          <w10:wrap anchorx="page" anchory="page"/>
        </v:shape>
      </w:pict>
    </w:r>
    <w:r>
      <w:rPr>
        <w:noProof/>
      </w:rPr>
      <w:pict w14:anchorId="20C01771">
        <v:shape id="Zone de texte 5941" o:spid="_x0000_s1291" type="#_x0000_t202" style="position:absolute;margin-left:71.3pt;margin-top:706.9pt;width:7.9pt;height:49.5pt;z-index:-251657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aQH+wEAAOM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KiSyX8yguytlCdWBBCFyQufFP&#10;YaMF/CPFwFtXSvq9U2ik6L467lxc0ZOBJ2N7MpTT/LSUQYrJvAnTKu882qZl5Gl+Dq65cbVNop5Y&#10;HBnzJiWtx62Pq/r8nrKe/ub6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DVpA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EE94370" w14:textId="77777777" w:rsidR="00A204AB" w:rsidRDefault="00A204AB"/>
            </w:txbxContent>
          </v:textbox>
          <w10:wrap anchorx="page" anchory="page"/>
        </v:shape>
      </w:pict>
    </w:r>
    <w:r>
      <w:rPr>
        <w:noProof/>
      </w:rPr>
      <w:pict w14:anchorId="61644CF6">
        <v:shape id="_x0000_s1290" type="#_x0000_t202" alt="" style="position:absolute;margin-left:512.65pt;margin-top:764.95pt;width:12pt;height:15.3pt;z-index:-25165797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90" inset="0,0,0,0">
            <w:txbxContent>
              <w:p w14:paraId="15CCE6F2" w14:textId="77777777" w:rsidR="00A204AB" w:rsidRDefault="00A204AB"/>
            </w:txbxContent>
          </v:textbox>
          <w10:wrap anchorx="page" anchory="page"/>
        </v:shape>
      </w:pict>
    </w:r>
    <w:r>
      <w:rPr>
        <w:noProof/>
      </w:rPr>
      <w:pict w14:anchorId="4165569B">
        <v:shape id="Zone de texte 5939" o:spid="_x0000_s1289" type="#_x0000_t202" style="position:absolute;margin-left:71.3pt;margin-top:706.9pt;width:7.9pt;height:49.5pt;z-index:-2516579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h+wEAAOMDAAAOAAAAZHJzL2Uyb0RvYy54bWysU8Fu2zAMvQ/YPwi6L3bTLQ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SFNN1PF6bFHCp8N9CIa&#10;pUTWlMDV/p5CJKOKU0qs5eDOdl1akM49c3Bi9CTyke/EPIzbUdiKiSyX76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v8Ky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0C4A1C9" w14:textId="77777777" w:rsidR="00625A80" w:rsidRDefault="00625A80"/>
            </w:txbxContent>
          </v:textbox>
          <w10:wrap anchorx="page" anchory="page"/>
        </v:shape>
      </w:pict>
    </w:r>
    <w:r>
      <w:rPr>
        <w:noProof/>
      </w:rPr>
      <w:pict w14:anchorId="793EC784">
        <v:shape id="Zone de texte 5938" o:spid="_x0000_s1288" type="#_x0000_t202" style="position:absolute;margin-left:512.65pt;margin-top:764.95pt;width:12pt;height:15.3pt;z-index:-2516579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27F8DFC" w14:textId="77777777" w:rsidR="00A204AB" w:rsidRDefault="00A204AB"/>
            </w:txbxContent>
          </v:textbox>
          <w10:wrap anchorx="page" anchory="page"/>
        </v:shape>
      </w:pict>
    </w:r>
    <w:r>
      <w:rPr>
        <w:noProof/>
      </w:rPr>
      <w:pict w14:anchorId="76D394FA">
        <v:shape id="Zone de texte 5937" o:spid="_x0000_s1287" type="#_x0000_t202" style="position:absolute;margin-left:71.3pt;margin-top:706.9pt;width:7.9pt;height:49.5pt;z-index:-2516579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0Zfo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276E107" w14:textId="77777777" w:rsidR="00A204AB" w:rsidRDefault="00A204AB">
                <w:pPr>
                  <w:spacing w:before="10"/>
                  <w:ind w:left="60"/>
                  <w:rPr>
                    <w:rFonts w:ascii="Times New Roman"/>
                    <w:sz w:val="24"/>
                  </w:rPr>
                </w:pPr>
              </w:p>
            </w:txbxContent>
          </v:textbox>
          <w10:wrap anchorx="page" anchory="page"/>
        </v:shape>
      </w:pict>
    </w:r>
    <w:r>
      <w:rPr>
        <w:noProof/>
      </w:rPr>
      <w:pict w14:anchorId="3CC63869">
        <v:shape id="Zone de texte 5936" o:spid="_x0000_s1286" type="#_x0000_t202" style="position:absolute;margin-left:71.3pt;margin-top:706.9pt;width:7.9pt;height:49.5pt;z-index:-2516579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Tf+wEAAOMDAAAOAAAAZHJzL2Uyb0RvYy54bWysU8Fu2zAMvQ/YPwi6L3ZTLAu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SyXH6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7r1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5A39346" w14:textId="77777777" w:rsidR="00625A80" w:rsidRDefault="00625A80">
                <w:pPr>
                  <w:spacing w:before="10"/>
                  <w:ind w:left="60"/>
                  <w:rPr>
                    <w:rFonts w:ascii="Times New Roman"/>
                    <w:sz w:val="24"/>
                  </w:rPr>
                </w:pPr>
              </w:p>
            </w:txbxContent>
          </v:textbox>
          <w10:wrap anchorx="page" anchory="page"/>
        </v:shape>
      </w:pict>
    </w:r>
    <w:r>
      <w:rPr>
        <w:noProof/>
      </w:rPr>
      <w:pict w14:anchorId="193F39AA">
        <v:shape id="Zone de texte 5935" o:spid="_x0000_s1285" type="#_x0000_t202" style="position:absolute;margin-left:512.65pt;margin-top:764.95pt;width:12pt;height:15.3pt;z-index:-2516579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F55B414" w14:textId="77777777" w:rsidR="00625A80" w:rsidRDefault="00625A80">
                <w:pPr>
                  <w:spacing w:before="10"/>
                  <w:ind w:left="60"/>
                  <w:rPr>
                    <w:rFonts w:ascii="Times New Roman"/>
                    <w:sz w:val="24"/>
                  </w:rPr>
                </w:pPr>
              </w:p>
            </w:txbxContent>
          </v:textbox>
          <w10:wrap anchorx="page" anchory="page"/>
        </v:shape>
      </w:pict>
    </w:r>
    <w:r>
      <w:rPr>
        <w:noProof/>
      </w:rPr>
      <w:pict w14:anchorId="76BF2CFE">
        <v:shape id="Zone de texte 5934" o:spid="_x0000_s1284" type="#_x0000_t202" style="position:absolute;margin-left:71.3pt;margin-top:706.9pt;width:7.9pt;height:49.5pt;z-index:-2516579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85+wEAAOM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SyXH6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5dnz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5EA4053" w14:textId="77777777" w:rsidR="00A204AB" w:rsidRDefault="00A204AB">
                <w:pPr>
                  <w:spacing w:before="10"/>
                  <w:ind w:left="60"/>
                  <w:rPr>
                    <w:rFonts w:ascii="Times New Roman"/>
                    <w:sz w:val="24"/>
                  </w:rPr>
                </w:pPr>
              </w:p>
            </w:txbxContent>
          </v:textbox>
          <w10:wrap anchorx="page" anchory="page"/>
        </v:shape>
      </w:pict>
    </w:r>
    <w:r>
      <w:rPr>
        <w:noProof/>
      </w:rPr>
      <w:pict w14:anchorId="44906B40">
        <v:shape id="_x0000_s1283" type="#_x0000_t202" alt="" style="position:absolute;margin-left:512.65pt;margin-top:764.95pt;width:12pt;height:15.3pt;z-index:-25165797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83" inset="0,0,0,0">
            <w:txbxContent>
              <w:p w14:paraId="16B2A0EC" w14:textId="77777777" w:rsidR="00A204AB" w:rsidRDefault="00A204AB">
                <w:pPr>
                  <w:spacing w:before="4"/>
                  <w:ind w:left="20"/>
                  <w:rPr>
                    <w:i/>
                    <w:sz w:val="26"/>
                  </w:rPr>
                </w:pPr>
              </w:p>
            </w:txbxContent>
          </v:textbox>
          <w10:wrap anchorx="page" anchory="page"/>
        </v:shape>
      </w:pict>
    </w:r>
    <w:r>
      <w:rPr>
        <w:noProof/>
      </w:rPr>
      <w:pict w14:anchorId="492391FE">
        <v:shape id="Zone de texte 5932" o:spid="_x0000_s1282" type="#_x0000_t202" style="position:absolute;margin-left:71.3pt;margin-top:706.9pt;width:7.9pt;height:49.5pt;z-index:-2516579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DD43F5F" w14:textId="77777777" w:rsidR="00A204AB" w:rsidRDefault="00A204AB"/>
            </w:txbxContent>
          </v:textbox>
          <w10:wrap anchorx="page" anchory="page"/>
        </v:shape>
      </w:pict>
    </w:r>
    <w:r>
      <w:rPr>
        <w:noProof/>
      </w:rPr>
      <w:pict w14:anchorId="10B5E824">
        <v:shape id="Zone de texte 5931" o:spid="_x0000_s1281" type="#_x0000_t202" style="position:absolute;margin-left:512.65pt;margin-top:764.95pt;width:12pt;height:15.3pt;z-index:-2516579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28FFDD9" w14:textId="77777777" w:rsidR="00625A80" w:rsidRDefault="00625A80"/>
            </w:txbxContent>
          </v:textbox>
          <w10:wrap anchorx="page" anchory="page"/>
        </v:shape>
      </w:pict>
    </w:r>
    <w:r>
      <w:rPr>
        <w:noProof/>
      </w:rPr>
      <w:pict w14:anchorId="61092F8F">
        <v:shape id="Zone de texte 5930" o:spid="_x0000_s1280" type="#_x0000_t202" style="position:absolute;margin-left:71.3pt;margin-top:706.9pt;width:7.9pt;height:49.5pt;z-index:-2516579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dvMw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90A3B9B" w14:textId="77777777" w:rsidR="00A204AB" w:rsidRDefault="00A204AB">
                <w:pPr>
                  <w:spacing w:before="4"/>
                  <w:ind w:left="20"/>
                  <w:rPr>
                    <w:i/>
                    <w:sz w:val="26"/>
                  </w:rPr>
                </w:pPr>
              </w:p>
            </w:txbxContent>
          </v:textbox>
          <w10:wrap anchorx="page" anchory="page"/>
        </v:shape>
      </w:pict>
    </w:r>
    <w:r>
      <w:rPr>
        <w:noProof/>
      </w:rPr>
      <w:pict w14:anchorId="781CB411">
        <v:shape id="Zone de texte 5929" o:spid="_x0000_s1279" type="#_x0000_t202" style="position:absolute;margin-left:512.65pt;margin-top:764.95pt;width:12pt;height:15.3pt;z-index:-251657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89D97F9" w14:textId="77777777" w:rsidR="00A204AB" w:rsidRDefault="00A204AB"/>
            </w:txbxContent>
          </v:textbox>
          <w10:wrap anchorx="page" anchory="page"/>
        </v:shape>
      </w:pict>
    </w:r>
    <w:r>
      <w:rPr>
        <w:noProof/>
      </w:rPr>
      <w:pict w14:anchorId="1889BE4D">
        <v:shape id="Zone de texte 5928" o:spid="_x0000_s1278" type="#_x0000_t202" style="position:absolute;margin-left:71.3pt;margin-top:706.9pt;width:7.9pt;height:49.5pt;z-index:-2516579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wm+wEAAOMDAAAOAAAAZHJzL2Uyb0RvYy54bWysU8Fu2zAMvQ/YPwi6L3ZTNMiM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6s03UwV02OPFD4Z6EQ0&#10;SomsKYGrwwOFSEYVU0qs5eDetm1akNa9cnBi9CTyke+JeRi2g7AVE1m+v4r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xGvC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0DC3686" w14:textId="77777777" w:rsidR="00A204AB" w:rsidRDefault="00A204AB"/>
            </w:txbxContent>
          </v:textbox>
          <w10:wrap anchorx="page" anchory="page"/>
        </v:shape>
      </w:pict>
    </w:r>
    <w:r>
      <w:rPr>
        <w:noProof/>
      </w:rPr>
      <w:pict w14:anchorId="622F41B1">
        <v:shape id="Zone de texte 5927" o:spid="_x0000_s1277" type="#_x0000_t202" style="position:absolute;margin-left:512.65pt;margin-top:764.95pt;width:12pt;height:15.3pt;z-index:-2516579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rXO9X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B249151" w14:textId="77777777" w:rsidR="00A204AB" w:rsidRDefault="00A204AB"/>
            </w:txbxContent>
          </v:textbox>
          <w10:wrap anchorx="page" anchory="page"/>
        </v:shape>
      </w:pict>
    </w:r>
    <w:r>
      <w:rPr>
        <w:noProof/>
      </w:rPr>
      <w:pict w14:anchorId="407A740B">
        <v:shape id="Zone de texte 5926" o:spid="_x0000_s1276" type="#_x0000_t202" style="position:absolute;margin-left:71.3pt;margin-top:706.9pt;width:7.9pt;height:49.5pt;z-index:-25165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qj6Y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4E793B6" w14:textId="77777777" w:rsidR="00A204AB" w:rsidRDefault="00A204AB">
                <w:pPr>
                  <w:spacing w:before="10"/>
                  <w:ind w:left="60"/>
                  <w:rPr>
                    <w:rFonts w:ascii="Times New Roman"/>
                    <w:sz w:val="24"/>
                  </w:rPr>
                </w:pPr>
              </w:p>
            </w:txbxContent>
          </v:textbox>
          <w10:wrap anchorx="page" anchory="page"/>
        </v:shape>
      </w:pict>
    </w:r>
    <w:r>
      <w:rPr>
        <w:noProof/>
      </w:rPr>
      <w:pict w14:anchorId="5CABE0F0">
        <v:shape id="Zone de texte 5925" o:spid="_x0000_s1275" type="#_x0000_t202" style="position:absolute;margin-left:512.65pt;margin-top:764.95pt;width:12pt;height:15.3pt;z-index:-2516579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31A8B4E" w14:textId="77777777" w:rsidR="00A204AB" w:rsidRDefault="00A204AB">
                <w:pPr>
                  <w:spacing w:before="10"/>
                  <w:ind w:left="60"/>
                  <w:rPr>
                    <w:rFonts w:ascii="Times New Roman"/>
                    <w:sz w:val="24"/>
                  </w:rPr>
                </w:pPr>
              </w:p>
            </w:txbxContent>
          </v:textbox>
          <w10:wrap anchorx="page" anchory="page"/>
        </v:shape>
      </w:pict>
    </w:r>
    <w:r>
      <w:rPr>
        <w:noProof/>
      </w:rPr>
      <w:pict w14:anchorId="247B7C63">
        <v:shape id="_x0000_s1274" type="#_x0000_t202" alt="" style="position:absolute;margin-left:512.65pt;margin-top:764.95pt;width:12pt;height:15.3pt;z-index:-25165798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74" inset="0,0,0,0">
            <w:txbxContent>
              <w:p w14:paraId="1C5EEF2D" w14:textId="77777777" w:rsidR="00A204AB" w:rsidRDefault="00A204AB"/>
            </w:txbxContent>
          </v:textbox>
          <w10:wrap anchorx="page" anchory="page"/>
        </v:shape>
      </w:pict>
    </w:r>
    <w:r>
      <w:rPr>
        <w:noProof/>
      </w:rPr>
      <w:pict w14:anchorId="740DED52">
        <v:shape id="Zone de texte 5923" o:spid="_x0000_s1273" type="#_x0000_t202" style="position:absolute;margin-left:512.65pt;margin-top:764.95pt;width:12pt;height:15.3pt;z-index:-2516579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avB+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AmFWca/C7J2YA5sCAELsjc+Kew&#10;0QL+lGLgrasl/dgptFJ0nz13Lq3oycCTsTkZymt+WssoxWRex2mVdwHdtmXkaX4errhxjcuinlgc&#10;GfMmZa3HrU+r+vs9Zz39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nwavB+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10A61E6" w14:textId="77777777" w:rsidR="00A204AB" w:rsidRDefault="00A204AB">
                <w:pPr>
                  <w:spacing w:before="4"/>
                  <w:ind w:left="20"/>
                  <w:rPr>
                    <w:i/>
                    <w:sz w:val="26"/>
                  </w:rPr>
                </w:pPr>
              </w:p>
            </w:txbxContent>
          </v:textbox>
          <w10:wrap anchorx="page" anchory="page"/>
        </v:shape>
      </w:pict>
    </w:r>
    <w:r>
      <w:rPr>
        <w:noProof/>
      </w:rPr>
      <w:pict w14:anchorId="3D320BBA">
        <v:shape id="Zone de texte 5922" o:spid="_x0000_s1272" type="#_x0000_t202" style="position:absolute;margin-left:512.65pt;margin-top:764.95pt;width:12pt;height:15.3pt;z-index:-2516579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NQzAZT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065A7226" w14:textId="77777777" w:rsidR="00A204AB" w:rsidRDefault="00A204AB">
                <w:pPr>
                  <w:spacing w:before="10"/>
                  <w:ind w:left="60"/>
                  <w:rPr>
                    <w:rFonts w:ascii="Times New Roman"/>
                    <w:sz w:val="24"/>
                  </w:rPr>
                </w:pPr>
              </w:p>
            </w:txbxContent>
          </v:textbox>
          <w10:wrap anchorx="page" anchory="page"/>
        </v:shape>
      </w:pict>
    </w:r>
    <w:r>
      <w:rPr>
        <w:noProof/>
      </w:rPr>
      <w:pict w14:anchorId="716908B5">
        <v:shape id="_x0000_s1271" type="#_x0000_t202" alt="" style="position:absolute;margin-left:71.3pt;margin-top:706.9pt;width:7.9pt;height:49.5pt;z-index:-25165798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71" inset="0,0,0,0">
            <w:txbxContent>
              <w:p w14:paraId="56D9DB1F" w14:textId="77777777" w:rsidR="00A204AB" w:rsidRDefault="00A204AB">
                <w:pPr>
                  <w:spacing w:before="4"/>
                  <w:ind w:left="20"/>
                  <w:rPr>
                    <w:i/>
                    <w:sz w:val="26"/>
                  </w:rPr>
                </w:pPr>
              </w:p>
            </w:txbxContent>
          </v:textbox>
          <w10:wrap anchorx="page" anchory="page"/>
        </v:shape>
      </w:pict>
    </w:r>
    <w:r>
      <w:rPr>
        <w:noProof/>
      </w:rPr>
      <w:pict w14:anchorId="7D83279C">
        <v:shape id="Zone de texte 5920" o:spid="_x0000_s1270" type="#_x0000_t202" style="position:absolute;margin-left:512.65pt;margin-top:764.95pt;width:12pt;height:15.3pt;z-index:-2516579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lQ/+gEAAOM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HrWDy/iOKinArqAwtC4ILMjX8K&#10;Gx3gTylG3rpS0o+dQiNF/8lx5+KKngw8GdXJUE7z01IGKY7mTTiu8s6jbTtGPs7PwTU3rrFJ1BOL&#10;mTFvUtI6b31c1d/vKevpb2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y1lQ/+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EB805E3" w14:textId="77777777" w:rsidR="00A204AB" w:rsidRDefault="00A204AB">
                <w:pPr>
                  <w:spacing w:before="10"/>
                  <w:ind w:left="60"/>
                  <w:rPr>
                    <w:rFonts w:ascii="Times New Roman"/>
                    <w:sz w:val="24"/>
                  </w:rPr>
                </w:pPr>
              </w:p>
            </w:txbxContent>
          </v:textbox>
          <w10:wrap anchorx="page" anchory="page"/>
        </v:shape>
      </w:pict>
    </w:r>
    <w:r>
      <w:rPr>
        <w:noProof/>
      </w:rPr>
      <w:pict w14:anchorId="61F217BC">
        <v:shape id="Zone de texte 5919" o:spid="_x0000_s1269" type="#_x0000_t202" style="position:absolute;margin-left:71.3pt;margin-top:706.9pt;width:7.9pt;height:49.5pt;z-index:-2516579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wlB+wEAAOMDAAAOAAAAZHJzL2Uyb0RvYy54bWysU8Fu2zAMvQ/YPwi6L3bTLei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h/SdDNVTI89UvhioBfR&#10;KCWypgSudncUIhlVTCmxloNb23VpQTr3wsGJ0ZPIR74H5mGsRmFrJvIxfx/FRTkV1HsWhMAFmRv/&#10;FDZawF9SDLx1paSfW4VGiu6r487FFZ0MnIxqMpTT/LSUQYqDeR0Oq7z1aDctIx/m5+CKG9fYJOqZ&#10;xZExb1LSetz6uKp/3lPW899c/Q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mLCU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4C6DD4F" w14:textId="77777777" w:rsidR="00A204AB" w:rsidRDefault="00A204AB">
                <w:pPr>
                  <w:spacing w:before="10"/>
                  <w:ind w:left="60"/>
                  <w:rPr>
                    <w:rFonts w:ascii="Times New Roman"/>
                    <w:sz w:val="24"/>
                  </w:rPr>
                </w:pPr>
              </w:p>
            </w:txbxContent>
          </v:textbox>
          <w10:wrap anchorx="page" anchory="page"/>
        </v:shape>
      </w:pict>
    </w:r>
    <w:r>
      <w:rPr>
        <w:noProof/>
      </w:rPr>
      <w:pict w14:anchorId="26C3BE30">
        <v:shape id="Zone de texte 5918" o:spid="_x0000_s1268" type="#_x0000_t202" style="position:absolute;margin-left:512.65pt;margin-top:764.95pt;width:12pt;height:15.3pt;z-index:-2516579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sZ+gEAAOMDAAAOAAAAZHJzL2Uyb0RvYy54bWysU1Fv0zAQfkfiP1h+p0nLhi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L1UXOEc2h5buL18s03UwVp8ceKXw0MIho&#10;lBJZUwJX+3sKkYwqTimxloM72/dpQXr3zMGJ0ZPIR75H5mGqJmHrWDy/jOKinArqAwtC4ILMjX8K&#10;Gx3gTylG3rpS0o+dQiNF/8lx5+KKngw8GdXJUE7z01IGKY7mTTiu8s6jbTtGPs7PwTU3rrFJ1BOL&#10;mTFvUtI6b31c1d/vKevpb2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Z/9sZ+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C2505AE" w14:textId="77777777" w:rsidR="00A204AB" w:rsidRDefault="00A204AB">
                <w:pPr>
                  <w:spacing w:before="10"/>
                  <w:ind w:left="60"/>
                  <w:rPr>
                    <w:rFonts w:ascii="Times New Roman"/>
                    <w:sz w:val="24"/>
                  </w:rPr>
                </w:pPr>
              </w:p>
            </w:txbxContent>
          </v:textbox>
          <w10:wrap anchorx="page" anchory="page"/>
        </v:shape>
      </w:pict>
    </w:r>
    <w:r>
      <w:rPr>
        <w:noProof/>
      </w:rPr>
      <w:pict w14:anchorId="3647D392">
        <v:shape id="Zone de texte 5917" o:spid="_x0000_s1267" type="#_x0000_t202" style="position:absolute;margin-left:71.3pt;margin-top:706.9pt;width:7.9pt;height:49.5pt;z-index:-2516579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zq+wEAAOM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A1E3mXr6K4KKeC+sCCELggc+Of&#10;wkYH+FOKkbeulPRjp9BI0X9y3Lm4oicDT0Z1MpTT/LSUQYrZvA3zKu882rZj5Hl+Dm64cY1Nop5Z&#10;HBnzJiWtx62Pq/r7PWU9/8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9uXO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3579FEF" w14:textId="77777777" w:rsidR="00A204AB" w:rsidRDefault="00A204AB">
                <w:pPr>
                  <w:spacing w:before="10"/>
                  <w:ind w:left="60"/>
                  <w:rPr>
                    <w:rFonts w:ascii="Times New Roman"/>
                    <w:sz w:val="24"/>
                  </w:rPr>
                </w:pPr>
              </w:p>
            </w:txbxContent>
          </v:textbox>
          <w10:wrap anchorx="page" anchory="page"/>
        </v:shape>
      </w:pict>
    </w:r>
    <w:r>
      <w:rPr>
        <w:noProof/>
      </w:rPr>
      <w:pict w14:anchorId="34B7C20B">
        <v:shape id="_x0000_s1266" type="#_x0000_t202" alt="" style="position:absolute;margin-left:512.65pt;margin-top:764.95pt;width:12pt;height:15.3pt;z-index:-25165798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66" inset="0,0,0,0">
            <w:txbxContent>
              <w:p w14:paraId="539F3E62" w14:textId="77777777" w:rsidR="00A204AB" w:rsidRDefault="00A204AB">
                <w:pPr>
                  <w:spacing w:before="10"/>
                  <w:ind w:left="60"/>
                  <w:rPr>
                    <w:rFonts w:ascii="Times New Roman"/>
                    <w:sz w:val="24"/>
                  </w:rPr>
                </w:pPr>
              </w:p>
            </w:txbxContent>
          </v:textbox>
          <w10:wrap anchorx="page" anchory="page"/>
        </v:shape>
      </w:pict>
    </w:r>
    <w:r>
      <w:rPr>
        <w:noProof/>
      </w:rPr>
      <w:pict w14:anchorId="22743517">
        <v:shape id="Zone de texte 5915" o:spid="_x0000_s1265" type="#_x0000_t202" style="position:absolute;margin-left:71.3pt;margin-top:706.9pt;width:7.9pt;height:49.5pt;z-index:-2516579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cM+wEAAOM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XzIl1FclLOF6sCCELggc+Of&#10;wkYL+FuKgbeulPRrp9BI0X1x3Lm4oicDT8b2ZCin+WkpgxSTeROmVd55tE3LyNP8HFxz42qbRD2x&#10;ODLmTUpaj1sfV/Xve8p6+pvrP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YFw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F291609" w14:textId="77777777" w:rsidR="00A204AB" w:rsidRDefault="00A204AB">
                <w:pPr>
                  <w:spacing w:before="10"/>
                  <w:ind w:left="60"/>
                  <w:rPr>
                    <w:rFonts w:ascii="Times New Roman"/>
                    <w:sz w:val="24"/>
                  </w:rPr>
                </w:pPr>
              </w:p>
            </w:txbxContent>
          </v:textbox>
          <w10:wrap anchorx="page" anchory="page"/>
        </v:shape>
      </w:pict>
    </w:r>
    <w:r>
      <w:rPr>
        <w:noProof/>
      </w:rPr>
      <w:pict w14:anchorId="788D1996">
        <v:shape id="Zone de texte 5914" o:spid="_x0000_s1264" type="#_x0000_t202" style="position:absolute;margin-left:512.65pt;margin-top:764.95pt;width:12pt;height:15.3pt;z-index:-2516579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PrMVU+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63F2859" w14:textId="77777777" w:rsidR="00A204AB" w:rsidRDefault="00A204AB">
                <w:pPr>
                  <w:spacing w:before="10"/>
                  <w:ind w:left="60"/>
                  <w:rPr>
                    <w:rFonts w:ascii="Times New Roman"/>
                    <w:sz w:val="24"/>
                  </w:rPr>
                </w:pPr>
              </w:p>
            </w:txbxContent>
          </v:textbox>
          <w10:wrap anchorx="page" anchory="page"/>
        </v:shape>
      </w:pict>
    </w:r>
    <w:r>
      <w:rPr>
        <w:noProof/>
      </w:rPr>
      <w:pict w14:anchorId="43D9D046">
        <v:shape id="Zone de texte 5913" o:spid="_x0000_s1263" type="#_x0000_t202" style="position:absolute;margin-left:71.3pt;margin-top:706.9pt;width:7.9pt;height:49.5pt;z-index:-25165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FFB7FFA" w14:textId="77777777" w:rsidR="00A204AB" w:rsidRDefault="00A204AB">
                <w:pPr>
                  <w:spacing w:before="10"/>
                  <w:ind w:left="60"/>
                  <w:rPr>
                    <w:rFonts w:ascii="Times New Roman"/>
                    <w:sz w:val="24"/>
                  </w:rPr>
                </w:pPr>
              </w:p>
            </w:txbxContent>
          </v:textbox>
          <w10:wrap anchorx="page" anchory="page"/>
        </v:shape>
      </w:pict>
    </w:r>
    <w:r>
      <w:rPr>
        <w:noProof/>
      </w:rPr>
      <w:pict w14:anchorId="6A133195">
        <v:shape id="Zone de texte 5912" o:spid="_x0000_s1262" type="#_x0000_t202" style="position:absolute;margin-left:512.65pt;margin-top:764.95pt;width:12pt;height:15.3pt;z-index:-2516579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BB7PMb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2E6962A7" w14:textId="77777777" w:rsidR="00A204AB" w:rsidRDefault="00A204AB">
                <w:pPr>
                  <w:spacing w:before="10"/>
                  <w:ind w:left="60"/>
                  <w:rPr>
                    <w:rFonts w:ascii="Times New Roman"/>
                    <w:sz w:val="24"/>
                  </w:rPr>
                </w:pPr>
              </w:p>
            </w:txbxContent>
          </v:textbox>
          <w10:wrap anchorx="page" anchory="page"/>
        </v:shape>
      </w:pict>
    </w:r>
    <w:r>
      <w:rPr>
        <w:noProof/>
      </w:rPr>
      <w:pict w14:anchorId="1BF39BF7">
        <v:shape id="Zone de texte 5911" o:spid="_x0000_s1261" type="#_x0000_t202" style="position:absolute;margin-left:71.3pt;margin-top:706.9pt;width:7.9pt;height:49.5pt;z-index:-251657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bquz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BFA696D" w14:textId="77777777" w:rsidR="00A204AB" w:rsidRDefault="00A204AB">
                <w:pPr>
                  <w:spacing w:line="316" w:lineRule="exact"/>
                  <w:ind w:left="20"/>
                  <w:rPr>
                    <w:i/>
                    <w:sz w:val="26"/>
                  </w:rPr>
                </w:pPr>
              </w:p>
            </w:txbxContent>
          </v:textbox>
          <w10:wrap anchorx="page" anchory="page"/>
        </v:shape>
      </w:pict>
    </w:r>
    <w:r>
      <w:rPr>
        <w:noProof/>
      </w:rPr>
      <w:pict w14:anchorId="35FF62EC">
        <v:shape id="Zone de texte 5910" o:spid="_x0000_s1260" type="#_x0000_t202" style="position:absolute;margin-left:512.65pt;margin-top:764.95pt;width:12pt;height:15.3pt;z-index:-2516579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mlt+gEAAOMDAAAOAAAAZHJzL2Uyb0RvYy54bWysU1FvEzEMfkfiP0R5p3ftBo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v56cVlyRHNo/u7yYp6nW6jq9DggxY8WepGM&#10;WiJryuBqf08xkVHVKSXV8nDnui4vSOefOTgxeTL5xPfIPI6bUTiTis8vkrgkZwPmwIIQuCBz45/C&#10;Rgv4U4qBt66W9GOn0ErRffLcubSiJwNPxuZkKK/5aS2jFEfzJh5XeRfQbVtGPs7PwzU3rnFZ1BOL&#10;iTFvUtY6bX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2nmlt+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0AB3C62" w14:textId="77777777" w:rsidR="00A204AB" w:rsidRDefault="00A204AB">
                <w:pPr>
                  <w:spacing w:before="10"/>
                  <w:ind w:left="60"/>
                  <w:rPr>
                    <w:rFonts w:ascii="Times New Roman"/>
                    <w:sz w:val="24"/>
                  </w:rPr>
                </w:pPr>
              </w:p>
            </w:txbxContent>
          </v:textbox>
          <w10:wrap anchorx="page" anchory="page"/>
        </v:shape>
      </w:pict>
    </w:r>
    <w:r>
      <w:rPr>
        <w:noProof/>
      </w:rPr>
      <w:pict w14:anchorId="659DF883">
        <v:shape id="Zone de texte 5909" o:spid="_x0000_s1259" type="#_x0000_t202" style="position:absolute;margin-left:71.3pt;margin-top:706.9pt;width:7.9pt;height:49.5pt;z-index:-2516579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3DNB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43867DF" w14:textId="77777777" w:rsidR="00A204AB" w:rsidRDefault="00A204AB">
                <w:pPr>
                  <w:spacing w:before="10"/>
                  <w:ind w:left="60"/>
                  <w:rPr>
                    <w:rFonts w:ascii="Times New Roman"/>
                    <w:sz w:val="24"/>
                  </w:rPr>
                </w:pPr>
              </w:p>
            </w:txbxContent>
          </v:textbox>
          <w10:wrap anchorx="page" anchory="page"/>
        </v:shape>
      </w:pict>
    </w:r>
    <w:r>
      <w:rPr>
        <w:noProof/>
      </w:rPr>
      <w:pict w14:anchorId="5BAE2B84">
        <v:shape id="Zone de texte 5908" o:spid="_x0000_s1258" type="#_x0000_t202" style="position:absolute;margin-left:512.65pt;margin-top:764.95pt;width:12pt;height:15.3pt;z-index:-2516579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L+gEAAOMDAAAOAAAAZHJzL2Uyb0RvYy54bWysU1FvEzEMfkfiP0R5p3ctG4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n65uCg5ojk0f3fxep6nW6jq9DggxY8WepGM&#10;WiJryuBqf08xkVHVKSXV8nDnui4vSOefOTgxeTL5xPfIPI6bUTiTis8vk7gkZwPmwIIQuCBz45/C&#10;Rgv4U4qBt66W9GOn0ErRffLcubSiJwNPxuZkKK/5aS2jFEfzJh5XeRfQbVtGPs7PwzU3rnFZ1BOL&#10;iTFvUtY6bX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dt+ZL+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2F5C1FC" w14:textId="77777777" w:rsidR="00A204AB" w:rsidRDefault="00A204AB">
                <w:pPr>
                  <w:spacing w:before="10"/>
                  <w:ind w:left="60"/>
                  <w:rPr>
                    <w:rFonts w:ascii="Times New Roman"/>
                    <w:sz w:val="24"/>
                  </w:rPr>
                </w:pPr>
              </w:p>
            </w:txbxContent>
          </v:textbox>
          <w10:wrap anchorx="page" anchory="page"/>
        </v:shape>
      </w:pict>
    </w:r>
    <w:r>
      <w:rPr>
        <w:noProof/>
      </w:rPr>
      <w:pict w14:anchorId="76B1DDFC">
        <v:shape id="_x0000_s1257" type="#_x0000_t202" alt="" style="position:absolute;margin-left:71.3pt;margin-top:706.9pt;width:7.9pt;height:49.5pt;z-index:-25165799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57" inset="0,0,0,0">
            <w:txbxContent>
              <w:p w14:paraId="191FB0A6" w14:textId="77777777" w:rsidR="00A204AB" w:rsidRDefault="00A204AB">
                <w:pPr>
                  <w:spacing w:before="4"/>
                  <w:ind w:left="20"/>
                  <w:rPr>
                    <w:i/>
                    <w:sz w:val="26"/>
                  </w:rPr>
                </w:pPr>
              </w:p>
            </w:txbxContent>
          </v:textbox>
          <w10:wrap anchorx="page" anchory="page"/>
        </v:shape>
      </w:pict>
    </w:r>
    <w:r>
      <w:rPr>
        <w:noProof/>
      </w:rPr>
      <w:pict w14:anchorId="4E658789">
        <v:shape id="Zone de texte 5906" o:spid="_x0000_s1256" type="#_x0000_t202" style="position:absolute;margin-left:512.65pt;margin-top:764.95pt;width:12pt;height:15.3pt;z-index:-2516579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FC88A72" w14:textId="77777777" w:rsidR="00A204AB" w:rsidRDefault="00A204AB">
                <w:pPr>
                  <w:spacing w:before="4"/>
                  <w:ind w:left="20"/>
                  <w:rPr>
                    <w:i/>
                    <w:sz w:val="26"/>
                  </w:rPr>
                </w:pPr>
              </w:p>
            </w:txbxContent>
          </v:textbox>
          <w10:wrap anchorx="page" anchory="page"/>
        </v:shape>
      </w:pict>
    </w:r>
    <w:r>
      <w:rPr>
        <w:noProof/>
      </w:rPr>
      <w:pict w14:anchorId="68BC08C4">
        <v:shape id="Zone de texte 5905" o:spid="_x0000_s1255" type="#_x0000_t202" style="position:absolute;margin-left:512.65pt;margin-top:764.95pt;width:12pt;height:15.3pt;z-index:-2516579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4FlJT+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B7435D1" w14:textId="77777777" w:rsidR="00625A80" w:rsidRDefault="00625A80">
                <w:pPr>
                  <w:spacing w:before="10"/>
                  <w:ind w:left="60"/>
                  <w:rPr>
                    <w:rFonts w:ascii="Times New Roman"/>
                    <w:sz w:val="24"/>
                  </w:rPr>
                </w:pPr>
              </w:p>
            </w:txbxContent>
          </v:textbox>
          <w10:wrap anchorx="page" anchory="page"/>
        </v:shape>
      </w:pict>
    </w:r>
    <w:r>
      <w:rPr>
        <w:noProof/>
      </w:rPr>
      <w:pict w14:anchorId="5E5DBE44">
        <v:shape id="_x0000_s1254" type="#_x0000_t202" alt="" style="position:absolute;margin-left:71.3pt;margin-top:706.9pt;width:7.9pt;height:49.5pt;z-index:-25165799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54" inset="0,0,0,0">
            <w:txbxContent>
              <w:p w14:paraId="34417D40" w14:textId="77777777" w:rsidR="00A204AB" w:rsidRDefault="00A204AB"/>
            </w:txbxContent>
          </v:textbox>
          <w10:wrap anchorx="page" anchory="page"/>
        </v:shape>
      </w:pict>
    </w:r>
    <w:r>
      <w:rPr>
        <w:noProof/>
      </w:rPr>
      <w:pict w14:anchorId="40CC1B3E">
        <v:shape id="Zone de texte 5903" o:spid="_x0000_s1253" type="#_x0000_t202" style="position:absolute;margin-left:512.65pt;margin-top:764.95pt;width:12pt;height:15.3pt;z-index:-2516579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NFl+Q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AmFV/k0knOBsyBBSFwQebGP4WN&#10;FvCnFANvXS3px06hlaL77LlzaUVPBp6MzclQXvPTWkYpJvM6Tqu8C+i2LSNP8/NwxY1rXBb1xOLI&#10;mDcpaz1ufVrV3+856+lvrn4B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O9Q0WX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4F6ED07F" w14:textId="77777777" w:rsidR="00A204AB" w:rsidRDefault="00A204AB">
                <w:pPr>
                  <w:spacing w:before="10"/>
                  <w:ind w:left="60"/>
                  <w:rPr>
                    <w:rFonts w:ascii="Times New Roman"/>
                    <w:sz w:val="24"/>
                  </w:rPr>
                </w:pPr>
              </w:p>
            </w:txbxContent>
          </v:textbox>
          <w10:wrap anchorx="page" anchory="page"/>
        </v:shape>
      </w:pict>
    </w:r>
    <w:r>
      <w:rPr>
        <w:noProof/>
      </w:rPr>
      <w:pict w14:anchorId="33455133">
        <v:shape id="Zone de texte 5902" o:spid="_x0000_s1252" type="#_x0000_t202" style="position:absolute;margin-left:512.65pt;margin-top:764.95pt;width:12pt;height:15.3pt;z-index:-2516579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nsw+Q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AmFV9kcUnOBsyBBSFwQebGP4WN&#10;FvCnFANvXS3px06hlaL77LlzaUVPBp6MzclQXvPTWkYpJvM6Tqu8C+i2LSNP8/NwxY1rXBb1xOLI&#10;mDcpaz1ufVrV3+856+lvrn4B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FyiezD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69418694" w14:textId="77777777" w:rsidR="00A204AB" w:rsidRDefault="00A204AB"/>
            </w:txbxContent>
          </v:textbox>
          <w10:wrap anchorx="page" anchory="page"/>
        </v:shape>
      </w:pict>
    </w:r>
    <w:r>
      <w:rPr>
        <w:noProof/>
      </w:rPr>
      <w:pict w14:anchorId="56995955">
        <v:shape id="Zone de texte 5901" o:spid="_x0000_s1251" type="#_x0000_t202" style="position:absolute;margin-left:512.65pt;margin-top:764.95pt;width:12pt;height:15.3pt;z-index:-2516579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TO+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AmFV8skrgkZwPmwIIQuCBz45/C&#10;Rgv4U4qBt66W9GOn0ErRffbcubSiJwNPxuZkKK/5aS2jFJN5HadV3gV025aRp/l5uOLGNS6LemJx&#10;ZMyblLUetz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JtYTO+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1D4D1EE"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3AB67A41">
        <v:shape id="Zone de texte 5900" o:spid="_x0000_s1250" type="#_x0000_t202" style="position:absolute;margin-left:71.3pt;margin-top:706.9pt;width:7.9pt;height:49.5pt;z-index:-2516580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VaW+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vJhvoj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nBVp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C865C19" w14:textId="77777777" w:rsidR="00A204AB" w:rsidRDefault="00A204AB"/>
            </w:txbxContent>
          </v:textbox>
          <w10:wrap anchorx="page" anchory="page"/>
        </v:shape>
      </w:pict>
    </w:r>
    <w:r>
      <w:rPr>
        <w:noProof/>
      </w:rPr>
      <w:pict w14:anchorId="0376A468">
        <v:shape id="Zone de texte 5899" o:spid="_x0000_s1249" type="#_x0000_t202" style="position:absolute;margin-left:512.65pt;margin-top:764.95pt;width:12pt;height:15.3pt;z-index:-25165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Avo+gEAAOM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FYsvV1FclFNCdWRBCFyQufFP&#10;YaMB/CVFz1tXSPq5V2ikaL867lxc0ZOBJ6M8GcppflrIIMVoXoVxlfce7a5h5HF+Di65cbVNop5Y&#10;TIx5k5LWaevjqv55T1lPf3PzG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inAvo+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987ED3F" w14:textId="77777777" w:rsidR="00A204AB" w:rsidRDefault="00A204AB">
                <w:pPr>
                  <w:spacing w:before="4"/>
                  <w:ind w:left="20"/>
                  <w:rPr>
                    <w:i/>
                    <w:sz w:val="26"/>
                  </w:rPr>
                </w:pPr>
              </w:p>
            </w:txbxContent>
          </v:textbox>
          <w10:wrap anchorx="page" anchory="page"/>
        </v:shape>
      </w:pict>
    </w:r>
    <w:r>
      <w:rPr>
        <w:noProof/>
      </w:rPr>
      <w:pict w14:anchorId="34CB8CCC">
        <v:shape id="Zone de texte 5898" o:spid="_x0000_s1248" type="#_x0000_t202" style="position:absolute;margin-left:71.3pt;margin-top:706.9pt;width:7.9pt;height:49.5pt;z-index:-2516580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Nmw+wEAAOMDAAAOAAAAZHJzL2Uyb0RvYy54bWysU8Fu2zAMvQ/YPwi6L3ZTNO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D7OL6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Lo2b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EA54C46" w14:textId="77777777" w:rsidR="00A204AB" w:rsidRDefault="00A204AB">
                <w:pPr>
                  <w:spacing w:before="10"/>
                  <w:ind w:left="60"/>
                  <w:rPr>
                    <w:rFonts w:ascii="Times New Roman"/>
                    <w:sz w:val="24"/>
                  </w:rPr>
                </w:pPr>
              </w:p>
            </w:txbxContent>
          </v:textbox>
          <w10:wrap anchorx="page" anchory="page"/>
        </v:shape>
      </w:pict>
    </w:r>
    <w:r>
      <w:rPr>
        <w:noProof/>
      </w:rPr>
      <w:pict w14:anchorId="2DCD409E">
        <v:shape id="Zone de texte 5897" o:spid="_x0000_s1247" type="#_x0000_t202" style="position:absolute;margin-left:71.3pt;margin-top:706.9pt;width:7.9pt;height:49.5pt;z-index:-2516580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f/Jk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66BF0B9" w14:textId="77777777" w:rsidR="00A204AB" w:rsidRDefault="00A204AB">
                <w:pPr>
                  <w:spacing w:before="10"/>
                  <w:ind w:left="60"/>
                  <w:rPr>
                    <w:rFonts w:ascii="Times New Roman"/>
                    <w:sz w:val="24"/>
                  </w:rPr>
                </w:pPr>
              </w:p>
            </w:txbxContent>
          </v:textbox>
          <w10:wrap anchorx="page" anchory="page"/>
        </v:shape>
      </w:pict>
    </w:r>
    <w:r>
      <w:rPr>
        <w:noProof/>
      </w:rPr>
      <w:pict w14:anchorId="17809DDF">
        <v:shape id="Zone de texte 5896" o:spid="_x0000_s1246" type="#_x0000_t202" style="position:absolute;margin-left:71.3pt;margin-top:706.9pt;width:7.9pt;height:49.5pt;z-index:-2516580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Ywb+wEAAOM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FrJvJx/iGKi3IqqPcsCIELMjf+&#10;KWy0gL+kGHjrSkk/twqNFN1Xx52LKzoZOBnVZCin+WkpgxQH8zocVnnr0W5aRj7Mz8EVN66xSdQz&#10;iyNj3qSk9bj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QNjB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9541E7E" w14:textId="77777777" w:rsidR="00625A80" w:rsidRDefault="00625A80"/>
            </w:txbxContent>
          </v:textbox>
          <w10:wrap anchorx="page" anchory="page"/>
        </v:shape>
      </w:pict>
    </w:r>
    <w:r>
      <w:rPr>
        <w:noProof/>
      </w:rPr>
      <w:pict w14:anchorId="5A704063">
        <v:shape id="Zone de texte 5895" o:spid="_x0000_s1245" type="#_x0000_t202" style="position:absolute;margin-left:512.65pt;margin-top:764.95pt;width:12pt;height:15.3pt;z-index:-2516580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0zxWl+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1B229D7E" w14:textId="77777777" w:rsidR="00A204AB" w:rsidRDefault="00A204AB">
                <w:pPr>
                  <w:spacing w:before="10"/>
                  <w:ind w:left="60"/>
                  <w:rPr>
                    <w:rFonts w:ascii="Times New Roman"/>
                    <w:sz w:val="24"/>
                  </w:rPr>
                </w:pPr>
              </w:p>
            </w:txbxContent>
          </v:textbox>
          <w10:wrap anchorx="page" anchory="page"/>
        </v:shape>
      </w:pict>
    </w:r>
    <w:r>
      <w:rPr>
        <w:noProof/>
      </w:rPr>
      <w:pict w14:anchorId="112D23A5">
        <v:shape id="Zone de texte 5894" o:spid="_x0000_s1244" type="#_x0000_t202" style="position:absolute;margin-left:71.3pt;margin-top:706.9pt;width:7.9pt;height:49.5pt;z-index:-2516580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8f9+wEAAOMDAAAOAAAAZHJzL2Uyb0RvYy54bWysU8Fu2zAMvQ/YPwi6L3ZTLGiNOEXXrsOA&#10;bi3Q7AMUWbaF2aJGKrGzrx+lOOm63opdBIqkHt8jqeXV2HdiZ5AsuFKezXIpjNNQWdeU8sf67sOF&#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x+Jimm6ni+NgjhS8GehGN&#10;UiJrSuBqd08hklHFMSXWcnBnuy4tSOdeODgxehL5yPfAPIybUdiKiVzOL6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S7x/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A00BCD3" w14:textId="77777777" w:rsidR="00A204AB" w:rsidRDefault="00A204AB"/>
            </w:txbxContent>
          </v:textbox>
          <w10:wrap anchorx="page" anchory="page"/>
        </v:shape>
      </w:pict>
    </w:r>
    <w:r>
      <w:rPr>
        <w:noProof/>
      </w:rPr>
      <w:pict w14:anchorId="75F48AF9">
        <v:shape id="Zone de texte 5893" o:spid="_x0000_s1243" type="#_x0000_t202" style="position:absolute;margin-left:71.3pt;margin-top:706.9pt;width:7.9pt;height:49.5pt;z-index:-2516580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9589A29" w14:textId="77777777" w:rsidR="00A204AB" w:rsidRDefault="00A204AB">
                <w:pPr>
                  <w:spacing w:before="4"/>
                  <w:ind w:left="20"/>
                  <w:rPr>
                    <w:i/>
                    <w:sz w:val="26"/>
                  </w:rPr>
                </w:pPr>
              </w:p>
            </w:txbxContent>
          </v:textbox>
          <w10:wrap anchorx="page" anchory="page"/>
        </v:shape>
      </w:pict>
    </w:r>
    <w:r>
      <w:rPr>
        <w:noProof/>
      </w:rPr>
      <w:pict w14:anchorId="52ECE617">
        <v:shape id="Zone de texte 5892" o:spid="_x0000_s1242" type="#_x0000_t202" style="position:absolute;margin-left:512.65pt;margin-top:764.95pt;width:12pt;height:15.3pt;z-index:-2516580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JjqRmL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471ED084" w14:textId="77777777" w:rsidR="00A204AB" w:rsidRDefault="00A204AB">
                <w:pPr>
                  <w:spacing w:before="10"/>
                  <w:ind w:left="60"/>
                  <w:rPr>
                    <w:rFonts w:ascii="Times New Roman"/>
                    <w:sz w:val="24"/>
                  </w:rPr>
                </w:pPr>
              </w:p>
            </w:txbxContent>
          </v:textbox>
          <w10:wrap anchorx="page" anchory="page"/>
        </v:shape>
      </w:pict>
    </w:r>
    <w:r>
      <w:rPr>
        <w:noProof/>
      </w:rPr>
      <w:pict w14:anchorId="75D814D4">
        <v:shape id="Zone de texte 5891" o:spid="_x0000_s1241" type="#_x0000_t202" style="position:absolute;margin-left:71.3pt;margin-top:706.9pt;width:7.9pt;height:49.5pt;z-index:-2516580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GR+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vJhMY/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57wZ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4322595" w14:textId="77777777" w:rsidR="00A204AB" w:rsidRDefault="00A204AB">
                <w:pPr>
                  <w:spacing w:before="10"/>
                  <w:ind w:left="60"/>
                  <w:rPr>
                    <w:rFonts w:ascii="Times New Roman"/>
                    <w:sz w:val="24"/>
                  </w:rPr>
                </w:pPr>
              </w:p>
            </w:txbxContent>
          </v:textbox>
          <w10:wrap anchorx="page" anchory="page"/>
        </v:shape>
      </w:pict>
    </w:r>
    <w:r>
      <w:rPr>
        <w:noProof/>
      </w:rPr>
      <w:pict w14:anchorId="46810B0D">
        <v:shape id="Zone de texte 5890" o:spid="_x0000_s1240" type="#_x0000_t202" style="position:absolute;margin-left:512.65pt;margin-top:764.95pt;width:12pt;height:15.3pt;z-index:-251658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2D87F80" w14:textId="77777777" w:rsidR="00A204AB" w:rsidRDefault="00A204AB">
                <w:pPr>
                  <w:spacing w:before="10"/>
                  <w:ind w:left="60"/>
                  <w:rPr>
                    <w:rFonts w:ascii="Times New Roman"/>
                    <w:sz w:val="24"/>
                  </w:rPr>
                </w:pPr>
              </w:p>
            </w:txbxContent>
          </v:textbox>
          <w10:wrap anchorx="page" anchory="page"/>
        </v:shape>
      </w:pict>
    </w:r>
    <w:r>
      <w:rPr>
        <w:noProof/>
      </w:rPr>
      <w:pict w14:anchorId="00F90C9E">
        <v:shape id="Zone de texte 5889" o:spid="_x0000_s1239" type="#_x0000_t202" style="position:absolute;margin-left:512.65pt;margin-top:764.95pt;width:12pt;height:15.3pt;z-index:-2516580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6A01816" w14:textId="77777777" w:rsidR="00A204AB" w:rsidRDefault="00A204AB">
                <w:pPr>
                  <w:spacing w:before="10"/>
                  <w:ind w:left="60"/>
                  <w:rPr>
                    <w:rFonts w:ascii="Times New Roman"/>
                    <w:sz w:val="24"/>
                  </w:rPr>
                </w:pPr>
              </w:p>
            </w:txbxContent>
          </v:textbox>
          <w10:wrap anchorx="page" anchory="page"/>
        </v:shape>
      </w:pict>
    </w:r>
    <w:r>
      <w:rPr>
        <w:noProof/>
      </w:rPr>
      <w:pict w14:anchorId="54181616">
        <v:shape id="Zone de texte 5888" o:spid="_x0000_s1238" type="#_x0000_t202" style="position:absolute;margin-left:512.65pt;margin-top:764.95pt;width:12pt;height:15.3pt;z-index:-2516580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6C8BB84" w14:textId="77777777" w:rsidR="00625A80" w:rsidRDefault="00625A80">
                <w:pPr>
                  <w:spacing w:before="10"/>
                  <w:ind w:left="60"/>
                  <w:rPr>
                    <w:rFonts w:ascii="Times New Roman"/>
                    <w:sz w:val="24"/>
                  </w:rPr>
                </w:pPr>
              </w:p>
            </w:txbxContent>
          </v:textbox>
          <w10:wrap anchorx="page" anchory="page"/>
        </v:shape>
      </w:pict>
    </w:r>
    <w:r>
      <w:rPr>
        <w:noProof/>
      </w:rPr>
      <w:pict w14:anchorId="4B147118">
        <v:shape id="Zone de texte 5887" o:spid="_x0000_s1237" type="#_x0000_t202" style="position:absolute;margin-left:71.3pt;margin-top:706.9pt;width:7.9pt;height:49.5pt;z-index:-2516580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xsc+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vJhsYz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O3Gxz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DCE8149" w14:textId="77777777" w:rsidR="00A204AB" w:rsidRDefault="00A204AB">
                <w:pPr>
                  <w:spacing w:before="4"/>
                  <w:ind w:left="20"/>
                  <w:rPr>
                    <w:i/>
                    <w:sz w:val="26"/>
                  </w:rPr>
                </w:pPr>
              </w:p>
            </w:txbxContent>
          </v:textbox>
          <w10:wrap anchorx="page" anchory="page"/>
        </v:shape>
      </w:pict>
    </w:r>
    <w:r>
      <w:rPr>
        <w:noProof/>
      </w:rPr>
      <w:pict w14:anchorId="08A06F21">
        <v:shape id="Zone de texte 5886" o:spid="_x0000_s1236" type="#_x0000_t202" style="position:absolute;margin-left:71.3pt;margin-top:706.9pt;width:7.9pt;height:49.5pt;z-index:-2516580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BFsU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6428830" w14:textId="77777777" w:rsidR="00A204AB" w:rsidRDefault="00A204AB">
                <w:pPr>
                  <w:spacing w:line="316" w:lineRule="exact"/>
                  <w:ind w:left="20"/>
                  <w:rPr>
                    <w:i/>
                    <w:sz w:val="26"/>
                  </w:rPr>
                </w:pPr>
              </w:p>
            </w:txbxContent>
          </v:textbox>
          <w10:wrap anchorx="page" anchory="page"/>
        </v:shape>
      </w:pict>
    </w:r>
    <w:r>
      <w:rPr>
        <w:noProof/>
      </w:rPr>
      <w:pict w14:anchorId="72B156F1">
        <v:shape id="Zone de texte 5885" o:spid="_x0000_s1235" type="#_x0000_t202" style="position:absolute;margin-left:512.65pt;margin-top:764.95pt;width:12pt;height:15.3pt;z-index:-2516580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16F7BE5" w14:textId="77777777" w:rsidR="00A204AB" w:rsidRDefault="00A204AB">
                <w:pPr>
                  <w:spacing w:before="10"/>
                  <w:ind w:left="60"/>
                  <w:rPr>
                    <w:rFonts w:ascii="Times New Roman"/>
                    <w:sz w:val="24"/>
                  </w:rPr>
                </w:pPr>
              </w:p>
            </w:txbxContent>
          </v:textbox>
          <w10:wrap anchorx="page" anchory="page"/>
        </v:shape>
      </w:pict>
    </w:r>
    <w:r>
      <w:rPr>
        <w:noProof/>
      </w:rPr>
      <w:pict w14:anchorId="4D3BE6E0">
        <v:shape id="Zone de texte 5884" o:spid="_x0000_s1234" type="#_x0000_t202" style="position:absolute;margin-left:71.3pt;margin-top:706.9pt;width:7.9pt;height:49.5pt;z-index:-25165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Dz+q/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CF0CD98" w14:textId="77777777" w:rsidR="00A204AB" w:rsidRDefault="00A204AB">
                <w:pPr>
                  <w:spacing w:before="10"/>
                  <w:ind w:left="60"/>
                  <w:rPr>
                    <w:rFonts w:ascii="Times New Roman"/>
                    <w:sz w:val="24"/>
                  </w:rPr>
                </w:pPr>
              </w:p>
            </w:txbxContent>
          </v:textbox>
          <w10:wrap anchorx="page" anchory="page"/>
        </v:shape>
      </w:pict>
    </w:r>
    <w:r>
      <w:rPr>
        <w:noProof/>
      </w:rPr>
      <w:pict w14:anchorId="457E77EE">
        <v:shape id="Zone de texte 5883" o:spid="_x0000_s1233" type="#_x0000_t202" style="position:absolute;margin-left:512.65pt;margin-top:764.95pt;width:12pt;height:15.3pt;z-index:-2516580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D0C0C0C" w14:textId="77777777" w:rsidR="00A204AB" w:rsidRDefault="00A204AB">
                <w:pPr>
                  <w:spacing w:before="4"/>
                  <w:ind w:left="20"/>
                  <w:rPr>
                    <w:i/>
                    <w:sz w:val="26"/>
                  </w:rPr>
                </w:pPr>
              </w:p>
            </w:txbxContent>
          </v:textbox>
          <w10:wrap anchorx="page" anchory="page"/>
        </v:shape>
      </w:pict>
    </w:r>
    <w:r>
      <w:rPr>
        <w:noProof/>
      </w:rPr>
      <w:pict w14:anchorId="6037D686">
        <v:shape id="Zone de texte 5882" o:spid="_x0000_s1232" type="#_x0000_t202" style="position:absolute;margin-left:512.65pt;margin-top:764.95pt;width:12pt;height:15.3pt;z-index:-2516580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36FB4E" w14:textId="77777777" w:rsidR="00A204AB" w:rsidRDefault="00A204AB">
                <w:pPr>
                  <w:spacing w:before="4"/>
                  <w:ind w:left="20"/>
                  <w:rPr>
                    <w:i/>
                    <w:sz w:val="26"/>
                  </w:rPr>
                </w:pPr>
              </w:p>
            </w:txbxContent>
          </v:textbox>
          <w10:wrap anchorx="page" anchory="page"/>
        </v:shape>
      </w:pict>
    </w:r>
    <w:r>
      <w:rPr>
        <w:noProof/>
      </w:rPr>
      <w:pict w14:anchorId="06F1A877">
        <v:shape id="Zone de texte 5881" o:spid="_x0000_s1231" type="#_x0000_t202" style="position:absolute;margin-left:512.65pt;margin-top:764.95pt;width:12pt;height:15.3pt;z-index:-2516580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r5+Q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AmF18kcUnOBsyBBSFwQebGP4WN&#10;FvCnFANvXS3px06hlaL77LlzaUVPBp6MzclQXvPTWkYpJvM6Tqu8C+i2LSNP8/NwxY1rXBb1xOLI&#10;mDcpaz1ufVrV3+856+lvrn4B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FABevn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7253BC18" w14:textId="77777777" w:rsidR="00A204AB" w:rsidRDefault="00A204AB">
                <w:pPr>
                  <w:spacing w:before="4"/>
                  <w:ind w:left="20"/>
                  <w:rPr>
                    <w:i/>
                    <w:sz w:val="26"/>
                  </w:rPr>
                </w:pPr>
              </w:p>
            </w:txbxContent>
          </v:textbox>
          <w10:wrap anchorx="page" anchory="page"/>
        </v:shape>
      </w:pict>
    </w:r>
    <w:r>
      <w:rPr>
        <w:noProof/>
      </w:rPr>
      <w:pict w14:anchorId="26B8348D">
        <v:shape id="Zone de texte 5880" o:spid="_x0000_s1230" type="#_x0000_t202" style="position:absolute;margin-left:512.65pt;margin-top:764.95pt;width:12pt;height:15.3pt;z-index:-2516580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163DFFB" w14:textId="77777777" w:rsidR="00A204AB" w:rsidRDefault="00A204AB">
                <w:pPr>
                  <w:spacing w:before="4"/>
                  <w:ind w:left="20"/>
                  <w:rPr>
                    <w:i/>
                    <w:sz w:val="26"/>
                  </w:rPr>
                </w:pPr>
              </w:p>
            </w:txbxContent>
          </v:textbox>
          <w10:wrap anchorx="page" anchory="page"/>
        </v:shape>
      </w:pict>
    </w:r>
    <w:r>
      <w:rPr>
        <w:noProof/>
      </w:rPr>
      <w:pict w14:anchorId="2ADC95FE">
        <v:shape id="Zone de texte 5879" o:spid="_x0000_s1229" type="#_x0000_t202" style="position:absolute;margin-left:512.65pt;margin-top:764.95pt;width:12pt;height:15.3pt;z-index:-2516580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7KPXf+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F944C04" w14:textId="77777777" w:rsidR="00A204AB" w:rsidRDefault="00A204AB"/>
            </w:txbxContent>
          </v:textbox>
          <w10:wrap anchorx="page" anchory="page"/>
        </v:shape>
      </w:pict>
    </w:r>
    <w:r>
      <w:rPr>
        <w:noProof/>
      </w:rPr>
      <w:pict w14:anchorId="0445AB0A">
        <v:shape id="Zone de texte 5878" o:spid="_x0000_s1228" type="#_x0000_t202" style="position:absolute;margin-left:512.65pt;margin-top:764.95pt;width:12pt;height:15.3pt;z-index:-2516580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AjaX4r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37351942" w14:textId="77777777" w:rsidR="00A204AB" w:rsidRDefault="00A204AB">
                <w:pPr>
                  <w:spacing w:before="4"/>
                  <w:ind w:left="20"/>
                  <w:rPr>
                    <w:i/>
                    <w:sz w:val="26"/>
                  </w:rPr>
                </w:pPr>
              </w:p>
            </w:txbxContent>
          </v:textbox>
          <w10:wrap anchorx="page" anchory="page"/>
        </v:shape>
      </w:pict>
    </w:r>
    <w:r>
      <w:rPr>
        <w:noProof/>
      </w:rPr>
      <w:pict w14:anchorId="13F8E024">
        <v:shape id="_x0000_s1227" type="#_x0000_t202" alt="" style="position:absolute;margin-left:71.3pt;margin-top:706.9pt;width:7.9pt;height:49.5pt;z-index:-251658024;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27" inset="0,0,0,0">
            <w:txbxContent>
              <w:p w14:paraId="0B16D0B9" w14:textId="77777777" w:rsidR="00A204AB" w:rsidRDefault="00A204AB">
                <w:pPr>
                  <w:spacing w:before="4"/>
                  <w:ind w:left="20"/>
                  <w:rPr>
                    <w:i/>
                    <w:sz w:val="26"/>
                  </w:rPr>
                </w:pPr>
              </w:p>
            </w:txbxContent>
          </v:textbox>
          <w10:wrap anchorx="page" anchory="page"/>
        </v:shape>
      </w:pict>
    </w:r>
    <w:r>
      <w:rPr>
        <w:noProof/>
      </w:rPr>
      <w:pict w14:anchorId="502A6CE3">
        <v:shape id="Zone de texte 5876" o:spid="_x0000_s1226" type="#_x0000_t202" style="position:absolute;margin-left:512.65pt;margin-top:764.95pt;width:12pt;height:15.3pt;z-index:-2516580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uPwoh+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551F139" w14:textId="77777777" w:rsidR="00A204AB" w:rsidRDefault="00A204AB">
                <w:pPr>
                  <w:spacing w:before="10"/>
                  <w:ind w:left="60"/>
                  <w:rPr>
                    <w:rFonts w:ascii="Times New Roman"/>
                    <w:sz w:val="24"/>
                  </w:rPr>
                </w:pPr>
              </w:p>
            </w:txbxContent>
          </v:textbox>
          <w10:wrap anchorx="page" anchory="page"/>
        </v:shape>
      </w:pict>
    </w:r>
    <w:r>
      <w:rPr>
        <w:noProof/>
      </w:rPr>
      <w:pict w14:anchorId="401E9349">
        <v:shape id="Zone de texte 5875" o:spid="_x0000_s1225" type="#_x0000_t202" style="position:absolute;margin-left:512.65pt;margin-top:764.95pt;width:12pt;height:15.3pt;z-index:-2516580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G1765L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339FCB09" w14:textId="77777777" w:rsidR="00A204AB" w:rsidRDefault="00A204AB">
                <w:pPr>
                  <w:spacing w:before="4"/>
                  <w:ind w:left="20"/>
                  <w:rPr>
                    <w:i/>
                    <w:sz w:val="26"/>
                  </w:rPr>
                </w:pPr>
              </w:p>
            </w:txbxContent>
          </v:textbox>
          <w10:wrap anchorx="page" anchory="page"/>
        </v:shape>
      </w:pict>
    </w:r>
    <w:r>
      <w:rPr>
        <w:noProof/>
      </w:rPr>
      <w:pict w14:anchorId="384927BB">
        <v:shape id="Zone de texte 5874" o:spid="_x0000_s1224" type="#_x0000_t202" style="position:absolute;margin-left:512.65pt;margin-top:764.95pt;width:12pt;height:15.3pt;z-index:-2516580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HH+QEAAOM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AmF79M4pKcDZgDC0LggsyNfwob&#10;LeBPKQbeulrSj51CK0X3yXPn0oqeDDwZm5OhvOantYxSTOZNnFZ5F9BtW0ae5ufhmhvXuCzqicWR&#10;MW9S1nrc+rSqv99z1tPfXP0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N6JQcf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143CDC02" w14:textId="77777777" w:rsidR="00A204AB" w:rsidRDefault="00A204AB">
                <w:pPr>
                  <w:spacing w:before="4"/>
                  <w:ind w:left="20"/>
                  <w:rPr>
                    <w:i/>
                    <w:sz w:val="26"/>
                  </w:rPr>
                </w:pPr>
              </w:p>
            </w:txbxContent>
          </v:textbox>
          <w10:wrap anchorx="page" anchory="page"/>
        </v:shape>
      </w:pict>
    </w:r>
    <w:r>
      <w:rPr>
        <w:noProof/>
      </w:rPr>
      <w:pict w14:anchorId="057F55AE">
        <v:shape id="_x0000_s1223" type="#_x0000_t202" alt="" style="position:absolute;margin-left:512.65pt;margin-top:764.95pt;width:12pt;height:15.3pt;z-index:-25165804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23" inset="0,0,0,0">
            <w:txbxContent>
              <w:p w14:paraId="7DD0F3FE" w14:textId="77777777" w:rsidR="00A204AB" w:rsidRDefault="00A204AB"/>
            </w:txbxContent>
          </v:textbox>
          <w10:wrap anchorx="page" anchory="page"/>
        </v:shape>
      </w:pict>
    </w:r>
    <w:r>
      <w:rPr>
        <w:noProof/>
      </w:rPr>
      <w:pict w14:anchorId="772DDEF4">
        <v:shape id="Zone de texte 5872" o:spid="_x0000_s1222" type="#_x0000_t202" style="position:absolute;margin-left:71.3pt;margin-top:706.9pt;width:7.9pt;height:49.5pt;z-index:-2516580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42D4B1D" w14:textId="77777777" w:rsidR="00A204AB" w:rsidRDefault="00A204AB">
                <w:pPr>
                  <w:spacing w:before="4"/>
                  <w:ind w:left="20"/>
                  <w:rPr>
                    <w:i/>
                    <w:sz w:val="26"/>
                  </w:rPr>
                </w:pPr>
              </w:p>
            </w:txbxContent>
          </v:textbox>
          <w10:wrap anchorx="page" anchory="page"/>
        </v:shape>
      </w:pict>
    </w:r>
    <w:r>
      <w:rPr>
        <w:noProof/>
      </w:rPr>
      <w:pict w14:anchorId="489A31A3">
        <v:shape id="Zone de texte 5871" o:spid="_x0000_s1221" type="#_x0000_t202" style="position:absolute;margin-left:512.65pt;margin-top:764.95pt;width:12pt;height:15.3pt;z-index:-2516580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USUer+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8A76A7B" w14:textId="77777777" w:rsidR="00A204AB" w:rsidRDefault="00A204AB">
                <w:pPr>
                  <w:spacing w:before="4"/>
                  <w:ind w:left="20"/>
                  <w:rPr>
                    <w:i/>
                    <w:sz w:val="26"/>
                  </w:rPr>
                </w:pPr>
              </w:p>
            </w:txbxContent>
          </v:textbox>
          <w10:wrap anchorx="page" anchory="page"/>
        </v:shape>
      </w:pict>
    </w:r>
    <w:r>
      <w:rPr>
        <w:noProof/>
      </w:rPr>
      <w:pict w14:anchorId="2CFC3338">
        <v:shape id="Zone de texte 5870" o:spid="_x0000_s1220" type="#_x0000_t202" style="position:absolute;margin-left:71.3pt;margin-top:706.9pt;width:7.9pt;height:49.5pt;z-index:-2516580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Q9lf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9ACCD71" w14:textId="77777777" w:rsidR="00A204AB" w:rsidRDefault="00A204AB">
                <w:pPr>
                  <w:spacing w:before="4"/>
                  <w:ind w:left="20"/>
                  <w:rPr>
                    <w:i/>
                    <w:sz w:val="26"/>
                  </w:rPr>
                </w:pPr>
              </w:p>
            </w:txbxContent>
          </v:textbox>
          <w10:wrap anchorx="page" anchory="page"/>
        </v:shape>
      </w:pict>
    </w:r>
    <w:r>
      <w:rPr>
        <w:noProof/>
      </w:rPr>
      <w:pict w14:anchorId="0C8FEE56">
        <v:shape id="Zone de texte 5869" o:spid="_x0000_s1219" type="#_x0000_t202" style="position:absolute;margin-left:71.3pt;margin-top:706.9pt;width:7.9pt;height:49.5pt;z-index:-25165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zmsI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552634E" w14:textId="77777777" w:rsidR="00625A80" w:rsidRDefault="00625A80"/>
            </w:txbxContent>
          </v:textbox>
          <w10:wrap anchorx="page" anchory="page"/>
        </v:shape>
      </w:pict>
    </w:r>
    <w:r>
      <w:rPr>
        <w:noProof/>
      </w:rPr>
      <w:pict w14:anchorId="4E86598A">
        <v:shape id="Zone de texte 5868" o:spid="_x0000_s1218" type="#_x0000_t202" style="position:absolute;margin-left:512.65pt;margin-top:764.95pt;width:12pt;height:15.3pt;z-index:-2516580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4B89FE5" w14:textId="77777777" w:rsidR="00625A80" w:rsidRDefault="00625A80"/>
            </w:txbxContent>
          </v:textbox>
          <w10:wrap anchorx="page" anchory="page"/>
        </v:shape>
      </w:pict>
    </w:r>
    <w:r>
      <w:rPr>
        <w:noProof/>
      </w:rPr>
      <w:pict w14:anchorId="5A4DA4EF">
        <v:shape id="Zone de texte 5867" o:spid="_x0000_s1217" type="#_x0000_t202" style="position:absolute;margin-left:71.3pt;margin-top:706.9pt;width:7.9pt;height:49.5pt;z-index:-2516580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Ur+wEAAOMDAAAOAAAAZHJzL2Uyb0RvYy54bWysU8Fu2zAMvQ/YPwi6L3ZTNO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D5eLK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oD5S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9DAF812" w14:textId="77777777" w:rsidR="00A204AB" w:rsidRDefault="00A204AB"/>
            </w:txbxContent>
          </v:textbox>
          <w10:wrap anchorx="page" anchory="page"/>
        </v:shape>
      </w:pict>
    </w:r>
    <w:r>
      <w:rPr>
        <w:noProof/>
      </w:rPr>
      <w:pict w14:anchorId="65BCA0CA">
        <v:shape id="_x0000_s1216" type="#_x0000_t202" alt="" style="position:absolute;margin-left:512.65pt;margin-top:764.95pt;width:12pt;height:15.3pt;z-index:-25165804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16" inset="0,0,0,0">
            <w:txbxContent>
              <w:p w14:paraId="106BA954" w14:textId="77777777" w:rsidR="00A204AB" w:rsidRDefault="00A204AB"/>
            </w:txbxContent>
          </v:textbox>
          <w10:wrap anchorx="page" anchory="page"/>
        </v:shape>
      </w:pict>
    </w:r>
    <w:r>
      <w:rPr>
        <w:noProof/>
      </w:rPr>
      <w:pict w14:anchorId="6F05DCE7">
        <v:shape id="Zone de texte 5865" o:spid="_x0000_s1215" type="#_x0000_t202" style="position:absolute;margin-left:71.3pt;margin-top:706.9pt;width:7.9pt;height:49.5pt;z-index:-2516580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7N+wEAAOMDAAAOAAAAZHJzL2Uyb0RvYy54bWysU8Fu2zAMvQ/YPwi6L3ZTNMiM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6s03UwV02OPFD4Z6EQ0&#10;SomsKYGrwwOFSEYVU0qs5eDetm1akNa9cnBi9CTyke+JeRi2g7AVE3l/tYz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q1rs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D4BA661" w14:textId="77777777" w:rsidR="00625A80" w:rsidRDefault="00625A80"/>
            </w:txbxContent>
          </v:textbox>
          <w10:wrap anchorx="page" anchory="page"/>
        </v:shape>
      </w:pict>
    </w:r>
    <w:r>
      <w:rPr>
        <w:noProof/>
      </w:rPr>
      <w:pict w14:anchorId="6720919C">
        <v:shape id="Zone de texte 5864" o:spid="_x0000_s1214" type="#_x0000_t202" style="position:absolute;margin-left:512.65pt;margin-top:764.95pt;width:12pt;height:15.3pt;z-index:-2516580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A3A86D2" w14:textId="77777777" w:rsidR="00A204AB" w:rsidRDefault="00A204AB"/>
            </w:txbxContent>
          </v:textbox>
          <w10:wrap anchorx="page" anchory="page"/>
        </v:shape>
      </w:pict>
    </w:r>
    <w:r>
      <w:rPr>
        <w:noProof/>
      </w:rPr>
      <w:pict w14:anchorId="6D12F18A">
        <v:shape id="Zone de texte 5863" o:spid="_x0000_s1213" type="#_x0000_t202" style="position:absolute;margin-left:71.3pt;margin-top:706.9pt;width:7.9pt;height:49.5pt;z-index:-2516580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252E6E1" w14:textId="77777777" w:rsidR="00A204AB" w:rsidRDefault="00A204AB">
                <w:pPr>
                  <w:spacing w:before="10"/>
                  <w:ind w:left="60"/>
                  <w:rPr>
                    <w:rFonts w:ascii="Times New Roman"/>
                    <w:sz w:val="24"/>
                  </w:rPr>
                </w:pPr>
              </w:p>
            </w:txbxContent>
          </v:textbox>
          <w10:wrap anchorx="page" anchory="page"/>
        </v:shape>
      </w:pict>
    </w:r>
    <w:r>
      <w:rPr>
        <w:noProof/>
      </w:rPr>
      <w:pict w14:anchorId="3FC4DEF1">
        <v:shape id="Zone de texte 5862" o:spid="_x0000_s1212" type="#_x0000_t202" style="position:absolute;margin-left:71.3pt;margin-top:706.9pt;width:7.9pt;height:49.5pt;z-index:-2516580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700F3E" w14:textId="77777777" w:rsidR="00625A80" w:rsidRDefault="00625A80">
                <w:pPr>
                  <w:spacing w:before="10"/>
                  <w:ind w:left="60"/>
                  <w:rPr>
                    <w:rFonts w:ascii="Times New Roman"/>
                    <w:sz w:val="24"/>
                  </w:rPr>
                </w:pPr>
              </w:p>
            </w:txbxContent>
          </v:textbox>
          <w10:wrap anchorx="page" anchory="page"/>
        </v:shape>
      </w:pict>
    </w:r>
    <w:r>
      <w:rPr>
        <w:noProof/>
      </w:rPr>
      <w:pict w14:anchorId="1811E8BF">
        <v:shape id="Zone de texte 5861" o:spid="_x0000_s1211" type="#_x0000_t202" style="position:absolute;margin-left:512.65pt;margin-top:764.95pt;width:12pt;height:15.3pt;z-index:-2516580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YkABd+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3059EA2" w14:textId="77777777" w:rsidR="00625A80" w:rsidRDefault="00625A80">
                <w:pPr>
                  <w:spacing w:before="10"/>
                  <w:ind w:left="60"/>
                  <w:rPr>
                    <w:rFonts w:ascii="Times New Roman"/>
                    <w:sz w:val="24"/>
                  </w:rPr>
                </w:pPr>
              </w:p>
            </w:txbxContent>
          </v:textbox>
          <w10:wrap anchorx="page" anchory="page"/>
        </v:shape>
      </w:pict>
    </w:r>
    <w:r>
      <w:rPr>
        <w:noProof/>
      </w:rPr>
      <w:pict w14:anchorId="16DD8C0D">
        <v:shape id="Zone de texte 5860" o:spid="_x0000_s1210" type="#_x0000_t202" style="position:absolute;margin-left:71.3pt;margin-top:706.9pt;width:7.9pt;height:49.5pt;z-index:-2516580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NIF+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ErJvJhuYjiopwtVEcWhMAFmRv/&#10;FDYawN9S9Lx1paRfe4VGivaL487FFZ0MnIztZCin+WkpgxSjeRPGVd57tLuGkcf5ObjmxtU2iXpi&#10;cWLMm5S0nrY+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jk0g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9A36FEA" w14:textId="77777777" w:rsidR="00A204AB" w:rsidRDefault="00A204AB">
                <w:pPr>
                  <w:spacing w:before="10"/>
                  <w:ind w:left="60"/>
                  <w:rPr>
                    <w:rFonts w:ascii="Times New Roman"/>
                    <w:sz w:val="24"/>
                  </w:rPr>
                </w:pPr>
              </w:p>
            </w:txbxContent>
          </v:textbox>
          <w10:wrap anchorx="page" anchory="page"/>
        </v:shape>
      </w:pict>
    </w:r>
    <w:r>
      <w:rPr>
        <w:noProof/>
      </w:rPr>
      <w:pict w14:anchorId="7105E20D">
        <v:shape id="_x0000_s1209" type="#_x0000_t202" alt="" style="position:absolute;margin-left:512.65pt;margin-top:764.95pt;width:12pt;height:15.3pt;z-index:-25165805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09" inset="0,0,0,0">
            <w:txbxContent>
              <w:p w14:paraId="7E092D49" w14:textId="77777777" w:rsidR="00A204AB" w:rsidRDefault="00A204AB">
                <w:pPr>
                  <w:spacing w:before="4"/>
                  <w:ind w:left="20"/>
                  <w:rPr>
                    <w:i/>
                    <w:sz w:val="26"/>
                  </w:rPr>
                </w:pPr>
              </w:p>
            </w:txbxContent>
          </v:textbox>
          <w10:wrap anchorx="page" anchory="page"/>
        </v:shape>
      </w:pict>
    </w:r>
    <w:r>
      <w:rPr>
        <w:noProof/>
      </w:rPr>
      <w:pict w14:anchorId="0BE7A5BC">
        <v:shape id="Zone de texte 5858" o:spid="_x0000_s1208" type="#_x0000_t202" style="position:absolute;margin-left:71.3pt;margin-top:706.9pt;width:7.9pt;height:49.5pt;z-index:-2516580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0j+wEAAOMDAAAOAAAAZHJzL2Uyb0RvYy54bWysU8Fu2zAMvQ/YPwi6L3ZTNO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zFRD4uLqK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PNXS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11B3C16" w14:textId="77777777" w:rsidR="00A204AB" w:rsidRDefault="00A204AB"/>
            </w:txbxContent>
          </v:textbox>
          <w10:wrap anchorx="page" anchory="page"/>
        </v:shape>
      </w:pict>
    </w:r>
    <w:r>
      <w:rPr>
        <w:noProof/>
      </w:rPr>
      <w:pict w14:anchorId="106FC466">
        <v:shape id="Zone de texte 5857" o:spid="_x0000_s1207" type="#_x0000_t202" style="position:absolute;margin-left:512.65pt;margin-top:764.95pt;width:12pt;height:15.3pt;z-index:-25165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CDCE77E" w14:textId="77777777" w:rsidR="00625A80" w:rsidRDefault="00625A80"/>
            </w:txbxContent>
          </v:textbox>
          <w10:wrap anchorx="page" anchory="page"/>
        </v:shape>
      </w:pict>
    </w:r>
    <w:r>
      <w:rPr>
        <w:noProof/>
      </w:rPr>
      <w:pict w14:anchorId="2FC37B5E">
        <v:shape id="Zone de texte 5856" o:spid="_x0000_s1206" type="#_x0000_t202" style="position:absolute;margin-left:71.3pt;margin-top:706.9pt;width:7.9pt;height:49.5pt;z-index:-2516580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UoCI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1A99BE6" w14:textId="77777777" w:rsidR="00A204AB" w:rsidRDefault="00A204AB">
                <w:pPr>
                  <w:spacing w:before="4"/>
                  <w:ind w:left="20"/>
                  <w:rPr>
                    <w:i/>
                    <w:sz w:val="26"/>
                  </w:rPr>
                </w:pPr>
              </w:p>
            </w:txbxContent>
          </v:textbox>
          <w10:wrap anchorx="page" anchory="page"/>
        </v:shape>
      </w:pict>
    </w:r>
    <w:r>
      <w:rPr>
        <w:noProof/>
      </w:rPr>
      <w:pict w14:anchorId="1A6435A7">
        <v:shape id="Zone de texte 5855" o:spid="_x0000_s1205" type="#_x0000_t202" style="position:absolute;margin-left:512.65pt;margin-top:764.95pt;width:12pt;height:15.3pt;z-index:-2516580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2CE9933" w14:textId="77777777" w:rsidR="00A204AB" w:rsidRDefault="00A204AB"/>
            </w:txbxContent>
          </v:textbox>
          <w10:wrap anchorx="page" anchory="page"/>
        </v:shape>
      </w:pict>
    </w:r>
    <w:r>
      <w:rPr>
        <w:noProof/>
      </w:rPr>
      <w:pict w14:anchorId="690013CC">
        <v:shape id="Zone de texte 5854" o:spid="_x0000_s1204" type="#_x0000_t202" style="position:absolute;margin-left:71.3pt;margin-top:706.9pt;width:7.9pt;height:49.5pt;z-index:-251658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Nu+wEAAOMDAAAOAAAAZHJzL2Uyb0RvYy54bWysU8Fu2zAMvQ/YPwi6L3ZTLGiNOEXXrsOA&#10;bi3Q7AMUWbaF2aJGKrGzrx+lOOm63opdBIqkHt8jqeXV2HdiZ5AsuFKezXIpjNNQWdeU8sf67sOF&#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x+Jimm6ni+NgjhS8GehGN&#10;UiJrSuBqd08hklHFMSXWcnBnuy4tSOdeODgxehL5yPfAPIybUdiKiVwuLqO4KGcD1Z4FIXBB5sY/&#10;hY0W8LcUA29dKenXVqGRovvquHNxRY8GHo3N0VBO89NSBikO5k04rPLWo21aRj7Mz8E1N662SdQz&#10;i4kxb1LSOm19XNW/7ynr+W+u/g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WeQ2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AD820C6" w14:textId="77777777" w:rsidR="00A204AB" w:rsidRDefault="00A204AB"/>
            </w:txbxContent>
          </v:textbox>
          <w10:wrap anchorx="page" anchory="page"/>
        </v:shape>
      </w:pict>
    </w:r>
    <w:r>
      <w:rPr>
        <w:noProof/>
      </w:rPr>
      <w:pict w14:anchorId="2E99D3C4">
        <v:shape id="Zone de texte 5853" o:spid="_x0000_s1203" type="#_x0000_t202" style="position:absolute;margin-left:512.65pt;margin-top:764.95pt;width:12pt;height:15.3pt;z-index:-2516580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6PWik+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506E57D2" w14:textId="77777777" w:rsidR="00A204AB" w:rsidRDefault="00A204AB"/>
            </w:txbxContent>
          </v:textbox>
          <w10:wrap anchorx="page" anchory="page"/>
        </v:shape>
      </w:pict>
    </w:r>
    <w:r>
      <w:rPr>
        <w:noProof/>
      </w:rPr>
      <w:pict w14:anchorId="4E47E880">
        <v:shape id="Zone de texte 5852" o:spid="_x0000_s1202" type="#_x0000_t202" style="position:absolute;margin-left:71.3pt;margin-top:706.9pt;width:7.9pt;height:49.5pt;z-index:-2516580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42BF1ED" w14:textId="77777777" w:rsidR="00A204AB" w:rsidRDefault="00A204AB">
                <w:pPr>
                  <w:spacing w:before="10"/>
                  <w:ind w:left="60"/>
                  <w:rPr>
                    <w:rFonts w:ascii="Times New Roman"/>
                    <w:sz w:val="24"/>
                  </w:rPr>
                </w:pPr>
              </w:p>
            </w:txbxContent>
          </v:textbox>
          <w10:wrap anchorx="page" anchory="page"/>
        </v:shape>
      </w:pict>
    </w:r>
    <w:r>
      <w:rPr>
        <w:noProof/>
      </w:rPr>
      <w:pict w14:anchorId="380DDA4A">
        <v:shape id="Zone de texte 5851" o:spid="_x0000_s1201" type="#_x0000_t202" style="position:absolute;margin-left:512.65pt;margin-top:764.95pt;width:12pt;height:15.3pt;z-index:-2516580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4ECD463" w14:textId="77777777" w:rsidR="00A204AB" w:rsidRDefault="00A204AB">
                <w:pPr>
                  <w:spacing w:before="10"/>
                  <w:ind w:left="60"/>
                  <w:rPr>
                    <w:rFonts w:ascii="Times New Roman"/>
                    <w:sz w:val="24"/>
                  </w:rPr>
                </w:pPr>
              </w:p>
            </w:txbxContent>
          </v:textbox>
          <w10:wrap anchorx="page" anchory="page"/>
        </v:shape>
      </w:pict>
    </w:r>
    <w:r>
      <w:rPr>
        <w:noProof/>
      </w:rPr>
      <w:pict w14:anchorId="47DCEF48">
        <v:shape id="_x0000_s1200" type="#_x0000_t202" alt="" style="position:absolute;margin-left:512.65pt;margin-top:764.95pt;width:12pt;height:15.3pt;z-index:-25165805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200" inset="0,0,0,0">
            <w:txbxContent>
              <w:p w14:paraId="5C9C91C9" w14:textId="77777777" w:rsidR="00A204AB" w:rsidRDefault="00A204AB"/>
            </w:txbxContent>
          </v:textbox>
          <w10:wrap anchorx="page" anchory="page"/>
        </v:shape>
      </w:pict>
    </w:r>
    <w:r>
      <w:rPr>
        <w:noProof/>
      </w:rPr>
      <w:pict w14:anchorId="726A6BFC">
        <v:shape id="Zone de texte 5849" o:spid="_x0000_s1199" type="#_x0000_t202" style="position:absolute;margin-left:512.65pt;margin-top:764.95pt;width:12pt;height:15.3pt;z-index:-2516580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38bIp+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7D91B238" w14:textId="77777777" w:rsidR="00A204AB" w:rsidRDefault="00A204AB">
                <w:pPr>
                  <w:spacing w:before="4"/>
                  <w:ind w:left="20"/>
                  <w:rPr>
                    <w:i/>
                    <w:sz w:val="26"/>
                  </w:rPr>
                </w:pPr>
              </w:p>
            </w:txbxContent>
          </v:textbox>
          <w10:wrap anchorx="page" anchory="page"/>
        </v:shape>
      </w:pict>
    </w:r>
    <w:r>
      <w:rPr>
        <w:noProof/>
      </w:rPr>
      <w:pict w14:anchorId="31B10795">
        <v:shape id="Zone de texte 5848" o:spid="_x0000_s1198" type="#_x0000_t202" style="position:absolute;margin-left:512.65pt;margin-top:764.95pt;width:12pt;height:15.3pt;z-index:-2516580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96F0541" w14:textId="77777777" w:rsidR="00A204AB" w:rsidRDefault="00A204AB">
                <w:pPr>
                  <w:spacing w:before="10"/>
                  <w:ind w:left="60"/>
                  <w:rPr>
                    <w:rFonts w:ascii="Times New Roman"/>
                    <w:sz w:val="24"/>
                  </w:rPr>
                </w:pPr>
              </w:p>
            </w:txbxContent>
          </v:textbox>
          <w10:wrap anchorx="page" anchory="page"/>
        </v:shape>
      </w:pict>
    </w:r>
    <w:r>
      <w:rPr>
        <w:noProof/>
      </w:rPr>
      <w:pict w14:anchorId="5684BA59">
        <v:shape id="_x0000_s1197" type="#_x0000_t202" alt="" style="position:absolute;margin-left:71.3pt;margin-top:706.9pt;width:7.9pt;height:49.5pt;z-index:-25165806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97" inset="0,0,0,0">
            <w:txbxContent>
              <w:p w14:paraId="132972A5" w14:textId="77777777" w:rsidR="00A204AB" w:rsidRDefault="00A204AB">
                <w:pPr>
                  <w:spacing w:before="4"/>
                  <w:ind w:left="20"/>
                  <w:rPr>
                    <w:i/>
                    <w:sz w:val="26"/>
                  </w:rPr>
                </w:pPr>
              </w:p>
            </w:txbxContent>
          </v:textbox>
          <w10:wrap anchorx="page" anchory="page"/>
        </v:shape>
      </w:pict>
    </w:r>
    <w:r>
      <w:rPr>
        <w:noProof/>
      </w:rPr>
      <w:pict w14:anchorId="4AEB516C">
        <v:shape id="Zone de texte 5846" o:spid="_x0000_s1196" type="#_x0000_t202" style="position:absolute;margin-left:512.65pt;margin-top:764.95pt;width:12pt;height:15.3pt;z-index:-2516580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81FEA3A" w14:textId="77777777" w:rsidR="00A204AB" w:rsidRDefault="00A204AB">
                <w:pPr>
                  <w:spacing w:before="10"/>
                  <w:ind w:left="60"/>
                  <w:rPr>
                    <w:rFonts w:ascii="Times New Roman"/>
                    <w:sz w:val="24"/>
                  </w:rPr>
                </w:pPr>
              </w:p>
            </w:txbxContent>
          </v:textbox>
          <w10:wrap anchorx="page" anchory="page"/>
        </v:shape>
      </w:pict>
    </w:r>
    <w:r>
      <w:rPr>
        <w:noProof/>
      </w:rPr>
      <w:pict w14:anchorId="4D74DE19">
        <v:shape id="Zone de texte 5845" o:spid="_x0000_s1195" type="#_x0000_t202" style="position:absolute;margin-left:71.3pt;margin-top:706.9pt;width:7.9pt;height:49.5pt;z-index:-2516580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Ik1G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B697515" w14:textId="77777777" w:rsidR="00A204AB" w:rsidRDefault="00A204AB">
                <w:pPr>
                  <w:spacing w:before="10"/>
                  <w:ind w:left="60"/>
                  <w:rPr>
                    <w:rFonts w:ascii="Times New Roman"/>
                    <w:sz w:val="24"/>
                  </w:rPr>
                </w:pPr>
              </w:p>
            </w:txbxContent>
          </v:textbox>
          <w10:wrap anchorx="page" anchory="page"/>
        </v:shape>
      </w:pict>
    </w:r>
    <w:r>
      <w:rPr>
        <w:noProof/>
      </w:rPr>
      <w:pict w14:anchorId="04C1CB48">
        <v:shape id="Zone de texte 5844" o:spid="_x0000_s1194" type="#_x0000_t202" style="position:absolute;margin-left:512.65pt;margin-top:764.95pt;width:12pt;height:15.3pt;z-index:-2516580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7BD8171" w14:textId="77777777" w:rsidR="00A204AB" w:rsidRDefault="00A204AB">
                <w:pPr>
                  <w:spacing w:before="10"/>
                  <w:ind w:left="60"/>
                  <w:rPr>
                    <w:rFonts w:ascii="Times New Roman"/>
                    <w:sz w:val="24"/>
                  </w:rPr>
                </w:pPr>
              </w:p>
            </w:txbxContent>
          </v:textbox>
          <w10:wrap anchorx="page" anchory="page"/>
        </v:shape>
      </w:pict>
    </w:r>
    <w:r>
      <w:rPr>
        <w:noProof/>
      </w:rPr>
      <w:pict w14:anchorId="48A72A5C">
        <v:shape id="Zone de texte 5843" o:spid="_x0000_s1193" type="#_x0000_t202" style="position:absolute;margin-left:71.3pt;margin-top:706.9pt;width:7.9pt;height:49.5pt;z-index:-25165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C1BAB96" w14:textId="77777777" w:rsidR="00A204AB" w:rsidRDefault="00A204AB">
                <w:pPr>
                  <w:spacing w:before="10"/>
                  <w:ind w:left="60"/>
                  <w:rPr>
                    <w:rFonts w:ascii="Times New Roman"/>
                    <w:sz w:val="24"/>
                  </w:rPr>
                </w:pPr>
              </w:p>
            </w:txbxContent>
          </v:textbox>
          <w10:wrap anchorx="page" anchory="page"/>
        </v:shape>
      </w:pict>
    </w:r>
    <w:r>
      <w:rPr>
        <w:noProof/>
      </w:rPr>
      <w:pict w14:anchorId="268A572C">
        <v:shape id="_x0000_s1192" type="#_x0000_t202" alt="" style="position:absolute;margin-left:512.65pt;margin-top:764.95pt;width:12pt;height:15.3pt;z-index:-25165806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92" inset="0,0,0,0">
            <w:txbxContent>
              <w:p w14:paraId="6C9263AB" w14:textId="77777777" w:rsidR="00A204AB" w:rsidRDefault="00A204AB">
                <w:pPr>
                  <w:spacing w:before="10"/>
                  <w:ind w:left="60"/>
                  <w:rPr>
                    <w:rFonts w:ascii="Times New Roman"/>
                    <w:sz w:val="24"/>
                  </w:rPr>
                </w:pPr>
              </w:p>
            </w:txbxContent>
          </v:textbox>
          <w10:wrap anchorx="page" anchory="page"/>
        </v:shape>
      </w:pict>
    </w:r>
    <w:r>
      <w:rPr>
        <w:noProof/>
      </w:rPr>
      <w:pict w14:anchorId="21FD5FC3">
        <v:shape id="Zone de texte 5841" o:spid="_x0000_s1191" type="#_x0000_t202" style="position:absolute;margin-left:71.3pt;margin-top:706.9pt;width:7.9pt;height:49.5pt;z-index:-251658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v+b+wEAAOM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XxYzq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Hu/5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7069094" w14:textId="77777777" w:rsidR="00A204AB" w:rsidRDefault="00A204AB">
                <w:pPr>
                  <w:spacing w:before="10"/>
                  <w:ind w:left="60"/>
                  <w:rPr>
                    <w:rFonts w:ascii="Times New Roman"/>
                    <w:sz w:val="24"/>
                  </w:rPr>
                </w:pPr>
              </w:p>
            </w:txbxContent>
          </v:textbox>
          <w10:wrap anchorx="page" anchory="page"/>
        </v:shape>
      </w:pict>
    </w:r>
    <w:r>
      <w:rPr>
        <w:noProof/>
      </w:rPr>
      <w:pict w14:anchorId="64E36B70">
        <v:shape id="Zone de texte 5840" o:spid="_x0000_s1190" type="#_x0000_t202" style="position:absolute;margin-left:512.65pt;margin-top:764.95pt;width:12pt;height:15.3pt;z-index:-2516580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1E56889" w14:textId="77777777" w:rsidR="00A204AB" w:rsidRDefault="00A204AB">
                <w:pPr>
                  <w:spacing w:before="10"/>
                  <w:ind w:left="60"/>
                  <w:rPr>
                    <w:rFonts w:ascii="Times New Roman"/>
                    <w:sz w:val="24"/>
                  </w:rPr>
                </w:pPr>
              </w:p>
            </w:txbxContent>
          </v:textbox>
          <w10:wrap anchorx="page" anchory="page"/>
        </v:shape>
      </w:pict>
    </w:r>
    <w:r>
      <w:rPr>
        <w:noProof/>
      </w:rPr>
      <w:pict w14:anchorId="69D8B122">
        <v:shape id="Zone de texte 5839" o:spid="_x0000_s1189" type="#_x0000_t202" style="position:absolute;margin-left:71.3pt;margin-top:706.9pt;width:7.9pt;height:49.5pt;z-index:-2516580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rHcL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8E849C1" w14:textId="77777777" w:rsidR="00A204AB" w:rsidRDefault="00A204AB">
                <w:pPr>
                  <w:spacing w:before="10"/>
                  <w:ind w:left="60"/>
                  <w:rPr>
                    <w:rFonts w:ascii="Times New Roman"/>
                    <w:sz w:val="24"/>
                  </w:rPr>
                </w:pPr>
              </w:p>
            </w:txbxContent>
          </v:textbox>
          <w10:wrap anchorx="page" anchory="page"/>
        </v:shape>
      </w:pict>
    </w:r>
    <w:r>
      <w:rPr>
        <w:noProof/>
      </w:rPr>
      <w:pict w14:anchorId="09A2641C">
        <v:shape id="Zone de texte 5838" o:spid="_x0000_s1188" type="#_x0000_t202" style="position:absolute;margin-left:512.65pt;margin-top:764.95pt;width:12pt;height:15.3pt;z-index:-2516580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2623FDD" w14:textId="77777777" w:rsidR="00A204AB" w:rsidRDefault="00A204AB">
                <w:pPr>
                  <w:spacing w:before="10"/>
                  <w:ind w:left="60"/>
                  <w:rPr>
                    <w:rFonts w:ascii="Times New Roman"/>
                    <w:sz w:val="24"/>
                  </w:rPr>
                </w:pPr>
              </w:p>
            </w:txbxContent>
          </v:textbox>
          <w10:wrap anchorx="page" anchory="page"/>
        </v:shape>
      </w:pict>
    </w:r>
    <w:r>
      <w:rPr>
        <w:noProof/>
      </w:rPr>
      <w:pict w14:anchorId="4F53735F">
        <v:shape id="Zone de texte 5837" o:spid="_x0000_s1187" type="#_x0000_t202" style="position:absolute;margin-left:71.3pt;margin-top:706.9pt;width:7.9pt;height:49.5pt;z-index:-2516580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iUW+wEAAOM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XxYLqK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wiJRb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E38D774" w14:textId="77777777" w:rsidR="00A204AB" w:rsidRDefault="00A204AB">
                <w:pPr>
                  <w:spacing w:line="316" w:lineRule="exact"/>
                  <w:ind w:left="20"/>
                  <w:rPr>
                    <w:i/>
                    <w:sz w:val="26"/>
                  </w:rPr>
                </w:pPr>
              </w:p>
            </w:txbxContent>
          </v:textbox>
          <w10:wrap anchorx="page" anchory="page"/>
        </v:shape>
      </w:pict>
    </w:r>
    <w:r>
      <w:rPr>
        <w:noProof/>
      </w:rPr>
      <w:pict w14:anchorId="773B261D">
        <v:shape id="Zone de texte 5836" o:spid="_x0000_s1186" type="#_x0000_t202" style="position:absolute;margin-left:512.65pt;margin-top:764.95pt;width:12pt;height:15.3pt;z-index:-2516580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5AE52A1" w14:textId="77777777" w:rsidR="00A204AB" w:rsidRDefault="00A204AB">
                <w:pPr>
                  <w:spacing w:before="10"/>
                  <w:ind w:left="60"/>
                  <w:rPr>
                    <w:rFonts w:ascii="Times New Roman"/>
                    <w:sz w:val="24"/>
                  </w:rPr>
                </w:pPr>
              </w:p>
            </w:txbxContent>
          </v:textbox>
          <w10:wrap anchorx="page" anchory="page"/>
        </v:shape>
      </w:pict>
    </w:r>
    <w:r>
      <w:rPr>
        <w:noProof/>
      </w:rPr>
      <w:pict w14:anchorId="6D758B81">
        <v:shape id="Zone de texte 5835" o:spid="_x0000_s1185" type="#_x0000_t202" style="position:absolute;margin-left:71.3pt;margin-top:706.9pt;width:7.9pt;height:49.5pt;z-index:-2516580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G7w+wEAAOM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KiXxYLqO4KGcL1YEFIXBB5sY/&#10;hY0W8LcUA29dKenXTqGRovviuHNxRU8GnoztyVBO89NSBikm8yZMq7zzaJuWkaf5ObjmxtU2iXpi&#10;cWTMm5S0Hrc+rurf95T19DfX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yUbv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BA4F45B" w14:textId="77777777" w:rsidR="00A204AB" w:rsidRDefault="00A204AB">
                <w:pPr>
                  <w:spacing w:before="10"/>
                  <w:ind w:left="60"/>
                  <w:rPr>
                    <w:rFonts w:ascii="Times New Roman"/>
                    <w:sz w:val="24"/>
                  </w:rPr>
                </w:pPr>
              </w:p>
            </w:txbxContent>
          </v:textbox>
          <w10:wrap anchorx="page" anchory="page"/>
        </v:shape>
      </w:pict>
    </w:r>
    <w:r>
      <w:rPr>
        <w:noProof/>
      </w:rPr>
      <w:pict w14:anchorId="51CD3759">
        <v:shape id="Zone de texte 5834" o:spid="_x0000_s1184" type="#_x0000_t202" style="position:absolute;margin-left:512.65pt;margin-top:764.95pt;width:12pt;height:15.3pt;z-index:-2516580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23F294A" w14:textId="77777777" w:rsidR="00A204AB" w:rsidRDefault="00A204AB">
                <w:pPr>
                  <w:spacing w:before="10"/>
                  <w:ind w:left="60"/>
                  <w:rPr>
                    <w:rFonts w:ascii="Times New Roman"/>
                    <w:sz w:val="24"/>
                  </w:rPr>
                </w:pPr>
              </w:p>
            </w:txbxContent>
          </v:textbox>
          <w10:wrap anchorx="page" anchory="page"/>
        </v:shape>
      </w:pict>
    </w:r>
    <w:r>
      <w:rPr>
        <w:noProof/>
      </w:rPr>
      <w:pict w14:anchorId="6E7C682C">
        <v:shape id="_x0000_s1183" type="#_x0000_t202" alt="" style="position:absolute;margin-left:71.3pt;margin-top:706.9pt;width:7.9pt;height:49.5pt;z-index:-25165807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83" inset="0,0,0,0">
            <w:txbxContent>
              <w:p w14:paraId="0C1FDABF" w14:textId="77777777" w:rsidR="00A204AB" w:rsidRDefault="00A204AB">
                <w:pPr>
                  <w:spacing w:before="4"/>
                  <w:ind w:left="20"/>
                  <w:rPr>
                    <w:i/>
                    <w:sz w:val="26"/>
                  </w:rPr>
                </w:pPr>
              </w:p>
            </w:txbxContent>
          </v:textbox>
          <w10:wrap anchorx="page" anchory="page"/>
        </v:shape>
      </w:pict>
    </w:r>
    <w:r>
      <w:rPr>
        <w:noProof/>
      </w:rPr>
      <w:pict w14:anchorId="5CAAE7F4">
        <v:shape id="Zone de texte 5832" o:spid="_x0000_s1182" type="#_x0000_t202" style="position:absolute;margin-left:512.65pt;margin-top:764.95pt;width:12pt;height:15.3pt;z-index:-2516580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0U6+QEAAOM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" filled="f" stroked="f">
          <o:lock v:ext="edit" aspectratio="t" verticies="t" text="t" shapetype="t"/>
          <v:textbox inset="0,0,0,0">
            <w:txbxContent>
              <w:p w14:paraId="3D178337" w14:textId="77777777" w:rsidR="00A204AB" w:rsidRDefault="00A204AB">
                <w:pPr>
                  <w:spacing w:before="4"/>
                  <w:ind w:left="20"/>
                  <w:rPr>
                    <w:i/>
                    <w:sz w:val="26"/>
                  </w:rPr>
                </w:pPr>
              </w:p>
            </w:txbxContent>
          </v:textbox>
          <w10:wrap anchorx="page" anchory="page"/>
        </v:shape>
      </w:pict>
    </w:r>
    <w:r>
      <w:rPr>
        <w:noProof/>
      </w:rPr>
      <w:pict w14:anchorId="358C715A">
        <v:shape id="Zone de texte 5831" o:spid="_x0000_s1181" type="#_x0000_t202" style="position:absolute;margin-left:512.65pt;margin-top:764.95pt;width:12pt;height:15.3pt;z-index:-2516580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AmILrE+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4A11A6CD" w14:textId="77777777" w:rsidR="00625A80" w:rsidRDefault="00625A80">
                <w:pPr>
                  <w:spacing w:before="10"/>
                  <w:ind w:left="60"/>
                  <w:rPr>
                    <w:rFonts w:ascii="Times New Roman"/>
                    <w:sz w:val="24"/>
                  </w:rPr>
                </w:pPr>
              </w:p>
            </w:txbxContent>
          </v:textbox>
          <w10:wrap anchorx="page" anchory="page"/>
        </v:shape>
      </w:pict>
    </w:r>
    <w:r>
      <w:rPr>
        <w:noProof/>
      </w:rPr>
      <w:pict w14:anchorId="050823B8">
        <v:shape id="_x0000_s1180" type="#_x0000_t202" alt="" style="position:absolute;margin-left:71.3pt;margin-top:706.9pt;width:7.9pt;height:49.5pt;z-index:-25165807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80" inset="0,0,0,0">
            <w:txbxContent>
              <w:p w14:paraId="2238EDCD" w14:textId="77777777" w:rsidR="00A204AB" w:rsidRDefault="00A204AB"/>
            </w:txbxContent>
          </v:textbox>
          <w10:wrap anchorx="page" anchory="page"/>
        </v:shape>
      </w:pict>
    </w:r>
    <w:r>
      <w:rPr>
        <w:noProof/>
      </w:rPr>
      <w:pict w14:anchorId="5E144800">
        <v:shape id="Zone de texte 5829" o:spid="_x0000_s1179" type="#_x0000_t202" style="position:absolute;margin-left:512.65pt;margin-top:764.95pt;width:12pt;height:15.3pt;z-index:-2516580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D079774" w14:textId="77777777" w:rsidR="00A204AB" w:rsidRDefault="00A204AB">
                <w:pPr>
                  <w:spacing w:before="10"/>
                  <w:ind w:left="60"/>
                  <w:rPr>
                    <w:rFonts w:ascii="Times New Roman"/>
                    <w:sz w:val="24"/>
                  </w:rPr>
                </w:pPr>
              </w:p>
            </w:txbxContent>
          </v:textbox>
          <w10:wrap anchorx="page" anchory="page"/>
        </v:shape>
      </w:pict>
    </w:r>
    <w:r>
      <w:rPr>
        <w:noProof/>
      </w:rPr>
      <w:pict w14:anchorId="3B1A9EA9">
        <v:shape id="Zone de texte 5828" o:spid="_x0000_s1178" type="#_x0000_t202" style="position:absolute;margin-left:512.65pt;margin-top:764.95pt;width:12pt;height:15.3pt;z-index:-2516580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74A3002" w14:textId="77777777" w:rsidR="00A204AB" w:rsidRDefault="00A204AB"/>
            </w:txbxContent>
          </v:textbox>
          <w10:wrap anchorx="page" anchory="page"/>
        </v:shape>
      </w:pict>
    </w:r>
    <w:r>
      <w:rPr>
        <w:noProof/>
      </w:rPr>
      <w:pict w14:anchorId="51FEE428">
        <v:shape id="Zone de texte 5827" o:spid="_x0000_s1177" type="#_x0000_t202" style="position:absolute;margin-left:512.65pt;margin-top:764.95pt;width:12pt;height:15.3pt;z-index:-2516580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42081BC"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5A1888FF">
        <v:shape id="Zone de texte 5826" o:spid="_x0000_s1176" type="#_x0000_t202" style="position:absolute;margin-left:512.65pt;margin-top:764.95pt;width:12pt;height:15.3pt;z-index:-2516580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E1DEE4D" w14:textId="77777777" w:rsidR="00A204AB" w:rsidRDefault="00A204AB"/>
            </w:txbxContent>
          </v:textbox>
          <w10:wrap anchorx="page" anchory="page"/>
        </v:shape>
      </w:pict>
    </w:r>
    <w:r>
      <w:rPr>
        <w:noProof/>
      </w:rPr>
      <w:pict w14:anchorId="6A50A849">
        <v:shape id="Zone de texte 5825" o:spid="_x0000_s1175" type="#_x0000_t202" style="position:absolute;margin-left:71.3pt;margin-top:706.9pt;width:7.9pt;height:49.5pt;z-index:-2516580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jcU6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D4BD41D" w14:textId="77777777" w:rsidR="00A204AB" w:rsidRDefault="00A204AB">
                <w:pPr>
                  <w:spacing w:before="4"/>
                  <w:ind w:left="20"/>
                  <w:rPr>
                    <w:i/>
                    <w:sz w:val="26"/>
                  </w:rPr>
                </w:pPr>
              </w:p>
            </w:txbxContent>
          </v:textbox>
          <w10:wrap anchorx="page" anchory="page"/>
        </v:shape>
      </w:pict>
    </w:r>
    <w:r>
      <w:rPr>
        <w:noProof/>
      </w:rPr>
      <w:pict w14:anchorId="01B1BD2E">
        <v:shape id="Zone de texte 5824" o:spid="_x0000_s1174" type="#_x0000_t202" style="position:absolute;margin-left:512.65pt;margin-top:764.95pt;width:12pt;height:15.3pt;z-index:-2516580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1155C11" w14:textId="77777777" w:rsidR="00A204AB" w:rsidRDefault="00A204AB">
                <w:pPr>
                  <w:spacing w:before="10"/>
                  <w:ind w:left="60"/>
                  <w:rPr>
                    <w:rFonts w:ascii="Times New Roman"/>
                    <w:sz w:val="24"/>
                  </w:rPr>
                </w:pPr>
              </w:p>
            </w:txbxContent>
          </v:textbox>
          <w10:wrap anchorx="page" anchory="page"/>
        </v:shape>
      </w:pict>
    </w:r>
    <w:r>
      <w:rPr>
        <w:noProof/>
      </w:rPr>
      <w:pict w14:anchorId="6DF114B9">
        <v:shape id="Zone de texte 5823" o:spid="_x0000_s1173" type="#_x0000_t202" style="position:absolute;margin-left:71.3pt;margin-top:706.9pt;width:7.9pt;height:49.5pt;z-index:-2516580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B79B1A4" w14:textId="77777777" w:rsidR="00A204AB" w:rsidRDefault="00A204AB">
                <w:pPr>
                  <w:spacing w:before="10"/>
                  <w:ind w:left="60"/>
                  <w:rPr>
                    <w:rFonts w:ascii="Times New Roman"/>
                    <w:sz w:val="24"/>
                  </w:rPr>
                </w:pPr>
              </w:p>
            </w:txbxContent>
          </v:textbox>
          <w10:wrap anchorx="page" anchory="page"/>
        </v:shape>
      </w:pict>
    </w:r>
    <w:r>
      <w:rPr>
        <w:noProof/>
      </w:rPr>
      <w:pict w14:anchorId="60A4B56A">
        <v:shape id="Zone de texte 5822" o:spid="_x0000_s1172" type="#_x0000_t202" style="position:absolute;margin-left:71.3pt;margin-top:706.9pt;width:7.9pt;height:49.5pt;z-index:-2516580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007216C" w14:textId="77777777" w:rsidR="00625A80" w:rsidRDefault="00625A80"/>
            </w:txbxContent>
          </v:textbox>
          <w10:wrap anchorx="page" anchory="page"/>
        </v:shape>
      </w:pict>
    </w:r>
    <w:r>
      <w:rPr>
        <w:noProof/>
      </w:rPr>
      <w:pict w14:anchorId="0003C704">
        <v:shape id="Zone de texte 5821" o:spid="_x0000_s1171" type="#_x0000_t202" style="position:absolute;margin-left:71.3pt;margin-top:706.9pt;width:7.9pt;height:49.5pt;z-index:-2516580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C9A0ADF" w14:textId="77777777" w:rsidR="00A204AB" w:rsidRDefault="00A204AB">
                <w:pPr>
                  <w:spacing w:before="10"/>
                  <w:ind w:left="60"/>
                  <w:rPr>
                    <w:rFonts w:ascii="Times New Roman"/>
                    <w:sz w:val="24"/>
                  </w:rPr>
                </w:pPr>
              </w:p>
            </w:txbxContent>
          </v:textbox>
          <w10:wrap anchorx="page" anchory="page"/>
        </v:shape>
      </w:pict>
    </w:r>
    <w:r>
      <w:rPr>
        <w:noProof/>
      </w:rPr>
      <w:pict w14:anchorId="6652B6CE">
        <v:shape id="Zone de texte 5820" o:spid="_x0000_s1170" type="#_x0000_t202" style="position:absolute;margin-left:512.65pt;margin-top:764.95pt;width:12pt;height:15.3pt;z-index:-2516580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C9FD04C" w14:textId="77777777" w:rsidR="00A204AB" w:rsidRDefault="00A204AB"/>
            </w:txbxContent>
          </v:textbox>
          <w10:wrap anchorx="page" anchory="page"/>
        </v:shape>
      </w:pict>
    </w:r>
    <w:r>
      <w:rPr>
        <w:noProof/>
      </w:rPr>
      <w:pict w14:anchorId="7AC95D08">
        <v:shape id="Zone de texte 5819" o:spid="_x0000_s1169" type="#_x0000_t202" style="position:absolute;margin-left:71.3pt;margin-top:706.9pt;width:7.9pt;height:49.5pt;z-index:-25165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m5H+wEAAOMDAAAOAAAAZHJzL2Uyb0RvYy54bWysU8Fu2zAMvQ/YPwi6L3bTLSi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u/SdDNVzI89UvhooBfR&#10;KCWypgSuDg8UIhlVzCmxloN723VpQTr3wsGJ0ZPIR74n5mGsRmHrUvJevo3iopwK6iMLQuCCzI1/&#10;Chst4E8pBt66UtKPvUIjRffJcefiis4GzkY1G8ppflrKIMXJvA2nVd57tLuWkU/zc3DDjWtsEvXM&#10;YmLMm5S0Tl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jmbk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A06D1CB" w14:textId="77777777" w:rsidR="00A204AB" w:rsidRDefault="00A204AB">
                <w:pPr>
                  <w:spacing w:before="4"/>
                  <w:ind w:left="20"/>
                  <w:rPr>
                    <w:i/>
                    <w:sz w:val="26"/>
                  </w:rPr>
                </w:pPr>
              </w:p>
            </w:txbxContent>
          </v:textbox>
          <w10:wrap anchorx="page" anchory="page"/>
        </v:shape>
      </w:pict>
    </w:r>
    <w:r>
      <w:rPr>
        <w:noProof/>
      </w:rPr>
      <w:pict w14:anchorId="7E35EB3E">
        <v:shape id="Zone de texte 5818" o:spid="_x0000_s1168" type="#_x0000_t202" style="position:absolute;margin-left:71.3pt;margin-top:706.9pt;width:7.9pt;height:49.5pt;z-index:-2516580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sUxB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2AB3EF2" w14:textId="77777777" w:rsidR="00A204AB" w:rsidRDefault="00A204AB">
                <w:pPr>
                  <w:spacing w:before="10"/>
                  <w:ind w:left="60"/>
                  <w:rPr>
                    <w:rFonts w:ascii="Times New Roman"/>
                    <w:sz w:val="24"/>
                  </w:rPr>
                </w:pPr>
              </w:p>
            </w:txbxContent>
          </v:textbox>
          <w10:wrap anchorx="page" anchory="page"/>
        </v:shape>
      </w:pict>
    </w:r>
    <w:r>
      <w:rPr>
        <w:noProof/>
      </w:rPr>
      <w:pict w14:anchorId="099ECA27">
        <v:shape id="Zone de texte 5817" o:spid="_x0000_s1167" type="#_x0000_t202" style="position:absolute;margin-left:512.65pt;margin-top:764.95pt;width:12pt;height:15.3pt;z-index:-2516580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Ph+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mlmkvk7gkZwPmwIIQuCBz45/C&#10;Rgv4U4qBt66W9GOn0ErRffbcubSiJwNPxuZkKK/5aS2jFJN5HadV3gV025aRp/l5uOLGNS6LemJx&#10;ZMyblLUetz6t6u/3nPX0N1e/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dhUPh+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2E9AC0D4" w14:textId="77777777" w:rsidR="00A204AB" w:rsidRDefault="00A204AB">
                <w:pPr>
                  <w:spacing w:before="10"/>
                  <w:ind w:left="60"/>
                  <w:rPr>
                    <w:rFonts w:ascii="Times New Roman"/>
                    <w:sz w:val="24"/>
                  </w:rPr>
                </w:pPr>
              </w:p>
            </w:txbxContent>
          </v:textbox>
          <w10:wrap anchorx="page" anchory="page"/>
        </v:shape>
      </w:pict>
    </w:r>
    <w:r>
      <w:rPr>
        <w:noProof/>
      </w:rPr>
      <w:pict w14:anchorId="46A91175">
        <v:shape id="Zone de texte 5816" o:spid="_x0000_s1166" type="#_x0000_t202" style="position:absolute;margin-left:71.3pt;margin-top:706.9pt;width:7.9pt;height:49.5pt;z-index:-2516580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ZG5+wEAAOMDAAAOAAAAZHJzL2Uyb0RvYy54bWysU8Fu2zAMvQ/YPwi6L3ZTLCu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m/TdDNVzI89UvhooBfR&#10;KCWypgSuDg8UIhlVzCmxloN723VpQTr3wsGJ0ZPIR74n5mGsRmHrUvJevoviopwK6iMLQuCCzI1/&#10;Chst4E8pBt66UtKPvUIjRffJcefiis4GzkY1G8ppflrKIMXJvA2nVd57tLuWkU/zc3DDjWtsEvXM&#10;YmLMm5S0TlsfV/X3e8p6/pubX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C3xkb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1E442B0" w14:textId="77777777" w:rsidR="00A204AB" w:rsidRDefault="00A204AB">
                <w:pPr>
                  <w:spacing w:before="10"/>
                  <w:ind w:left="60"/>
                  <w:rPr>
                    <w:rFonts w:ascii="Times New Roman"/>
                    <w:sz w:val="24"/>
                  </w:rPr>
                </w:pPr>
              </w:p>
            </w:txbxContent>
          </v:textbox>
          <w10:wrap anchorx="page" anchory="page"/>
        </v:shape>
      </w:pict>
    </w:r>
    <w:r>
      <w:rPr>
        <w:noProof/>
      </w:rPr>
      <w:pict w14:anchorId="5A2B9574">
        <v:shape id="Zone de texte 5815" o:spid="_x0000_s1165" type="#_x0000_t202" style="position:absolute;margin-left:512.65pt;margin-top:764.95pt;width:12pt;height:15.3pt;z-index:-2516580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CDEF9DC" w14:textId="77777777" w:rsidR="00A204AB" w:rsidRDefault="00A204AB">
                <w:pPr>
                  <w:spacing w:before="10"/>
                  <w:ind w:left="60"/>
                  <w:rPr>
                    <w:rFonts w:ascii="Times New Roman"/>
                    <w:sz w:val="24"/>
                  </w:rPr>
                </w:pPr>
              </w:p>
            </w:txbxContent>
          </v:textbox>
          <w10:wrap anchorx="page" anchory="page"/>
        </v:shape>
      </w:pict>
    </w:r>
    <w:r>
      <w:rPr>
        <w:noProof/>
      </w:rPr>
      <w:pict w14:anchorId="13D5DBF2">
        <v:shape id="Zone de texte 5814" o:spid="_x0000_s1164" type="#_x0000_t202" style="position:absolute;margin-left:512.65pt;margin-top:764.95pt;width:12pt;height:15.3pt;z-index:-2516580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1242EF1" w14:textId="77777777" w:rsidR="00625A80" w:rsidRDefault="00625A80">
                <w:pPr>
                  <w:spacing w:before="10"/>
                  <w:ind w:left="60"/>
                  <w:rPr>
                    <w:rFonts w:ascii="Times New Roman"/>
                    <w:sz w:val="24"/>
                  </w:rPr>
                </w:pPr>
              </w:p>
            </w:txbxContent>
          </v:textbox>
          <w10:wrap anchorx="page" anchory="page"/>
        </v:shape>
      </w:pict>
    </w:r>
    <w:r>
      <w:rPr>
        <w:noProof/>
      </w:rPr>
      <w:pict w14:anchorId="1A0141D0">
        <v:shape id="Zone de texte 5813" o:spid="_x0000_s1163" type="#_x0000_t202" style="position:absolute;margin-left:512.65pt;margin-top:764.95pt;width:12pt;height:15.3pt;z-index:-2516580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Dy5PGV+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642978A3" w14:textId="77777777" w:rsidR="00A204AB" w:rsidRDefault="00A204AB">
                <w:pPr>
                  <w:spacing w:before="4"/>
                  <w:ind w:left="20"/>
                  <w:rPr>
                    <w:i/>
                    <w:sz w:val="26"/>
                  </w:rPr>
                </w:pPr>
              </w:p>
            </w:txbxContent>
          </v:textbox>
          <w10:wrap anchorx="page" anchory="page"/>
        </v:shape>
      </w:pict>
    </w:r>
    <w:r>
      <w:rPr>
        <w:noProof/>
      </w:rPr>
      <w:pict w14:anchorId="33A19A19">
        <v:shape id="Zone de texte 5812" o:spid="_x0000_s1162" type="#_x0000_t202" style="position:absolute;margin-left:71.3pt;margin-top:706.9pt;width:7.9pt;height:49.5pt;z-index:-2516580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" filled="f" stroked="f">
          <o:lock v:ext="edit" aspectratio="t" verticies="t" text="t" shapetype="t"/>
          <v:textbox inset="0,0,0,0">
            <w:txbxContent>
              <w:p w14:paraId="2606020C" w14:textId="77777777" w:rsidR="00A204AB" w:rsidRDefault="00A204AB">
                <w:pPr>
                  <w:spacing w:line="316" w:lineRule="exact"/>
                  <w:ind w:left="20"/>
                  <w:rPr>
                    <w:i/>
                    <w:sz w:val="26"/>
                  </w:rPr>
                </w:pPr>
              </w:p>
            </w:txbxContent>
          </v:textbox>
          <w10:wrap anchorx="page" anchory="page"/>
        </v:shape>
      </w:pict>
    </w:r>
    <w:r>
      <w:rPr>
        <w:noProof/>
      </w:rPr>
      <w:pict w14:anchorId="162FC23B">
        <v:shape id="Zone de texte 5811" o:spid="_x0000_s1161" type="#_x0000_t202" style="position:absolute;margin-left:71.3pt;margin-top:706.9pt;width:7.9pt;height:49.5pt;z-index:-2516580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F895CD3" w14:textId="77777777" w:rsidR="00A204AB" w:rsidRDefault="00A204AB">
                <w:pPr>
                  <w:spacing w:before="10"/>
                  <w:ind w:left="60"/>
                  <w:rPr>
                    <w:rFonts w:ascii="Times New Roman"/>
                    <w:sz w:val="24"/>
                  </w:rPr>
                </w:pPr>
              </w:p>
            </w:txbxContent>
          </v:textbox>
          <w10:wrap anchorx="page" anchory="page"/>
        </v:shape>
      </w:pict>
    </w:r>
    <w:r>
      <w:rPr>
        <w:noProof/>
      </w:rPr>
      <w:pict w14:anchorId="3C273240">
        <v:shape id="Zone de texte 5810" o:spid="_x0000_s1160" type="#_x0000_t202" style="position:absolute;margin-left:512.65pt;margin-top:764.95pt;width:12pt;height:15.3pt;z-index:-251658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3BAFC04" w14:textId="77777777" w:rsidR="00A204AB" w:rsidRDefault="00A204AB">
                <w:pPr>
                  <w:spacing w:before="10"/>
                  <w:ind w:left="60"/>
                  <w:rPr>
                    <w:rFonts w:ascii="Times New Roman"/>
                    <w:sz w:val="24"/>
                  </w:rPr>
                </w:pPr>
              </w:p>
            </w:txbxContent>
          </v:textbox>
          <w10:wrap anchorx="page" anchory="page"/>
        </v:shape>
      </w:pict>
    </w:r>
    <w:r>
      <w:rPr>
        <w:noProof/>
      </w:rPr>
      <w:pict w14:anchorId="78E26349">
        <v:shape id="Zone de texte 5809" o:spid="_x0000_s1159" type="#_x0000_t202" style="position:absolute;margin-left:71.3pt;margin-top:706.9pt;width:7.9pt;height:49.5pt;z-index:-2516580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yuUx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7631ED7" w14:textId="77777777" w:rsidR="00A204AB" w:rsidRDefault="00A204AB">
                <w:pPr>
                  <w:spacing w:before="4"/>
                  <w:ind w:left="20"/>
                  <w:rPr>
                    <w:i/>
                    <w:sz w:val="26"/>
                  </w:rPr>
                </w:pPr>
              </w:p>
            </w:txbxContent>
          </v:textbox>
          <w10:wrap anchorx="page" anchory="page"/>
        </v:shape>
      </w:pict>
    </w:r>
    <w:r>
      <w:rPr>
        <w:noProof/>
      </w:rPr>
      <w:pict w14:anchorId="6910D258">
        <v:shape id="Zone de texte 5808" o:spid="_x0000_s1158" type="#_x0000_t202" style="position:absolute;margin-left:512.65pt;margin-top:764.95pt;width:12pt;height:15.3pt;z-index:-2516580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0A2DB79" w14:textId="77777777" w:rsidR="00A204AB" w:rsidRDefault="00A204AB">
                <w:pPr>
                  <w:spacing w:before="4"/>
                  <w:ind w:left="20"/>
                  <w:rPr>
                    <w:i/>
                    <w:sz w:val="26"/>
                  </w:rPr>
                </w:pPr>
              </w:p>
            </w:txbxContent>
          </v:textbox>
          <w10:wrap anchorx="page" anchory="page"/>
        </v:shape>
      </w:pict>
    </w:r>
    <w:r>
      <w:rPr>
        <w:noProof/>
      </w:rPr>
      <w:pict w14:anchorId="435C8777">
        <v:shape id="Zone de texte 5807" o:spid="_x0000_s1157" type="#_x0000_t202" style="position:absolute;margin-left:512.65pt;margin-top:764.95pt;width:12pt;height:15.3pt;z-index:-2516580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2CA81BC" w14:textId="77777777" w:rsidR="00A204AB" w:rsidRDefault="00A204AB">
                <w:pPr>
                  <w:spacing w:before="4"/>
                  <w:ind w:left="20"/>
                  <w:rPr>
                    <w:i/>
                    <w:sz w:val="26"/>
                  </w:rPr>
                </w:pPr>
              </w:p>
            </w:txbxContent>
          </v:textbox>
          <w10:wrap anchorx="page" anchory="page"/>
        </v:shape>
      </w:pict>
    </w:r>
    <w:r>
      <w:rPr>
        <w:noProof/>
      </w:rPr>
      <w:pict w14:anchorId="6AC061C8">
        <v:shape id="Zone de texte 5806" o:spid="_x0000_s1156" type="#_x0000_t202" style="position:absolute;margin-left:512.65pt;margin-top:764.95pt;width:12pt;height:15.3pt;z-index:-2516580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DDFB56D" w14:textId="77777777" w:rsidR="00A204AB" w:rsidRDefault="00A204AB">
                <w:pPr>
                  <w:spacing w:before="4"/>
                  <w:ind w:left="20"/>
                  <w:rPr>
                    <w:i/>
                    <w:sz w:val="26"/>
                  </w:rPr>
                </w:pPr>
              </w:p>
            </w:txbxContent>
          </v:textbox>
          <w10:wrap anchorx="page" anchory="page"/>
        </v:shape>
      </w:pict>
    </w:r>
    <w:r>
      <w:rPr>
        <w:noProof/>
      </w:rPr>
      <w:pict w14:anchorId="6D9CD622">
        <v:shape id="Zone de texte 5805" o:spid="_x0000_s1155" type="#_x0000_t202" style="position:absolute;margin-left:512.65pt;margin-top:764.95pt;width:12pt;height:15.3pt;z-index:-2516580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A401647" w14:textId="77777777" w:rsidR="00A204AB" w:rsidRDefault="00A204AB"/>
            </w:txbxContent>
          </v:textbox>
          <w10:wrap anchorx="page" anchory="page"/>
        </v:shape>
      </w:pict>
    </w:r>
    <w:r>
      <w:rPr>
        <w:noProof/>
      </w:rPr>
      <w:pict w14:anchorId="3B9DB2C7">
        <v:shape id="Zone de texte 5804" o:spid="_x0000_s1154" type="#_x0000_t202" style="position:absolute;margin-left:512.65pt;margin-top:764.95pt;width:12pt;height:15.3pt;z-index:-25165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7A3690C" w14:textId="77777777" w:rsidR="00A204AB" w:rsidRDefault="00A204AB">
                <w:pPr>
                  <w:spacing w:before="4"/>
                  <w:ind w:left="20"/>
                  <w:rPr>
                    <w:i/>
                    <w:sz w:val="26"/>
                  </w:rPr>
                </w:pPr>
              </w:p>
            </w:txbxContent>
          </v:textbox>
          <w10:wrap anchorx="page" anchory="page"/>
        </v:shape>
      </w:pict>
    </w:r>
    <w:r>
      <w:rPr>
        <w:noProof/>
      </w:rPr>
      <w:pict w14:anchorId="553A16CC">
        <v:shape id="Zone de texte 5803" o:spid="_x0000_s1153" type="#_x0000_t202" style="position:absolute;margin-left:512.65pt;margin-top:764.95pt;width:12pt;height:15.3pt;z-index:-2516580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C+PbZj+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3301E799" w14:textId="77777777" w:rsidR="00A204AB" w:rsidRDefault="00A204AB">
                <w:pPr>
                  <w:spacing w:before="4"/>
                  <w:ind w:left="20"/>
                  <w:rPr>
                    <w:i/>
                    <w:sz w:val="26"/>
                  </w:rPr>
                </w:pPr>
              </w:p>
            </w:txbxContent>
          </v:textbox>
          <w10:wrap anchorx="page" anchory="page"/>
        </v:shape>
      </w:pict>
    </w:r>
    <w:r>
      <w:rPr>
        <w:noProof/>
      </w:rPr>
      <w:pict w14:anchorId="7F5CDE28">
        <v:shape id="_x0000_s1152" type="#_x0000_t202" alt="" style="position:absolute;margin-left:71.3pt;margin-top:706.9pt;width:7.9pt;height:49.5pt;z-index:-25165809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52" inset="0,0,0,0">
            <w:txbxContent>
              <w:p w14:paraId="6B1EA42F" w14:textId="77777777" w:rsidR="00A204AB" w:rsidRDefault="00A204AB">
                <w:pPr>
                  <w:spacing w:before="10"/>
                  <w:ind w:left="60"/>
                  <w:rPr>
                    <w:rFonts w:ascii="Times New Roman"/>
                    <w:sz w:val="24"/>
                  </w:rPr>
                </w:pPr>
              </w:p>
            </w:txbxContent>
          </v:textbox>
          <w10:wrap anchorx="page" anchory="page"/>
        </v:shape>
      </w:pict>
    </w:r>
    <w:r>
      <w:rPr>
        <w:noProof/>
      </w:rPr>
      <w:pict w14:anchorId="01BB553B">
        <v:shape id="Zone de texte 5801" o:spid="_x0000_s1151" type="#_x0000_t202" style="position:absolute;margin-left:512.65pt;margin-top:764.95pt;width:12pt;height:15.3pt;z-index:-2516580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18D837B" w14:textId="77777777" w:rsidR="00A204AB" w:rsidRDefault="00A204AB">
                <w:pPr>
                  <w:spacing w:before="4"/>
                  <w:ind w:left="20"/>
                  <w:rPr>
                    <w:i/>
                    <w:sz w:val="26"/>
                  </w:rPr>
                </w:pPr>
              </w:p>
            </w:txbxContent>
          </v:textbox>
          <w10:wrap anchorx="page" anchory="page"/>
        </v:shape>
      </w:pict>
    </w:r>
    <w:r>
      <w:rPr>
        <w:noProof/>
      </w:rPr>
      <w:pict w14:anchorId="684F329E">
        <v:shape id="Zone de texte 5800" o:spid="_x0000_s1150" type="#_x0000_t202" style="position:absolute;margin-left:512.65pt;margin-top:764.95pt;width:12pt;height:15.3pt;z-index:-2516581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CF9C871" w14:textId="77777777" w:rsidR="00A204AB" w:rsidRDefault="00A204AB">
                <w:pPr>
                  <w:spacing w:before="4"/>
                  <w:ind w:left="20"/>
                  <w:rPr>
                    <w:i/>
                    <w:sz w:val="26"/>
                  </w:rPr>
                </w:pPr>
              </w:p>
            </w:txbxContent>
          </v:textbox>
          <w10:wrap anchorx="page" anchory="page"/>
        </v:shape>
      </w:pict>
    </w:r>
    <w:r>
      <w:rPr>
        <w:noProof/>
      </w:rPr>
      <w:pict w14:anchorId="26531F60">
        <v:shape id="Zone de texte 5799" o:spid="_x0000_s1149" type="#_x0000_t202" style="position:absolute;margin-left:512.65pt;margin-top:764.95pt;width:12pt;height:15.3pt;z-index:-251658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PxbO7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58B9130" w14:textId="77777777" w:rsidR="00A204AB" w:rsidRDefault="00A204AB"/>
            </w:txbxContent>
          </v:textbox>
          <w10:wrap anchorx="page" anchory="page"/>
        </v:shape>
      </w:pict>
    </w:r>
    <w:r>
      <w:rPr>
        <w:noProof/>
      </w:rPr>
      <w:pict w14:anchorId="521F3DC9">
        <v:shape id="_x0000_s1148" type="#_x0000_t202" alt="" style="position:absolute;margin-left:512.65pt;margin-top:764.95pt;width:12pt;height:15.3pt;z-index:-25165812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48" inset="0,0,0,0">
            <w:txbxContent>
              <w:p w14:paraId="264D94EA" w14:textId="77777777" w:rsidR="00A204AB" w:rsidRDefault="00A204AB">
                <w:pPr>
                  <w:spacing w:before="4"/>
                  <w:ind w:left="20"/>
                  <w:rPr>
                    <w:i/>
                    <w:sz w:val="26"/>
                  </w:rPr>
                </w:pPr>
              </w:p>
            </w:txbxContent>
          </v:textbox>
          <w10:wrap anchorx="page" anchory="page"/>
        </v:shape>
      </w:pict>
    </w:r>
    <w:r>
      <w:rPr>
        <w:noProof/>
      </w:rPr>
      <w:pict w14:anchorId="2329D070">
        <v:shape id="Zone de texte 5797" o:spid="_x0000_s1147" type="#_x0000_t202" style="position:absolute;margin-left:71.3pt;margin-top:706.9pt;width:7.9pt;height:49.5pt;z-index:-2516581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aSQU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9568A83" w14:textId="77777777" w:rsidR="00A204AB" w:rsidRDefault="00A204AB">
                <w:pPr>
                  <w:spacing w:before="4"/>
                  <w:ind w:left="20"/>
                  <w:rPr>
                    <w:i/>
                    <w:sz w:val="26"/>
                  </w:rPr>
                </w:pPr>
              </w:p>
            </w:txbxContent>
          </v:textbox>
          <w10:wrap anchorx="page" anchory="page"/>
        </v:shape>
      </w:pict>
    </w:r>
    <w:r>
      <w:rPr>
        <w:noProof/>
      </w:rPr>
      <w:pict w14:anchorId="404229C2">
        <v:shape id="Zone de texte 5796" o:spid="_x0000_s1146" type="#_x0000_t202" style="position:absolute;margin-left:512.65pt;margin-top:764.95pt;width:12pt;height:15.3pt;z-index:-2516581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bmkx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80C6B3A" w14:textId="77777777" w:rsidR="00A204AB" w:rsidRDefault="00A204AB">
                <w:pPr>
                  <w:spacing w:before="4"/>
                  <w:ind w:left="20"/>
                  <w:rPr>
                    <w:i/>
                    <w:sz w:val="26"/>
                  </w:rPr>
                </w:pPr>
              </w:p>
            </w:txbxContent>
          </v:textbox>
          <w10:wrap anchorx="page" anchory="page"/>
        </v:shape>
      </w:pict>
    </w:r>
    <w:r>
      <w:rPr>
        <w:noProof/>
      </w:rPr>
      <w:pict w14:anchorId="34116190">
        <v:shape id="Zone de texte 5795" o:spid="_x0000_s1145" type="#_x0000_t202" style="position:absolute;margin-left:71.3pt;margin-top:706.9pt;width:7.9pt;height:49.5pt;z-index:-2516581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YkCq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F7A6D47" w14:textId="77777777" w:rsidR="00625A80" w:rsidRDefault="00625A80"/>
            </w:txbxContent>
          </v:textbox>
          <w10:wrap anchorx="page" anchory="page"/>
        </v:shape>
      </w:pict>
    </w:r>
    <w:r>
      <w:rPr>
        <w:noProof/>
      </w:rPr>
      <w:pict w14:anchorId="2052CDEC">
        <v:shape id="Zone de texte 5794" o:spid="_x0000_s1144" type="#_x0000_t202" style="position:absolute;margin-left:71.3pt;margin-top:706.9pt;width:7.9pt;height:49.5pt;z-index:-2516581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XWoP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6BF3B7F" w14:textId="77777777" w:rsidR="00625A80" w:rsidRDefault="00625A80"/>
            </w:txbxContent>
          </v:textbox>
          <w10:wrap anchorx="page" anchory="page"/>
        </v:shape>
      </w:pict>
    </w:r>
    <w:r>
      <w:rPr>
        <w:noProof/>
      </w:rPr>
      <w:pict w14:anchorId="17D525F7">
        <v:shape id="Zone de texte 5793" o:spid="_x0000_s1143" type="#_x0000_t202" style="position:absolute;margin-left:512.65pt;margin-top:764.95pt;width:12pt;height:15.3pt;z-index:-2516581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15A56F9" w14:textId="77777777" w:rsidR="00A204AB" w:rsidRDefault="00A204AB"/>
            </w:txbxContent>
          </v:textbox>
          <w10:wrap anchorx="page" anchory="page"/>
        </v:shape>
      </w:pict>
    </w:r>
    <w:r>
      <w:rPr>
        <w:noProof/>
      </w:rPr>
      <w:pict w14:anchorId="7A87EE42">
        <v:shape id="Zone de texte 5792" o:spid="_x0000_s1142" type="#_x0000_t202" style="position:absolute;margin-left:71.3pt;margin-top:706.9pt;width:7.9pt;height:49.5pt;z-index:-2516581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1C74E25" w14:textId="77777777" w:rsidR="00A204AB" w:rsidRDefault="00A204AB"/>
            </w:txbxContent>
          </v:textbox>
          <w10:wrap anchorx="page" anchory="page"/>
        </v:shape>
      </w:pict>
    </w:r>
    <w:r>
      <w:rPr>
        <w:noProof/>
      </w:rPr>
      <w:pict w14:anchorId="064584B1">
        <v:shape id="Zone de texte 5791" o:spid="_x0000_s1141" type="#_x0000_t202" style="position:absolute;margin-left:71.3pt;margin-top:706.9pt;width:7.9pt;height:49.5pt;z-index:-2516581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F8Wpp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60DCA6B" w14:textId="77777777" w:rsidR="00625A80" w:rsidRDefault="00625A80"/>
            </w:txbxContent>
          </v:textbox>
          <w10:wrap anchorx="page" anchory="page"/>
        </v:shape>
      </w:pict>
    </w:r>
    <w:r>
      <w:rPr>
        <w:noProof/>
      </w:rPr>
      <w:pict w14:anchorId="7F9F1863">
        <v:shape id="_x0000_s1140" type="#_x0000_t202" alt="" style="position:absolute;margin-left:512.65pt;margin-top:764.95pt;width:12pt;height:15.3pt;z-index:-25165812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40" inset="0,0,0,0">
            <w:txbxContent>
              <w:p w14:paraId="5A1B30C7" w14:textId="77777777" w:rsidR="00A204AB" w:rsidRDefault="00A204AB"/>
            </w:txbxContent>
          </v:textbox>
          <w10:wrap anchorx="page" anchory="page"/>
        </v:shape>
      </w:pict>
    </w:r>
    <w:r>
      <w:rPr>
        <w:noProof/>
      </w:rPr>
      <w:pict w14:anchorId="169A2AB9">
        <v:shape id="Zone de texte 5789" o:spid="_x0000_s1139" type="#_x0000_t202" style="position:absolute;margin-left:71.3pt;margin-top:706.9pt;width:7.9pt;height:49.5pt;z-index:-25165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ymx+wEAAOMDAAAOAAAAZHJzL2Uyb0RvYy54bWysU8Fu2zAMvQ/YPwi6L3aTLSi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SFNN1PF6bFHCp8N9CIa&#10;pUTWlMDV/p5CJKOKU0qs5eDOdl1akM49c3Bi9CTyke/EPIzbUdiqlPN88T6Ki3K2UB1YEAIXZG78&#10;U9hoAX9LMfDWlZJ+7RQaKbovjjsXV/Rk4MnYngzlND8tZZBiMm/CtMo7j7ZpGXman4Nrblxtk6gn&#10;FkfGvElJ63Hr46r+fU9ZT39z/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Q/Kb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02B2E30" w14:textId="77777777" w:rsidR="00A204AB" w:rsidRDefault="00A204AB">
                <w:pPr>
                  <w:spacing w:before="10"/>
                  <w:ind w:left="60"/>
                  <w:rPr>
                    <w:rFonts w:ascii="Times New Roman"/>
                    <w:sz w:val="24"/>
                  </w:rPr>
                </w:pPr>
              </w:p>
            </w:txbxContent>
          </v:textbox>
          <w10:wrap anchorx="page" anchory="page"/>
        </v:shape>
      </w:pict>
    </w:r>
    <w:r>
      <w:rPr>
        <w:noProof/>
      </w:rPr>
      <w:pict w14:anchorId="54696C78">
        <v:shape id="Zone de texte 5788" o:spid="_x0000_s1138" type="#_x0000_t202" style="position:absolute;margin-left:512.65pt;margin-top:764.95pt;width:12pt;height:15.3pt;z-index:-2516581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RL++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397D6DA" w14:textId="77777777" w:rsidR="00625A80" w:rsidRDefault="00625A80">
                <w:pPr>
                  <w:spacing w:before="10"/>
                  <w:ind w:left="60"/>
                  <w:rPr>
                    <w:rFonts w:ascii="Times New Roman"/>
                    <w:sz w:val="24"/>
                  </w:rPr>
                </w:pPr>
              </w:p>
            </w:txbxContent>
          </v:textbox>
          <w10:wrap anchorx="page" anchory="page"/>
        </v:shape>
      </w:pict>
    </w:r>
    <w:r>
      <w:rPr>
        <w:noProof/>
      </w:rPr>
      <w:pict w14:anchorId="374E258F">
        <v:shape id="Zone de texte 5787" o:spid="_x0000_s1137" type="#_x0000_t202" style="position:absolute;margin-left:71.3pt;margin-top:706.9pt;width:7.9pt;height:49.5pt;z-index:-2516581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nwa+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B1Kef5YhnFRTkV1HsWhMAFmRv/&#10;FDY6wD9SjLx1paTfW4VGiv6r487FFT0ZeDKqk6Gc5qelDFIczJtwWOWtR9t2jHyYn4Nrblxjk6gn&#10;FkfGvElJ63Hr46o+v6esp7+5/g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LafB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31A6D39" w14:textId="77777777" w:rsidR="00625A80" w:rsidRDefault="00625A80">
                <w:pPr>
                  <w:spacing w:before="10"/>
                  <w:ind w:left="60"/>
                  <w:rPr>
                    <w:rFonts w:ascii="Times New Roman"/>
                    <w:sz w:val="24"/>
                  </w:rPr>
                </w:pPr>
              </w:p>
            </w:txbxContent>
          </v:textbox>
          <w10:wrap anchorx="page" anchory="page"/>
        </v:shape>
      </w:pict>
    </w:r>
    <w:r>
      <w:rPr>
        <w:noProof/>
      </w:rPr>
      <w:pict w14:anchorId="2268C217">
        <v:shape id="Zone de texte 5786" o:spid="_x0000_s1136" type="#_x0000_t202" style="position:absolute;margin-left:71.3pt;margin-top:706.9pt;width:7.9pt;height:49.5pt;z-index:-2516581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ZP+wEAAOMDAAAOAAAAZHJzL2Uyb0RvYy54bWysU8Fu2zAMvQ/YPwi6L3YTLCu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T5NN1PF6bFHCp8N9CIa&#10;pUTWlMDV/p5CJKOKU0qs5eDOdl1akM49c3Bi9CTyke/EPIzbUdiqlPN88SGKi3K2UB1YEAIXZG78&#10;U9hoAX9LMfDWlZJ+7RQaKbovjjsXV/Rk4MnYngzlND8tZZBiMm/CtMo7j7ZpGXman4Nrblxtk6gn&#10;FkfGvElJ63Hr46r+fU9ZT39z/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Eo1k/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7DCD948" w14:textId="77777777" w:rsidR="00A204AB" w:rsidRDefault="00A204AB">
                <w:pPr>
                  <w:spacing w:before="10"/>
                  <w:ind w:left="60"/>
                  <w:rPr>
                    <w:rFonts w:ascii="Times New Roman"/>
                    <w:sz w:val="24"/>
                  </w:rPr>
                </w:pPr>
              </w:p>
            </w:txbxContent>
          </v:textbox>
          <w10:wrap anchorx="page" anchory="page"/>
        </v:shape>
      </w:pict>
    </w:r>
    <w:r>
      <w:rPr>
        <w:noProof/>
      </w:rPr>
      <w:pict w14:anchorId="5B80624F">
        <v:shape id="Zone de texte 5785" o:spid="_x0000_s1135" type="#_x0000_t202" style="position:absolute;margin-left:512.65pt;margin-top:764.95pt;width:12pt;height:15.3pt;z-index:-251658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HqT/H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E88741F" w14:textId="77777777" w:rsidR="00A204AB" w:rsidRDefault="00A204AB">
                <w:pPr>
                  <w:spacing w:before="4"/>
                  <w:ind w:left="20"/>
                  <w:rPr>
                    <w:i/>
                    <w:sz w:val="26"/>
                  </w:rPr>
                </w:pPr>
              </w:p>
            </w:txbxContent>
          </v:textbox>
          <w10:wrap anchorx="page" anchory="page"/>
        </v:shape>
      </w:pict>
    </w:r>
    <w:r>
      <w:rPr>
        <w:noProof/>
      </w:rPr>
      <w:pict w14:anchorId="544DBC88">
        <v:shape id="Zone de texte 5784" o:spid="_x0000_s1134" type="#_x0000_t202" style="position:absolute;margin-left:71.3pt;margin-top:706.9pt;width:7.9pt;height:49.5pt;z-index:-2516581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Gena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3DBC8B7" w14:textId="77777777" w:rsidR="00A204AB" w:rsidRDefault="00A204AB"/>
            </w:txbxContent>
          </v:textbox>
          <w10:wrap anchorx="page" anchory="page"/>
        </v:shape>
      </w:pict>
    </w:r>
    <w:r>
      <w:rPr>
        <w:noProof/>
      </w:rPr>
      <w:pict w14:anchorId="1A7885F8">
        <v:shape id="_x0000_s1133" type="#_x0000_t202" alt="" style="position:absolute;margin-left:512.65pt;margin-top:764.95pt;width:12pt;height:15.3pt;z-index:-25165812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33" inset="0,0,0,0">
            <w:txbxContent>
              <w:p w14:paraId="31AFED46" w14:textId="77777777" w:rsidR="00625A80" w:rsidRDefault="00625A80"/>
            </w:txbxContent>
          </v:textbox>
          <w10:wrap anchorx="page" anchory="page"/>
        </v:shape>
      </w:pict>
    </w:r>
    <w:r>
      <w:rPr>
        <w:noProof/>
      </w:rPr>
      <w:pict w14:anchorId="4D11F66E">
        <v:shape id="Zone de texte 5782" o:spid="_x0000_s1132" type="#_x0000_t202" style="position:absolute;margin-left:71.3pt;margin-top:706.9pt;width:7.9pt;height:49.5pt;z-index:-2516581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52E5345" w14:textId="77777777" w:rsidR="00A204AB" w:rsidRDefault="00A204AB">
                <w:pPr>
                  <w:spacing w:before="4"/>
                  <w:ind w:left="20"/>
                  <w:rPr>
                    <w:i/>
                    <w:sz w:val="26"/>
                  </w:rPr>
                </w:pPr>
              </w:p>
            </w:txbxContent>
          </v:textbox>
          <w10:wrap anchorx="page" anchory="page"/>
        </v:shape>
      </w:pict>
    </w:r>
    <w:r>
      <w:rPr>
        <w:noProof/>
      </w:rPr>
      <w:pict w14:anchorId="23F01B2F">
        <v:shape id="Zone de texte 5781" o:spid="_x0000_s1131" type="#_x0000_t202" style="position:absolute;margin-left:512.65pt;margin-top:764.95pt;width:12pt;height:15.3pt;z-index:-2516581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FsH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D3D6ACA" w14:textId="77777777" w:rsidR="00A204AB" w:rsidRDefault="00A204AB"/>
            </w:txbxContent>
          </v:textbox>
          <w10:wrap anchorx="page" anchory="page"/>
        </v:shape>
      </w:pict>
    </w:r>
    <w:r>
      <w:rPr>
        <w:noProof/>
      </w:rPr>
      <w:pict w14:anchorId="32D92DB7">
        <v:shape id="Zone de texte 5780" o:spid="_x0000_s1130" type="#_x0000_t202" style="position:absolute;margin-left:71.3pt;margin-top:706.9pt;width:7.9pt;height:49.5pt;z-index:-2516581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EYz6f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836905D" w14:textId="77777777" w:rsidR="00A204AB" w:rsidRDefault="00A204AB"/>
            </w:txbxContent>
          </v:textbox>
          <w10:wrap anchorx="page" anchory="page"/>
        </v:shape>
      </w:pict>
    </w:r>
    <w:r>
      <w:rPr>
        <w:noProof/>
      </w:rPr>
      <w:pict w14:anchorId="7A788D58">
        <v:shape id="Zone de texte 5779" o:spid="_x0000_s1129" type="#_x0000_t202" style="position:absolute;margin-left:512.65pt;margin-top:764.95pt;width:12pt;height:15.3pt;z-index:-2516581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pFkt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04D167A" w14:textId="77777777" w:rsidR="00A204AB" w:rsidRDefault="00A204AB"/>
            </w:txbxContent>
          </v:textbox>
          <w10:wrap anchorx="page" anchory="page"/>
        </v:shape>
      </w:pict>
    </w:r>
    <w:r>
      <w:rPr>
        <w:noProof/>
      </w:rPr>
      <w:pict w14:anchorId="4858D124">
        <v:shape id="Zone de texte 5778" o:spid="_x0000_s1128" type="#_x0000_t202" style="position:absolute;margin-left:71.3pt;margin-top:706.9pt;width:7.9pt;height:49.5pt;z-index:-2516581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UCB/AEAAOMDAAAOAAAAZHJzL2Uyb0RvYy54bWysU8Fu2zAMvQ/YPwi6L3bTNS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" filled="f" stroked="f">
          <o:lock v:ext="edit" aspectratio="t" verticies="t" text="t" shapetype="t"/>
          <v:textbox inset="0,0,0,0">
            <w:txbxContent>
              <w:p w14:paraId="6864263A" w14:textId="77777777" w:rsidR="00A204AB" w:rsidRDefault="00A204AB">
                <w:pPr>
                  <w:spacing w:before="10"/>
                  <w:ind w:left="60"/>
                  <w:rPr>
                    <w:rFonts w:ascii="Times New Roman"/>
                    <w:sz w:val="24"/>
                  </w:rPr>
                </w:pPr>
              </w:p>
            </w:txbxContent>
          </v:textbox>
          <w10:wrap anchorx="page" anchory="page"/>
        </v:shape>
      </w:pict>
    </w:r>
    <w:r>
      <w:rPr>
        <w:noProof/>
      </w:rPr>
      <w:pict w14:anchorId="3E5951DF">
        <v:shape id="Zone de texte 5777" o:spid="_x0000_s1127" type="#_x0000_t202" style="position:absolute;margin-left:512.65pt;margin-top:764.95pt;width:12pt;height:15.3pt;z-index:-2516581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ygx3L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51B6C17" w14:textId="77777777" w:rsidR="00A204AB" w:rsidRDefault="00A204AB">
                <w:pPr>
                  <w:spacing w:before="10"/>
                  <w:ind w:left="60"/>
                  <w:rPr>
                    <w:rFonts w:ascii="Times New Roman"/>
                    <w:sz w:val="24"/>
                  </w:rPr>
                </w:pPr>
              </w:p>
            </w:txbxContent>
          </v:textbox>
          <w10:wrap anchorx="page" anchory="page"/>
        </v:shape>
      </w:pict>
    </w:r>
    <w:r>
      <w:rPr>
        <w:noProof/>
      </w:rPr>
      <w:pict w14:anchorId="3449FCC5">
        <v:shape id="Zone de texte 5776" o:spid="_x0000_s1126" type="#_x0000_t202" style="position:absolute;margin-left:71.3pt;margin-top:706.9pt;width:7.9pt;height:49.5pt;z-index:-2516581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" filled="f" stroked="f">
          <o:lock v:ext="edit" aspectratio="t" verticies="t" text="t" shapetype="t"/>
          <v:textbox inset="0,0,0,0">
            <w:txbxContent>
              <w:p w14:paraId="680E9335" w14:textId="77777777" w:rsidR="00A204AB" w:rsidRDefault="00A204AB"/>
            </w:txbxContent>
          </v:textbox>
          <w10:wrap anchorx="page" anchory="page"/>
        </v:shape>
      </w:pict>
    </w:r>
    <w:r>
      <w:rPr>
        <w:noProof/>
      </w:rPr>
      <w:pict w14:anchorId="63D2178E">
        <v:shape id="Zone de texte 5775" o:spid="_x0000_s1125" type="#_x0000_t202" style="position:absolute;margin-left:512.65pt;margin-top:764.95pt;width:12pt;height:15.3pt;z-index:-2516581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wWjJT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23244D4" w14:textId="77777777" w:rsidR="00A204AB" w:rsidRDefault="00A204AB">
                <w:pPr>
                  <w:spacing w:before="4"/>
                  <w:ind w:left="20"/>
                  <w:rPr>
                    <w:i/>
                    <w:sz w:val="26"/>
                  </w:rPr>
                </w:pPr>
              </w:p>
            </w:txbxContent>
          </v:textbox>
          <w10:wrap anchorx="page" anchory="page"/>
        </v:shape>
      </w:pict>
    </w:r>
    <w:r>
      <w:rPr>
        <w:noProof/>
      </w:rPr>
      <w:pict w14:anchorId="1EE02546">
        <v:shape id="_x0000_s1124" type="#_x0000_t202" alt="" style="position:absolute;margin-left:512.65pt;margin-top:764.95pt;width:12pt;height:15.3pt;z-index:-25165813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24" inset="0,0,0,0">
            <w:txbxContent>
              <w:p w14:paraId="2D873410" w14:textId="77777777" w:rsidR="00A204AB" w:rsidRDefault="00A204AB">
                <w:pPr>
                  <w:spacing w:before="10"/>
                  <w:ind w:left="60"/>
                  <w:rPr>
                    <w:rFonts w:ascii="Times New Roman"/>
                    <w:sz w:val="24"/>
                  </w:rPr>
                </w:pPr>
              </w:p>
            </w:txbxContent>
          </v:textbox>
          <w10:wrap anchorx="page" anchory="page"/>
        </v:shape>
      </w:pict>
    </w:r>
    <w:r>
      <w:rPr>
        <w:noProof/>
      </w:rPr>
      <w:pict w14:anchorId="2C9C1236">
        <v:shape id="Zone de texte 5773" o:spid="_x0000_s1123" type="#_x0000_t202" style="position:absolute;margin-left:512.65pt;margin-top:764.95pt;width:12pt;height:15.3pt;z-index:-251658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6E50262" w14:textId="77777777" w:rsidR="00A204AB" w:rsidRDefault="00A204AB">
                <w:pPr>
                  <w:spacing w:before="4"/>
                  <w:ind w:left="20"/>
                  <w:rPr>
                    <w:i/>
                    <w:sz w:val="26"/>
                  </w:rPr>
                </w:pPr>
              </w:p>
            </w:txbxContent>
          </v:textbox>
          <w10:wrap anchorx="page" anchory="page"/>
        </v:shape>
      </w:pict>
    </w:r>
    <w:r>
      <w:rPr>
        <w:noProof/>
      </w:rPr>
      <w:pict w14:anchorId="15ABFCE4">
        <v:shape id="Zone de texte 5772" o:spid="_x0000_s1122" type="#_x0000_t202" style="position:absolute;margin-left:512.65pt;margin-top:764.95pt;width:12pt;height:15.3pt;z-index:-2516581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A9948C4" w14:textId="77777777" w:rsidR="00A204AB" w:rsidRDefault="00A204AB">
                <w:pPr>
                  <w:spacing w:before="10"/>
                  <w:ind w:left="60"/>
                  <w:rPr>
                    <w:rFonts w:ascii="Times New Roman"/>
                    <w:sz w:val="24"/>
                  </w:rPr>
                </w:pPr>
              </w:p>
            </w:txbxContent>
          </v:textbox>
          <w10:wrap anchorx="page" anchory="page"/>
        </v:shape>
      </w:pict>
    </w:r>
    <w:r>
      <w:rPr>
        <w:noProof/>
      </w:rPr>
      <w:pict w14:anchorId="68FB4548">
        <v:shape id="Zone de texte 5771" o:spid="_x0000_s1121" type="#_x0000_t202" style="position:absolute;margin-left:512.65pt;margin-top:764.95pt;width:12pt;height:15.3pt;z-index:-251658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5892E8B" w14:textId="77777777" w:rsidR="00A204AB" w:rsidRDefault="00A204AB">
                <w:pPr>
                  <w:spacing w:before="10"/>
                  <w:ind w:left="60"/>
                  <w:rPr>
                    <w:rFonts w:ascii="Times New Roman"/>
                    <w:sz w:val="24"/>
                  </w:rPr>
                </w:pPr>
              </w:p>
            </w:txbxContent>
          </v:textbox>
          <w10:wrap anchorx="page" anchory="page"/>
        </v:shape>
      </w:pict>
    </w:r>
    <w:r>
      <w:rPr>
        <w:noProof/>
      </w:rPr>
      <w:pict w14:anchorId="6B376B5C">
        <v:shape id="_x0000_s1120" type="#_x0000_t202" alt="" style="position:absolute;margin-left:71.3pt;margin-top:706.9pt;width:7.9pt;height:49.5pt;z-index:-25165813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20" inset="0,0,0,0">
            <w:txbxContent>
              <w:p w14:paraId="6ACB4BD5" w14:textId="77777777" w:rsidR="00A204AB" w:rsidRDefault="00A204AB">
                <w:pPr>
                  <w:spacing w:before="10"/>
                  <w:ind w:left="60"/>
                  <w:rPr>
                    <w:rFonts w:ascii="Times New Roman"/>
                    <w:sz w:val="24"/>
                  </w:rPr>
                </w:pPr>
              </w:p>
            </w:txbxContent>
          </v:textbox>
          <w10:wrap anchorx="page" anchory="page"/>
        </v:shape>
      </w:pict>
    </w:r>
    <w:r>
      <w:rPr>
        <w:noProof/>
      </w:rPr>
      <w:pict w14:anchorId="02F075F4">
        <v:shape id="Zone de texte 5769" o:spid="_x0000_s1119" type="#_x0000_t202" style="position:absolute;margin-left:512.65pt;margin-top:764.95pt;width:12pt;height:15.3pt;z-index:-2516581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4Nr4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4291335" w14:textId="77777777" w:rsidR="00A204AB" w:rsidRDefault="00A204AB">
                <w:pPr>
                  <w:spacing w:before="10"/>
                  <w:ind w:left="60"/>
                  <w:rPr>
                    <w:rFonts w:ascii="Times New Roman"/>
                    <w:sz w:val="24"/>
                  </w:rPr>
                </w:pPr>
              </w:p>
            </w:txbxContent>
          </v:textbox>
          <w10:wrap anchorx="page" anchory="page"/>
        </v:shape>
      </w:pict>
    </w:r>
    <w:r>
      <w:rPr>
        <w:noProof/>
      </w:rPr>
      <w:pict w14:anchorId="33A6A534">
        <v:shape id="Zone de texte 5768" o:spid="_x0000_s1118" type="#_x0000_t202" style="position:absolute;margin-left:71.3pt;margin-top:706.9pt;width:7.9pt;height:49.5pt;z-index:-2516581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N55fd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6D2903B" w14:textId="77777777" w:rsidR="00A204AB" w:rsidRDefault="00A204AB">
                <w:pPr>
                  <w:spacing w:before="10"/>
                  <w:ind w:left="60"/>
                  <w:rPr>
                    <w:rFonts w:ascii="Times New Roman"/>
                    <w:sz w:val="24"/>
                  </w:rPr>
                </w:pPr>
              </w:p>
            </w:txbxContent>
          </v:textbox>
          <w10:wrap anchorx="page" anchory="page"/>
        </v:shape>
      </w:pict>
    </w:r>
    <w:r>
      <w:rPr>
        <w:noProof/>
      </w:rPr>
      <w:pict w14:anchorId="539871EE">
        <v:shape id="Zone de texte 5767" o:spid="_x0000_s1117" type="#_x0000_t202" style="position:absolute;margin-left:512.65pt;margin-top:764.95pt;width:12pt;height:15.3pt;z-index:-25165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jo+i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6F3CED8" w14:textId="77777777" w:rsidR="00A204AB" w:rsidRDefault="00A204AB">
                <w:pPr>
                  <w:spacing w:before="10"/>
                  <w:ind w:left="60"/>
                  <w:rPr>
                    <w:rFonts w:ascii="Times New Roman"/>
                    <w:sz w:val="24"/>
                  </w:rPr>
                </w:pPr>
              </w:p>
            </w:txbxContent>
          </v:textbox>
          <w10:wrap anchorx="page" anchory="page"/>
        </v:shape>
      </w:pict>
    </w:r>
    <w:r>
      <w:rPr>
        <w:noProof/>
      </w:rPr>
      <w:pict w14:anchorId="57260D7F">
        <v:shape id="Zone de texte 5766" o:spid="_x0000_s1116" type="#_x0000_t202" style="position:absolute;margin-left:71.3pt;margin-top:706.9pt;width:7.9pt;height:49.5pt;z-index:-2516581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Ch4/AEAAOMDAAAOAAAAZHJzL2Uyb0RvYy54bWysU8Fu2zAMvQ/YPwi6L3ZTNCu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" filled="f" stroked="f">
          <o:lock v:ext="edit" aspectratio="t" verticies="t" text="t" shapetype="t"/>
          <v:textbox inset="0,0,0,0">
            <w:txbxContent>
              <w:p w14:paraId="62532323" w14:textId="77777777" w:rsidR="00A204AB" w:rsidRDefault="00A204AB">
                <w:pPr>
                  <w:spacing w:before="10"/>
                  <w:ind w:left="60"/>
                  <w:rPr>
                    <w:rFonts w:ascii="Times New Roman"/>
                    <w:sz w:val="24"/>
                  </w:rPr>
                </w:pPr>
              </w:p>
            </w:txbxContent>
          </v:textbox>
          <w10:wrap anchorx="page" anchory="page"/>
        </v:shape>
      </w:pict>
    </w:r>
    <w:r>
      <w:rPr>
        <w:noProof/>
      </w:rPr>
      <w:pict w14:anchorId="4FD9A39E">
        <v:shape id="_x0000_s1115" type="#_x0000_t202" alt="" style="position:absolute;margin-left:512.65pt;margin-top:764.95pt;width:12pt;height:15.3pt;z-index:-251658140;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15" inset="0,0,0,0">
            <w:txbxContent>
              <w:p w14:paraId="2A77DA6C" w14:textId="77777777" w:rsidR="00A204AB" w:rsidRDefault="00A204AB">
                <w:pPr>
                  <w:spacing w:before="10"/>
                  <w:ind w:left="60"/>
                  <w:rPr>
                    <w:rFonts w:ascii="Times New Roman"/>
                    <w:sz w:val="24"/>
                  </w:rPr>
                </w:pPr>
              </w:p>
            </w:txbxContent>
          </v:textbox>
          <w10:wrap anchorx="page" anchory="page"/>
        </v:shape>
      </w:pict>
    </w:r>
    <w:r>
      <w:rPr>
        <w:noProof/>
      </w:rPr>
      <w:pict w14:anchorId="70B49AD0">
        <v:shape id="Zone de texte 5764" o:spid="_x0000_s1114" type="#_x0000_t202" style="position:absolute;margin-left:71.3pt;margin-top:706.9pt;width:7.9pt;height:49.5pt;z-index:-2516581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" filled="f" stroked="f">
          <o:lock v:ext="edit" aspectratio="t" verticies="t" text="t" shapetype="t"/>
          <v:textbox inset="0,0,0,0">
            <w:txbxContent>
              <w:p w14:paraId="53031981" w14:textId="77777777" w:rsidR="00A204AB" w:rsidRDefault="00A204AB">
                <w:pPr>
                  <w:spacing w:before="10"/>
                  <w:ind w:left="60"/>
                  <w:rPr>
                    <w:rFonts w:ascii="Times New Roman"/>
                    <w:sz w:val="24"/>
                  </w:rPr>
                </w:pPr>
              </w:p>
            </w:txbxContent>
          </v:textbox>
          <w10:wrap anchorx="page" anchory="page"/>
        </v:shape>
      </w:pict>
    </w:r>
    <w:r>
      <w:rPr>
        <w:noProof/>
      </w:rPr>
      <w:pict w14:anchorId="1146452B">
        <v:shape id="Zone de texte 5763" o:spid="_x0000_s1113" type="#_x0000_t202" style="position:absolute;margin-left:512.65pt;margin-top:764.95pt;width:12pt;height:15.3pt;z-index:-2516581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8F65383" w14:textId="77777777" w:rsidR="00A204AB" w:rsidRDefault="00A204AB">
                <w:pPr>
                  <w:spacing w:line="316" w:lineRule="exact"/>
                  <w:ind w:left="20"/>
                  <w:rPr>
                    <w:i/>
                    <w:sz w:val="26"/>
                  </w:rPr>
                </w:pPr>
              </w:p>
            </w:txbxContent>
          </v:textbox>
          <w10:wrap anchorx="page" anchory="page"/>
        </v:shape>
      </w:pict>
    </w:r>
    <w:r>
      <w:rPr>
        <w:noProof/>
      </w:rPr>
      <w:pict w14:anchorId="0A0CC7FC">
        <v:shape id="Zone de texte 5762" o:spid="_x0000_s1112" type="#_x0000_t202" style="position:absolute;margin-left:71.3pt;margin-top:706.9pt;width:7.9pt;height:49.5pt;z-index:-2516581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CEEA6C6" w14:textId="77777777" w:rsidR="00A204AB" w:rsidRDefault="00A204AB">
                <w:pPr>
                  <w:spacing w:before="10"/>
                  <w:ind w:left="60"/>
                  <w:rPr>
                    <w:rFonts w:ascii="Times New Roman"/>
                    <w:sz w:val="24"/>
                  </w:rPr>
                </w:pPr>
              </w:p>
            </w:txbxContent>
          </v:textbox>
          <w10:wrap anchorx="page" anchory="page"/>
        </v:shape>
      </w:pict>
    </w:r>
    <w:r>
      <w:rPr>
        <w:noProof/>
      </w:rPr>
      <w:pict w14:anchorId="1793E75F">
        <v:shape id="Zone de texte 5761" o:spid="_x0000_s1111" type="#_x0000_t202" style="position:absolute;margin-left:512.65pt;margin-top:764.95pt;width:12pt;height:15.3pt;z-index:-2516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A80E022" w14:textId="77777777" w:rsidR="00A204AB" w:rsidRDefault="00A204AB">
                <w:pPr>
                  <w:spacing w:before="10"/>
                  <w:ind w:left="60"/>
                  <w:rPr>
                    <w:rFonts w:ascii="Times New Roman"/>
                    <w:sz w:val="24"/>
                  </w:rPr>
                </w:pPr>
              </w:p>
            </w:txbxContent>
          </v:textbox>
          <w10:wrap anchorx="page" anchory="page"/>
        </v:shape>
      </w:pict>
    </w:r>
    <w:r>
      <w:rPr>
        <w:noProof/>
      </w:rPr>
      <w:pict w14:anchorId="4539B8D5">
        <v:shape id="Zone de texte 5760" o:spid="_x0000_s1110" type="#_x0000_t202" style="position:absolute;margin-left:71.3pt;margin-top:706.9pt;width:7.9pt;height:49.5pt;z-index:-2516581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mJtQ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D2348E6" w14:textId="77777777" w:rsidR="00A204AB" w:rsidRDefault="00A204AB">
                <w:pPr>
                  <w:spacing w:before="10"/>
                  <w:ind w:left="60"/>
                  <w:rPr>
                    <w:rFonts w:ascii="Times New Roman"/>
                    <w:sz w:val="24"/>
                  </w:rPr>
                </w:pPr>
              </w:p>
            </w:txbxContent>
          </v:textbox>
          <w10:wrap anchorx="page" anchory="page"/>
        </v:shape>
      </w:pict>
    </w:r>
    <w:r>
      <w:rPr>
        <w:noProof/>
      </w:rPr>
      <w:pict w14:anchorId="30F4C01F">
        <v:shape id="Zone de texte 5759" o:spid="_x0000_s1109" type="#_x0000_t202" style="position:absolute;margin-left:512.65pt;margin-top:764.95pt;width:12pt;height:15.3pt;z-index:-2516581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GLU6H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DB08382" w14:textId="77777777" w:rsidR="00A204AB" w:rsidRDefault="00A204AB">
                <w:pPr>
                  <w:spacing w:before="4"/>
                  <w:ind w:left="20"/>
                  <w:rPr>
                    <w:i/>
                    <w:sz w:val="26"/>
                  </w:rPr>
                </w:pPr>
              </w:p>
            </w:txbxContent>
          </v:textbox>
          <w10:wrap anchorx="page" anchory="page"/>
        </v:shape>
      </w:pict>
    </w:r>
    <w:r>
      <w:rPr>
        <w:noProof/>
      </w:rPr>
      <w:pict w14:anchorId="143687BF">
        <v:shape id="Zone de texte 5758" o:spid="_x0000_s1108" type="#_x0000_t202" style="position:absolute;margin-left:71.3pt;margin-top:706.9pt;width:7.9pt;height:49.5pt;z-index:-2516581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JKgOi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7B1F7E7" w14:textId="77777777" w:rsidR="00A204AB" w:rsidRDefault="00A204AB">
                <w:pPr>
                  <w:spacing w:before="4"/>
                  <w:ind w:left="20"/>
                  <w:rPr>
                    <w:i/>
                    <w:sz w:val="26"/>
                  </w:rPr>
                </w:pPr>
              </w:p>
            </w:txbxContent>
          </v:textbox>
          <w10:wrap anchorx="page" anchory="page"/>
        </v:shape>
      </w:pict>
    </w:r>
    <w:r>
      <w:rPr>
        <w:noProof/>
      </w:rPr>
      <w:pict w14:anchorId="1FC31B7D">
        <v:shape id="Zone de texte 5757" o:spid="_x0000_s1107" type="#_x0000_t202" style="position:absolute;margin-left:512.65pt;margin-top:764.95pt;width:12pt;height:15.3pt;z-index:-2516581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Qxvd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180456A" w14:textId="77777777" w:rsidR="00625A80" w:rsidRDefault="00625A80">
                <w:pPr>
                  <w:spacing w:before="10"/>
                  <w:ind w:left="60"/>
                  <w:rPr>
                    <w:rFonts w:ascii="Times New Roman"/>
                    <w:sz w:val="24"/>
                  </w:rPr>
                </w:pPr>
              </w:p>
            </w:txbxContent>
          </v:textbox>
          <w10:wrap anchorx="page" anchory="page"/>
        </v:shape>
      </w:pict>
    </w:r>
    <w:r>
      <w:rPr>
        <w:noProof/>
      </w:rPr>
      <w:pict w14:anchorId="039DEC6B">
        <v:shape id="Zone de texte 5756" o:spid="_x0000_s1106" type="#_x0000_t202" style="position:absolute;margin-left:512.65pt;margin-top:764.95pt;width:12pt;height:15.3pt;z-index:-2516581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fDF4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0F3CDF3" w14:textId="77777777" w:rsidR="00A204AB" w:rsidRDefault="00A204AB"/>
            </w:txbxContent>
          </v:textbox>
          <w10:wrap anchorx="page" anchory="page"/>
        </v:shape>
      </w:pict>
    </w:r>
    <w:r>
      <w:rPr>
        <w:noProof/>
      </w:rPr>
      <w:pict w14:anchorId="368CF7A8">
        <v:shape id="_x0000_s1105" type="#_x0000_t202" alt="" style="position:absolute;margin-left:71.3pt;margin-top:706.9pt;width:7.9pt;height:49.5pt;z-index:-251658148;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05" inset="0,0,0,0">
            <w:txbxContent>
              <w:p w14:paraId="74309FF7" w14:textId="77777777" w:rsidR="00A204AB" w:rsidRDefault="00A204AB">
                <w:pPr>
                  <w:spacing w:before="10"/>
                  <w:ind w:left="60"/>
                  <w:rPr>
                    <w:rFonts w:ascii="Times New Roman"/>
                    <w:sz w:val="24"/>
                  </w:rPr>
                </w:pPr>
              </w:p>
            </w:txbxContent>
          </v:textbox>
          <w10:wrap anchorx="page" anchory="page"/>
        </v:shape>
      </w:pict>
    </w:r>
    <w:r>
      <w:rPr>
        <w:noProof/>
      </w:rPr>
      <w:pict w14:anchorId="189973BE">
        <v:shape id="Zone de texte 5754" o:spid="_x0000_s1104" type="#_x0000_t202" style="position:absolute;margin-left:512.65pt;margin-top:764.95pt;width:12pt;height:15.3pt;z-index:-2516581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d1XGX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875CBE2" w14:textId="77777777" w:rsidR="00A204AB" w:rsidRDefault="00A204AB"/>
            </w:txbxContent>
          </v:textbox>
          <w10:wrap anchorx="page" anchory="page"/>
        </v:shape>
      </w:pict>
    </w:r>
    <w:r>
      <w:rPr>
        <w:noProof/>
      </w:rPr>
      <w:pict w14:anchorId="2F69C28E">
        <v:shape id="Zone de texte 5753" o:spid="_x0000_s1103" type="#_x0000_t202" style="position:absolute;margin-left:512.65pt;margin-top:764.95pt;width:12pt;height:15.3pt;z-index:-2516581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A1B480A"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2EB70B55">
        <v:shape id="_x0000_s1102" type="#_x0000_t202" alt="" style="position:absolute;margin-left:71.3pt;margin-top:706.9pt;width:7.9pt;height:49.5pt;z-index:-251658151;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102" inset="0,0,0,0">
            <w:txbxContent>
              <w:p w14:paraId="73A75E2E" w14:textId="77777777" w:rsidR="00A204AB" w:rsidRDefault="00A204AB"/>
            </w:txbxContent>
          </v:textbox>
          <w10:wrap anchorx="page" anchory="page"/>
        </v:shape>
      </w:pict>
    </w:r>
    <w:r>
      <w:rPr>
        <w:noProof/>
      </w:rPr>
      <w:pict w14:anchorId="5513A9D6">
        <v:shape id="Zone de texte 5751" o:spid="_x0000_s1101" type="#_x0000_t202" style="position:absolute;margin-left:512.65pt;margin-top:764.95pt;width:12pt;height:15.3pt;z-index:-2516581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21Wg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6D4ED8A" w14:textId="77777777" w:rsidR="00A204AB" w:rsidRDefault="00A204AB">
                <w:pPr>
                  <w:spacing w:before="4"/>
                  <w:ind w:left="20"/>
                  <w:rPr>
                    <w:i/>
                    <w:sz w:val="26"/>
                  </w:rPr>
                </w:pPr>
              </w:p>
            </w:txbxContent>
          </v:textbox>
          <w10:wrap anchorx="page" anchory="page"/>
        </v:shape>
      </w:pict>
    </w:r>
    <w:r>
      <w:rPr>
        <w:noProof/>
      </w:rPr>
      <w:pict w14:anchorId="3D103752">
        <v:shape id="Zone de texte 5750" o:spid="_x0000_s1100" type="#_x0000_t202" style="position:absolute;margin-left:512.65pt;margin-top:764.95pt;width:12pt;height:15.3pt;z-index:-2516581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5H8F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1A9B773" w14:textId="77777777" w:rsidR="00A204AB" w:rsidRDefault="00A204AB">
                <w:pPr>
                  <w:spacing w:before="10"/>
                  <w:ind w:left="60"/>
                  <w:rPr>
                    <w:rFonts w:ascii="Times New Roman"/>
                    <w:sz w:val="24"/>
                  </w:rPr>
                </w:pPr>
              </w:p>
            </w:txbxContent>
          </v:textbox>
          <w10:wrap anchorx="page" anchory="page"/>
        </v:shape>
      </w:pict>
    </w:r>
    <w:r>
      <w:rPr>
        <w:noProof/>
      </w:rPr>
      <w:pict w14:anchorId="7F25A756">
        <v:shape id="Zone de texte 5749" o:spid="_x0000_s1099" type="#_x0000_t202" style="position:absolute;margin-left:512.65pt;margin-top:764.95pt;width:12pt;height:15.3pt;z-index:-2516581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6EF9B68" w14:textId="77777777" w:rsidR="00A204AB" w:rsidRDefault="00A204AB">
                <w:pPr>
                  <w:spacing w:before="10"/>
                  <w:ind w:left="60"/>
                  <w:rPr>
                    <w:rFonts w:ascii="Times New Roman"/>
                    <w:sz w:val="24"/>
                  </w:rPr>
                </w:pPr>
              </w:p>
            </w:txbxContent>
          </v:textbox>
          <w10:wrap anchorx="page" anchory="page"/>
        </v:shape>
      </w:pict>
    </w:r>
    <w:r>
      <w:rPr>
        <w:noProof/>
      </w:rPr>
      <w:pict w14:anchorId="436D4E9C">
        <v:shape id="Zone de texte 5748" o:spid="_x0000_s1098" type="#_x0000_t202" style="position:absolute;margin-left:512.65pt;margin-top:764.95pt;width:12pt;height:15.3pt;z-index:-251658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BVuf3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644260F" w14:textId="77777777" w:rsidR="00625A80" w:rsidRDefault="00625A80"/>
            </w:txbxContent>
          </v:textbox>
          <w10:wrap anchorx="page" anchory="page"/>
        </v:shape>
      </w:pict>
    </w:r>
    <w:r>
      <w:rPr>
        <w:noProof/>
      </w:rPr>
      <w:pict w14:anchorId="35D22FCB">
        <v:shape id="Zone de texte 5747" o:spid="_x0000_s1097" type="#_x0000_t202" style="position:absolute;margin-left:71.3pt;margin-top:706.9pt;width:7.9pt;height:49.5pt;z-index:-2516581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P/+I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F750ACE" w14:textId="77777777" w:rsidR="00A204AB" w:rsidRDefault="00A204AB">
                <w:pPr>
                  <w:spacing w:before="10"/>
                  <w:ind w:left="60"/>
                  <w:rPr>
                    <w:rFonts w:ascii="Times New Roman"/>
                    <w:sz w:val="24"/>
                  </w:rPr>
                </w:pPr>
              </w:p>
            </w:txbxContent>
          </v:textbox>
          <w10:wrap anchorx="page" anchory="page"/>
        </v:shape>
      </w:pict>
    </w:r>
    <w:r>
      <w:rPr>
        <w:noProof/>
      </w:rPr>
      <w:pict w14:anchorId="69F02C0E">
        <v:shape id="Zone de texte 5746" o:spid="_x0000_s1096" type="#_x0000_t202" style="position:absolute;margin-left:512.65pt;margin-top:764.95pt;width:12pt;height:15.3pt;z-index:-2516581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OLKtH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82C5654" w14:textId="77777777" w:rsidR="00A204AB" w:rsidRDefault="00A204AB"/>
            </w:txbxContent>
          </v:textbox>
          <w10:wrap anchorx="page" anchory="page"/>
        </v:shape>
      </w:pict>
    </w:r>
    <w:r>
      <w:rPr>
        <w:noProof/>
      </w:rPr>
      <w:pict w14:anchorId="533D3553">
        <v:shape id="Zone de texte 5745" o:spid="_x0000_s1095" type="#_x0000_t202" style="position:absolute;margin-left:71.3pt;margin-top:706.9pt;width:7.9pt;height:49.5pt;z-index:-2516581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Nv+wEAAOMDAAAOAAAAZHJzL2Uyb0RvYy54bWysU8Fu2zAMvQ/YPwi6L3ZTLAu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PP8wzKKi3K2UB1YEAIXZG78&#10;U9hoAX9LMfDWlZJ+7RQaKbovjjsXV/Rk4MnYngzlND8tZZBiMm/CtMo7j7ZpGXman4Nrblxtk6gn&#10;FkfGvElJ63Hr46r+fU9ZT39z/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NJs2/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7F8B806" w14:textId="77777777" w:rsidR="00A204AB" w:rsidRDefault="00A204AB">
                <w:pPr>
                  <w:spacing w:before="4"/>
                  <w:ind w:left="20"/>
                  <w:rPr>
                    <w:i/>
                    <w:sz w:val="26"/>
                  </w:rPr>
                </w:pPr>
              </w:p>
            </w:txbxContent>
          </v:textbox>
          <w10:wrap anchorx="page" anchory="page"/>
        </v:shape>
      </w:pict>
    </w:r>
    <w:r>
      <w:rPr>
        <w:noProof/>
      </w:rPr>
      <w:pict w14:anchorId="3FC358FF">
        <v:shape id="Zone de texte 5744" o:spid="_x0000_s1094" type="#_x0000_t202" style="position:absolute;margin-left:71.3pt;margin-top:706.9pt;width:7.9pt;height:49.5pt;z-index:-2516581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" filled="f" stroked="f">
          <o:lock v:ext="edit" aspectratio="t" verticies="t" text="t" shapetype="t"/>
          <v:textbox inset="0,0,0,0">
            <w:txbxContent>
              <w:p w14:paraId="3BB87A0C" w14:textId="77777777" w:rsidR="00A204AB" w:rsidRDefault="00A204AB">
                <w:pPr>
                  <w:spacing w:before="10"/>
                  <w:ind w:left="60"/>
                  <w:rPr>
                    <w:rFonts w:ascii="Times New Roman"/>
                    <w:sz w:val="24"/>
                  </w:rPr>
                </w:pPr>
              </w:p>
            </w:txbxContent>
          </v:textbox>
          <w10:wrap anchorx="page" anchory="page"/>
        </v:shape>
      </w:pict>
    </w:r>
    <w:r>
      <w:rPr>
        <w:noProof/>
      </w:rPr>
      <w:pict w14:anchorId="6100C340">
        <v:shape id="Zone de texte 5743" o:spid="_x0000_s1093" type="#_x0000_t202" style="position:absolute;margin-left:71.3pt;margin-top:706.9pt;width:7.9pt;height:49.5pt;z-index:-2516581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F2EFD38" w14:textId="77777777" w:rsidR="00A204AB" w:rsidRDefault="00A204AB">
                <w:pPr>
                  <w:spacing w:before="10"/>
                  <w:ind w:left="60"/>
                  <w:rPr>
                    <w:rFonts w:ascii="Times New Roman"/>
                    <w:sz w:val="24"/>
                  </w:rPr>
                </w:pPr>
              </w:p>
            </w:txbxContent>
          </v:textbox>
          <w10:wrap anchorx="page" anchory="page"/>
        </v:shape>
      </w:pict>
    </w:r>
    <w:r>
      <w:rPr>
        <w:noProof/>
      </w:rPr>
      <w:pict w14:anchorId="5F3BFA22">
        <v:shape id="Zone de texte 5742" o:spid="_x0000_s1092" type="#_x0000_t202" style="position:absolute;margin-left:512.65pt;margin-top:764.95pt;width:12pt;height:15.3pt;z-index:-2516581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8B52589" w14:textId="77777777" w:rsidR="00A204AB" w:rsidRDefault="00A204AB">
                <w:pPr>
                  <w:spacing w:before="10"/>
                  <w:ind w:left="60"/>
                  <w:rPr>
                    <w:rFonts w:ascii="Times New Roman"/>
                    <w:sz w:val="24"/>
                  </w:rPr>
                </w:pPr>
              </w:p>
            </w:txbxContent>
          </v:textbox>
          <w10:wrap anchorx="page" anchory="page"/>
        </v:shape>
      </w:pict>
    </w:r>
    <w:r>
      <w:rPr>
        <w:noProof/>
      </w:rPr>
      <w:pict w14:anchorId="638C0BA5">
        <v:shape id="Zone de texte 5741" o:spid="_x0000_s1091" type="#_x0000_t202" style="position:absolute;margin-left:71.3pt;margin-top:706.9pt;width:7.9pt;height:49.5pt;z-index:-2516581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PCDmJ3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86DCA98" w14:textId="77777777" w:rsidR="00A204AB" w:rsidRDefault="00A204AB">
                <w:pPr>
                  <w:spacing w:before="10"/>
                  <w:ind w:left="60"/>
                  <w:rPr>
                    <w:rFonts w:ascii="Times New Roman"/>
                    <w:sz w:val="24"/>
                  </w:rPr>
                </w:pPr>
              </w:p>
            </w:txbxContent>
          </v:textbox>
          <w10:wrap anchorx="page" anchory="page"/>
        </v:shape>
      </w:pict>
    </w:r>
    <w:r>
      <w:rPr>
        <w:noProof/>
      </w:rPr>
      <w:pict w14:anchorId="15FCFA5F">
        <v:shape id="Zone de texte 5740" o:spid="_x0000_s1090" type="#_x0000_t202" style="position:absolute;margin-left:71.3pt;margin-top:706.9pt;width:7.9pt;height:49.5pt;z-index:-25165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ENxMs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701EA2E" w14:textId="77777777" w:rsidR="00625A80" w:rsidRDefault="00625A80">
                <w:pPr>
                  <w:spacing w:before="10"/>
                  <w:ind w:left="60"/>
                  <w:rPr>
                    <w:rFonts w:ascii="Times New Roman"/>
                    <w:sz w:val="24"/>
                  </w:rPr>
                </w:pPr>
              </w:p>
            </w:txbxContent>
          </v:textbox>
          <w10:wrap anchorx="page" anchory="page"/>
        </v:shape>
      </w:pict>
    </w:r>
    <w:r>
      <w:rPr>
        <w:noProof/>
      </w:rPr>
      <w:pict w14:anchorId="246762A3">
        <v:shape id="Zone de texte 5739" o:spid="_x0000_s1089" type="#_x0000_t202" style="position:absolute;margin-left:512.65pt;margin-top:764.95pt;width:12pt;height:15.3pt;z-index:-2516581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Fgsb7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F81D30F" w14:textId="77777777" w:rsidR="00A204AB" w:rsidRDefault="00A204AB">
                <w:pPr>
                  <w:spacing w:before="4"/>
                  <w:ind w:left="20"/>
                  <w:rPr>
                    <w:i/>
                    <w:sz w:val="26"/>
                  </w:rPr>
                </w:pPr>
              </w:p>
            </w:txbxContent>
          </v:textbox>
          <w10:wrap anchorx="page" anchory="page"/>
        </v:shape>
      </w:pict>
    </w:r>
    <w:r>
      <w:rPr>
        <w:noProof/>
      </w:rPr>
      <w:pict w14:anchorId="4D941488">
        <v:shape id="Zone de texte 5738" o:spid="_x0000_s1088" type="#_x0000_t202" style="position:absolute;margin-left:71.3pt;margin-top:706.9pt;width:7.9pt;height:49.5pt;z-index:-2516581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KhYve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28AB2F4" w14:textId="77777777" w:rsidR="00A204AB" w:rsidRDefault="00A204AB">
                <w:pPr>
                  <w:spacing w:line="316" w:lineRule="exact"/>
                  <w:ind w:left="20"/>
                  <w:rPr>
                    <w:i/>
                    <w:sz w:val="26"/>
                  </w:rPr>
                </w:pPr>
              </w:p>
            </w:txbxContent>
          </v:textbox>
          <w10:wrap anchorx="page" anchory="page"/>
        </v:shape>
      </w:pict>
    </w:r>
    <w:r>
      <w:rPr>
        <w:noProof/>
      </w:rPr>
      <w:pict w14:anchorId="04678FF4">
        <v:shape id="Zone de texte 5737" o:spid="_x0000_s1087" type="#_x0000_t202" style="position:absolute;margin-left:512.65pt;margin-top:764.95pt;width:12pt;height:15.3pt;z-index:-2516581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D7JOh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DFFFF93" w14:textId="77777777" w:rsidR="00A204AB" w:rsidRDefault="00A204AB">
                <w:pPr>
                  <w:spacing w:before="10"/>
                  <w:ind w:left="60"/>
                  <w:rPr>
                    <w:rFonts w:ascii="Times New Roman"/>
                    <w:sz w:val="24"/>
                  </w:rPr>
                </w:pPr>
              </w:p>
            </w:txbxContent>
          </v:textbox>
          <w10:wrap anchorx="page" anchory="page"/>
        </v:shape>
      </w:pict>
    </w:r>
    <w:r>
      <w:rPr>
        <w:noProof/>
      </w:rPr>
      <w:pict w14:anchorId="7BC57440">
        <v:shape id="Zone de texte 5736" o:spid="_x0000_s1086" type="#_x0000_t202" style="position:absolute;margin-left:512.65pt;margin-top:764.95pt;width:12pt;height:15.3pt;z-index:-2516581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07kEj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0FC8871" w14:textId="77777777" w:rsidR="00A204AB" w:rsidRDefault="00A204AB">
                <w:pPr>
                  <w:spacing w:before="10"/>
                  <w:ind w:left="60"/>
                  <w:rPr>
                    <w:rFonts w:ascii="Times New Roman"/>
                    <w:sz w:val="24"/>
                  </w:rPr>
                </w:pPr>
              </w:p>
            </w:txbxContent>
          </v:textbox>
          <w10:wrap anchorx="page" anchory="page"/>
        </v:shape>
      </w:pict>
    </w:r>
    <w:r>
      <w:rPr>
        <w:noProof/>
      </w:rPr>
      <w:pict w14:anchorId="175643C1">
        <v:shape id="Zone de texte 5735" o:spid="_x0000_s1085" type="#_x0000_t202" style="position:absolute;margin-left:512.65pt;margin-top:764.95pt;width:12pt;height:15.3pt;z-index:-2516581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5/cf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30B08F5" w14:textId="77777777" w:rsidR="00A204AB" w:rsidRDefault="00A204AB">
                <w:pPr>
                  <w:spacing w:before="4"/>
                  <w:ind w:left="20"/>
                  <w:rPr>
                    <w:i/>
                    <w:sz w:val="26"/>
                  </w:rPr>
                </w:pPr>
              </w:p>
            </w:txbxContent>
          </v:textbox>
          <w10:wrap anchorx="page" anchory="page"/>
        </v:shape>
      </w:pict>
    </w:r>
    <w:r>
      <w:rPr>
        <w:noProof/>
      </w:rPr>
      <w:pict w14:anchorId="7141774C">
        <v:shape id="Zone de texte 5734" o:spid="_x0000_s1084" type="#_x0000_t202" style="position:absolute;margin-left:71.3pt;margin-top:706.9pt;width:7.9pt;height:49.5pt;z-index:-2516581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4Lo6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963516F" w14:textId="77777777" w:rsidR="00A204AB" w:rsidRDefault="00A204AB">
                <w:pPr>
                  <w:spacing w:before="4"/>
                  <w:ind w:left="20"/>
                  <w:rPr>
                    <w:i/>
                    <w:sz w:val="26"/>
                  </w:rPr>
                </w:pPr>
              </w:p>
            </w:txbxContent>
          </v:textbox>
          <w10:wrap anchorx="page" anchory="page"/>
        </v:shape>
      </w:pict>
    </w:r>
    <w:r>
      <w:rPr>
        <w:noProof/>
      </w:rPr>
      <w:pict w14:anchorId="5B5EF396">
        <v:shape id="Zone de texte 5733" o:spid="_x0000_s1083" type="#_x0000_t202" style="position:absolute;margin-left:71.3pt;margin-top:706.9pt;width:7.9pt;height:49.5pt;z-index:-2516581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6237CC2A" w14:textId="77777777" w:rsidR="00A204AB" w:rsidRDefault="00A204AB">
                <w:pPr>
                  <w:spacing w:before="4"/>
                  <w:ind w:left="20"/>
                  <w:rPr>
                    <w:i/>
                    <w:sz w:val="26"/>
                  </w:rPr>
                </w:pPr>
              </w:p>
            </w:txbxContent>
          </v:textbox>
          <w10:wrap anchorx="page" anchory="page"/>
        </v:shape>
      </w:pict>
    </w:r>
    <w:r>
      <w:rPr>
        <w:noProof/>
      </w:rPr>
      <w:pict w14:anchorId="7A6A804C">
        <v:shape id="Zone de texte 5732" o:spid="_x0000_s1082" type="#_x0000_t202" style="position:absolute;margin-left:512.65pt;margin-top:764.95pt;width:12pt;height:15.3pt;z-index:-2516581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1A053FB" w14:textId="77777777" w:rsidR="00A204AB" w:rsidRDefault="00A204AB">
                <w:pPr>
                  <w:spacing w:before="4"/>
                  <w:ind w:left="20"/>
                  <w:rPr>
                    <w:i/>
                    <w:sz w:val="26"/>
                  </w:rPr>
                </w:pPr>
              </w:p>
            </w:txbxContent>
          </v:textbox>
          <w10:wrap anchorx="page" anchory="page"/>
        </v:shape>
      </w:pict>
    </w:r>
    <w:r>
      <w:rPr>
        <w:noProof/>
      </w:rPr>
      <w:pict w14:anchorId="3C743FD0">
        <v:shape id="Zone de texte 5731" o:spid="_x0000_s1081" type="#_x0000_t202" style="position:absolute;margin-left:71.3pt;margin-top:706.9pt;width:7.9pt;height:49.5pt;z-index:-251658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TLpc/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EC28D2A" w14:textId="77777777" w:rsidR="00A204AB" w:rsidRDefault="00A204AB"/>
            </w:txbxContent>
          </v:textbox>
          <w10:wrap anchorx="page" anchory="page"/>
        </v:shape>
      </w:pict>
    </w:r>
    <w:r>
      <w:rPr>
        <w:noProof/>
      </w:rPr>
      <w:pict w14:anchorId="49FD4368">
        <v:shape id="Zone de texte 5730" o:spid="_x0000_s1080" type="#_x0000_t202" style="position:absolute;margin-left:512.65pt;margin-top:764.95pt;width:12pt;height:15.3pt;z-index:-251658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MS/d5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8AE5AF4" w14:textId="77777777" w:rsidR="00A204AB" w:rsidRDefault="00A204AB">
                <w:pPr>
                  <w:spacing w:before="4"/>
                  <w:ind w:left="20"/>
                  <w:rPr>
                    <w:i/>
                    <w:sz w:val="26"/>
                  </w:rPr>
                </w:pPr>
              </w:p>
            </w:txbxContent>
          </v:textbox>
          <w10:wrap anchorx="page" anchory="page"/>
        </v:shape>
      </w:pict>
    </w:r>
    <w:r>
      <w:rPr>
        <w:noProof/>
      </w:rPr>
      <w:pict w14:anchorId="42945AA1">
        <v:shape id="Zone de texte 5729" o:spid="_x0000_s1079" type="#_x0000_t202" style="position:absolute;margin-left:512.65pt;margin-top:764.95pt;width:12pt;height:15.3pt;z-index:-2516581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JxkUuT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3E3FC2F" w14:textId="77777777" w:rsidR="00A204AB" w:rsidRDefault="00A204AB">
                <w:pPr>
                  <w:spacing w:before="4"/>
                  <w:ind w:left="20"/>
                  <w:rPr>
                    <w:i/>
                    <w:sz w:val="26"/>
                  </w:rPr>
                </w:pPr>
              </w:p>
            </w:txbxContent>
          </v:textbox>
          <w10:wrap anchorx="page" anchory="page"/>
        </v:shape>
      </w:pict>
    </w:r>
    <w:r>
      <w:rPr>
        <w:noProof/>
      </w:rPr>
      <w:pict w14:anchorId="13CB5670">
        <v:shape id="Zone de texte 5728" o:spid="_x0000_s1078" type="#_x0000_t202" style="position:absolute;margin-left:512.65pt;margin-top:764.95pt;width:12pt;height:15.3pt;z-index:-2516581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C+W+LH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C4E8419" w14:textId="77777777" w:rsidR="00A204AB" w:rsidRDefault="00A204AB">
                <w:pPr>
                  <w:spacing w:before="10"/>
                  <w:ind w:left="60"/>
                  <w:rPr>
                    <w:rFonts w:ascii="Times New Roman"/>
                    <w:sz w:val="24"/>
                  </w:rPr>
                </w:pPr>
              </w:p>
            </w:txbxContent>
          </v:textbox>
          <w10:wrap anchorx="page" anchory="page"/>
        </v:shape>
      </w:pict>
    </w:r>
    <w:r>
      <w:rPr>
        <w:noProof/>
      </w:rPr>
      <w:pict w14:anchorId="74E3FE01">
        <v:shape id="Zone de texte 5727" o:spid="_x0000_s1077" type="#_x0000_t202" style="position:absolute;margin-left:512.65pt;margin-top:764.95pt;width:12pt;height:15.3pt;z-index:-2516581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qBB0/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B2E71A6" w14:textId="77777777" w:rsidR="00A204AB" w:rsidRDefault="00A204AB">
                <w:pPr>
                  <w:spacing w:before="4"/>
                  <w:ind w:left="20"/>
                  <w:rPr>
                    <w:i/>
                    <w:sz w:val="26"/>
                  </w:rPr>
                </w:pPr>
              </w:p>
            </w:txbxContent>
          </v:textbox>
          <w10:wrap anchorx="page" anchory="page"/>
        </v:shape>
      </w:pict>
    </w:r>
    <w:r>
      <w:rPr>
        <w:noProof/>
      </w:rPr>
      <w:pict w14:anchorId="73B75179">
        <v:shape id="Zone de texte 5726" o:spid="_x0000_s1076" type="#_x0000_t202" style="position:absolute;margin-left:512.65pt;margin-top:764.95pt;width:12pt;height:15.3pt;z-index:-2516581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lzrRr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FCABA7A" w14:textId="77777777" w:rsidR="00A204AB" w:rsidRDefault="00A204AB">
                <w:pPr>
                  <w:spacing w:before="4"/>
                  <w:ind w:left="20"/>
                  <w:rPr>
                    <w:i/>
                    <w:sz w:val="26"/>
                  </w:rPr>
                </w:pPr>
              </w:p>
            </w:txbxContent>
          </v:textbox>
          <w10:wrap anchorx="page" anchory="page"/>
        </v:shape>
      </w:pict>
    </w:r>
    <w:r>
      <w:rPr>
        <w:noProof/>
      </w:rPr>
      <w:pict w14:anchorId="3597ECEC">
        <v:shape id="Zone de texte 5725" o:spid="_x0000_s1075" type="#_x0000_t202" style="position:absolute;margin-left:512.65pt;margin-top:764.95pt;width:12pt;height:15.3pt;z-index:-25165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Eo3TKn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F60DDF9" w14:textId="77777777" w:rsidR="00A204AB" w:rsidRDefault="00A204AB"/>
            </w:txbxContent>
          </v:textbox>
          <w10:wrap anchorx="page" anchory="page"/>
        </v:shape>
      </w:pict>
    </w:r>
    <w:r>
      <w:rPr>
        <w:noProof/>
      </w:rPr>
      <w:pict w14:anchorId="7DB8CB7A">
        <v:shape id="_x0000_s1074" type="#_x0000_t202" alt="" style="position:absolute;margin-left:71.3pt;margin-top:706.9pt;width:7.9pt;height:49.5pt;z-index:-251658177;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074" inset="0,0,0,0">
            <w:txbxContent>
              <w:p w14:paraId="6230527A" w14:textId="77777777" w:rsidR="00A204AB" w:rsidRDefault="00A204AB">
                <w:pPr>
                  <w:spacing w:before="4"/>
                  <w:ind w:left="20"/>
                  <w:rPr>
                    <w:i/>
                    <w:sz w:val="26"/>
                  </w:rPr>
                </w:pPr>
              </w:p>
            </w:txbxContent>
          </v:textbox>
          <w10:wrap anchorx="page" anchory="page"/>
        </v:shape>
      </w:pict>
    </w:r>
    <w:r>
      <w:rPr>
        <w:noProof/>
      </w:rPr>
      <w:pict w14:anchorId="49E96052">
        <v:shape id="Zone de texte 5723" o:spid="_x0000_s1073" type="#_x0000_t202" style="position:absolute;margin-left:512.65pt;margin-top:764.95pt;width:12pt;height:15.3pt;z-index:-2516581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2D8F4EC" w14:textId="77777777" w:rsidR="00A204AB" w:rsidRDefault="00A204AB">
                <w:pPr>
                  <w:spacing w:before="4"/>
                  <w:ind w:left="20"/>
                  <w:rPr>
                    <w:i/>
                    <w:sz w:val="26"/>
                  </w:rPr>
                </w:pPr>
              </w:p>
            </w:txbxContent>
          </v:textbox>
          <w10:wrap anchorx="page" anchory="page"/>
        </v:shape>
      </w:pict>
    </w:r>
    <w:r>
      <w:rPr>
        <w:noProof/>
      </w:rPr>
      <w:pict w14:anchorId="6329EF85">
        <v:shape id="Zone de texte 5722" o:spid="_x0000_s1072" type="#_x0000_t202" style="position:absolute;margin-left:512.65pt;margin-top:764.95pt;width:12pt;height:15.3pt;z-index:-2516581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" filled="f" stroked="f">
          <o:lock v:ext="edit" aspectratio="t" verticies="t" text="t" shapetype="t"/>
          <v:textbox inset="0,0,0,0">
            <w:txbxContent>
              <w:p w14:paraId="08390370" w14:textId="77777777" w:rsidR="00A204AB" w:rsidRDefault="00A204AB">
                <w:pPr>
                  <w:spacing w:before="4"/>
                  <w:ind w:left="20"/>
                  <w:rPr>
                    <w:i/>
                    <w:sz w:val="26"/>
                  </w:rPr>
                </w:pPr>
              </w:p>
            </w:txbxContent>
          </v:textbox>
          <w10:wrap anchorx="page" anchory="page"/>
        </v:shape>
      </w:pict>
    </w:r>
    <w:r>
      <w:rPr>
        <w:noProof/>
      </w:rPr>
      <w:pict w14:anchorId="5FF415F2">
        <v:shape id="Zone de texte 5721" o:spid="_x0000_s1071" type="#_x0000_t202" style="position:absolute;margin-left:512.65pt;margin-top:764.95pt;width:12pt;height:15.3pt;z-index:-2516581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E45A35A" w14:textId="77777777" w:rsidR="00625A80" w:rsidRDefault="00625A80"/>
            </w:txbxContent>
          </v:textbox>
          <w10:wrap anchorx="page" anchory="page"/>
        </v:shape>
      </w:pict>
    </w:r>
    <w:r>
      <w:rPr>
        <w:noProof/>
      </w:rPr>
      <w:pict w14:anchorId="22919C66">
        <v:shape id="Zone de texte 278" o:spid="_x0000_s1070" type="#_x0000_t202" alt="" style="position:absolute;margin-left:512.65pt;margin-top:764.95pt;width:12pt;height:15.3pt;z-index:-251658199;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Zone de texte 278" inset="0,0,0,0">
            <w:txbxContent>
              <w:p w14:paraId="209867FF" w14:textId="77777777" w:rsidR="00625A80" w:rsidRDefault="00625A80"/>
            </w:txbxContent>
          </v:textbox>
          <w10:wrap anchorx="page" anchory="page"/>
        </v:shape>
      </w:pict>
    </w:r>
    <w:r>
      <w:rPr>
        <w:noProof/>
      </w:rPr>
      <w:pict w14:anchorId="1DB71293">
        <v:shape id="Zone de texte 5719" o:spid="_x0000_s1069" type="#_x0000_t202" style="position:absolute;margin-left:71.3pt;margin-top:706.9pt;width:7.9pt;height:49.5pt;z-index:-2516581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TXb+wEAAOMDAAAOAAAAZHJzL2Uyb0RvYy54bWysU8Fu2zAMvQ/YPwi6L3bSLSi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SFNN1PF6bFHCp8N9CIa&#10;pUTWlMDV/p5CJKOKU0qs5eDOdl1akM49c3Bi9CTyke/EPIzbUdiqlIt5/j6Ki3K2UB1YEAIXZG78&#10;U9hoAX9LMfDWlZJ+7RQaKbovjjsXV/Rk4MnYngzlND8tZZBiMm/CtMo7j7ZpGXman4Nrblxtk6gn&#10;FkfGvElJ63Hr46r+fU9ZT39z/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ndNdv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1DA733D" w14:textId="77777777" w:rsidR="00A204AB" w:rsidRDefault="00A204AB"/>
            </w:txbxContent>
          </v:textbox>
          <w10:wrap anchorx="page" anchory="page"/>
        </v:shape>
      </w:pict>
    </w:r>
    <w:r>
      <w:rPr>
        <w:noProof/>
      </w:rPr>
      <w:pict w14:anchorId="11CE4E65">
        <v:shape id="Zone de texte 5718" o:spid="_x0000_s1068" type="#_x0000_t202" style="position:absolute;margin-left:512.65pt;margin-top:764.95pt;width:12pt;height:15.3pt;z-index:-2516581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04839739" w14:textId="77777777" w:rsidR="00A204AB" w:rsidRDefault="00A204AB"/>
            </w:txbxContent>
          </v:textbox>
          <w10:wrap anchorx="page" anchory="page"/>
        </v:shape>
      </w:pict>
    </w:r>
    <w:r>
      <w:rPr>
        <w:noProof/>
      </w:rPr>
      <w:pict w14:anchorId="6380ECFC">
        <v:shape id="Zone de texte 5717" o:spid="_x0000_s1067" type="#_x0000_t202" style="position:absolute;margin-left:71.3pt;margin-top:706.9pt;width:7.9pt;height:49.5pt;z-index:-2516581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84YH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474D11B1" w14:textId="77777777" w:rsidR="00625A80" w:rsidRDefault="00625A80"/>
            </w:txbxContent>
          </v:textbox>
          <w10:wrap anchorx="page" anchory="page"/>
        </v:shape>
      </w:pict>
    </w:r>
    <w:r>
      <w:rPr>
        <w:noProof/>
      </w:rPr>
      <w:pict w14:anchorId="223341AC">
        <v:shape id="Zone de texte 5716" o:spid="_x0000_s1066" type="#_x0000_t202" style="position:absolute;margin-left:71.3pt;margin-top:706.9pt;width:7.9pt;height:49.5pt;z-index:-2516582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ol+wEAAOMDAAAOAAAAZHJzL2Uyb0RvYy54bWysU8Fu2zAMvQ/YPwi6L3ZSLCu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T5NN1PF6bFHCp8N9CIa&#10;pUTWlMDV/p5CJKOKU0qs5eDOdl1akM49c3Bi9CTyke/EPIzbUdiqlIt5/iGKi3K2UB1YEAIXZG78&#10;U9hoAX9LMfDWlZJ+7RQaKbovjjsXV/Rk4MnYngzlND8tZZBiMm/CtMo7j7ZpGXman4Nrblxtk6gn&#10;FkfGvElJ63Hr46r+fU9ZT39z/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MzKyi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72AC7EAD" w14:textId="77777777" w:rsidR="00A204AB" w:rsidRDefault="00A204AB"/>
            </w:txbxContent>
          </v:textbox>
          <w10:wrap anchorx="page" anchory="page"/>
        </v:shape>
      </w:pict>
    </w:r>
    <w:r>
      <w:rPr>
        <w:noProof/>
      </w:rPr>
      <w:pict w14:anchorId="7BFDD847">
        <v:shape id="Zone de texte 5715" o:spid="_x0000_s1065" type="#_x0000_t202" style="position:absolute;margin-left:512.65pt;margin-top:764.95pt;width:12pt;height:15.3pt;z-index:-25165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5E84A8B5" w14:textId="77777777" w:rsidR="00A204AB" w:rsidRDefault="00A204AB">
                <w:pPr>
                  <w:spacing w:before="10"/>
                  <w:ind w:left="60"/>
                  <w:rPr>
                    <w:rFonts w:ascii="Times New Roman"/>
                    <w:sz w:val="24"/>
                  </w:rPr>
                </w:pPr>
              </w:p>
            </w:txbxContent>
          </v:textbox>
          <w10:wrap anchorx="page" anchory="page"/>
        </v:shape>
      </w:pict>
    </w:r>
    <w:r>
      <w:rPr>
        <w:noProof/>
      </w:rPr>
      <w:pict w14:anchorId="2E4CD545">
        <v:shape id="Zone de texte 5714" o:spid="_x0000_s1064" type="#_x0000_t202" style="position:absolute;margin-left:71.3pt;margin-top:706.9pt;width:7.9pt;height:49.5pt;z-index:-2516582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x8gc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2491D52" w14:textId="77777777" w:rsidR="00625A80" w:rsidRDefault="00625A80">
                <w:pPr>
                  <w:spacing w:before="10"/>
                  <w:ind w:left="60"/>
                  <w:rPr>
                    <w:rFonts w:ascii="Times New Roman"/>
                    <w:sz w:val="24"/>
                  </w:rPr>
                </w:pPr>
              </w:p>
            </w:txbxContent>
          </v:textbox>
          <w10:wrap anchorx="page" anchory="page"/>
        </v:shape>
      </w:pict>
    </w:r>
    <w:r>
      <w:rPr>
        <w:noProof/>
      </w:rPr>
      <w:pict w14:anchorId="3429B7BE">
        <v:shape id="_x0000_s1063" type="#_x0000_t202" alt="" style="position:absolute;margin-left:512.65pt;margin-top:764.95pt;width:12pt;height:15.3pt;z-index:-25165820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_x0000_s1063" inset="0,0,0,0">
            <w:txbxContent>
              <w:p w14:paraId="69F6860A" w14:textId="77777777" w:rsidR="00625A80" w:rsidRDefault="00625A80">
                <w:pPr>
                  <w:spacing w:before="10"/>
                  <w:ind w:left="60"/>
                  <w:rPr>
                    <w:rFonts w:ascii="Times New Roman"/>
                    <w:sz w:val="24"/>
                  </w:rPr>
                </w:pPr>
              </w:p>
            </w:txbxContent>
          </v:textbox>
          <w10:wrap anchorx="page" anchory="page"/>
        </v:shape>
      </w:pict>
    </w:r>
    <w:r>
      <w:rPr>
        <w:noProof/>
      </w:rPr>
      <w:pict w14:anchorId="22713858">
        <v:shape id="Zone de texte 5712" o:spid="_x0000_s1062" type="#_x0000_t202" style="position:absolute;margin-left:71.3pt;margin-top:706.9pt;width:7.9pt;height:49.5pt;z-index:-2516581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OreFH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18110C4" w14:textId="77777777" w:rsidR="00A204AB" w:rsidRDefault="00A204AB">
                <w:pPr>
                  <w:spacing w:before="10"/>
                  <w:ind w:left="60"/>
                  <w:rPr>
                    <w:rFonts w:ascii="Times New Roman"/>
                    <w:sz w:val="24"/>
                  </w:rPr>
                </w:pPr>
              </w:p>
            </w:txbxContent>
          </v:textbox>
          <w10:wrap anchorx="page" anchory="page"/>
        </v:shape>
      </w:pict>
    </w:r>
    <w:r>
      <w:rPr>
        <w:noProof/>
      </w:rPr>
      <w:pict w14:anchorId="31859628">
        <v:shape id="Zone de texte 5711" o:spid="_x0000_s1061" type="#_x0000_t202" style="position:absolute;margin-left:512.65pt;margin-top:764.95pt;width:12pt;height:15.3pt;z-index:-2516581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3F6CEE98" w14:textId="77777777" w:rsidR="00A204AB" w:rsidRDefault="00A204AB">
                <w:pPr>
                  <w:spacing w:before="4"/>
                  <w:ind w:left="20"/>
                  <w:rPr>
                    <w:i/>
                    <w:sz w:val="26"/>
                  </w:rPr>
                </w:pPr>
              </w:p>
            </w:txbxContent>
          </v:textbox>
          <w10:wrap anchorx="page" anchory="page"/>
        </v:shape>
      </w:pict>
    </w:r>
    <w:r>
      <w:rPr>
        <w:noProof/>
      </w:rPr>
      <w:pict w14:anchorId="79423F13">
        <v:shape id="Zone de texte 5710" o:spid="_x0000_s1060" type="#_x0000_t202" style="position:absolute;margin-left:71.3pt;margin-top:706.9pt;width:7.9pt;height:49.5pt;z-index:-25165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VOLfr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10A0A52" w14:textId="77777777" w:rsidR="00A204AB" w:rsidRDefault="00A204AB"/>
            </w:txbxContent>
          </v:textbox>
          <w10:wrap anchorx="page" anchory="page"/>
        </v:shape>
      </w:pict>
    </w:r>
    <w:r>
      <w:rPr>
        <w:noProof/>
      </w:rPr>
      <w:pict w14:anchorId="3E7D8153">
        <v:shape id="Zone de texte 5709" o:spid="_x0000_s1059" type="#_x0000_t202" style="position:absolute;margin-left:71.3pt;margin-top:706.9pt;width:7.9pt;height:49.5pt;z-index:-2516582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QiJ/AEAAOMDAAAOAAAAZHJzL2Uyb0RvYy54bWysU8Fu2zAMvQ/YPwi6L3bSLSi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" filled="f" stroked="f">
          <o:lock v:ext="edit" aspectratio="t" verticies="t" text="t" shapetype="t"/>
          <v:textbox inset="0,0,0,0">
            <w:txbxContent>
              <w:p w14:paraId="093AC21C" w14:textId="77777777" w:rsidR="00625A80" w:rsidRDefault="00625A80"/>
            </w:txbxContent>
          </v:textbox>
          <w10:wrap anchorx="page" anchory="page"/>
        </v:shape>
      </w:pict>
    </w:r>
    <w:r>
      <w:rPr>
        <w:noProof/>
      </w:rPr>
      <w:pict w14:anchorId="39853D62">
        <v:shape id="Zone de texte 5708" o:spid="_x0000_s1058" type="#_x0000_t202" style="position:absolute;margin-left:512.65pt;margin-top:764.95pt;width:12pt;height:15.3pt;z-index:-251658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2E35693D" w14:textId="77777777" w:rsidR="00A204AB" w:rsidRDefault="00A204AB">
                <w:pPr>
                  <w:spacing w:before="4"/>
                  <w:ind w:left="20"/>
                  <w:rPr>
                    <w:i/>
                    <w:sz w:val="26"/>
                  </w:rPr>
                </w:pPr>
              </w:p>
            </w:txbxContent>
          </v:textbox>
          <w10:wrap anchorx="page" anchory="page"/>
        </v:shape>
      </w:pict>
    </w:r>
    <w:r>
      <w:rPr>
        <w:noProof/>
      </w:rPr>
      <w:pict w14:anchorId="1D868889">
        <v:shape id="Zone de texte 5707" o:spid="_x0000_s1057" type="#_x0000_t202" style="position:absolute;margin-left:71.3pt;margin-top:706.9pt;width:7.9pt;height:49.5pt;z-index:-2516582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LtwXS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5213246C" w14:textId="77777777" w:rsidR="00A204AB" w:rsidRDefault="00A204AB"/>
            </w:txbxContent>
          </v:textbox>
          <w10:wrap anchorx="page" anchory="page"/>
        </v:shape>
      </w:pict>
    </w:r>
    <w:r>
      <w:rPr>
        <w:noProof/>
      </w:rPr>
      <w:pict w14:anchorId="22863C7D">
        <v:shape id="Zone de texte 270" o:spid="_x0000_s1056" type="#_x0000_t202" alt="" style="position:absolute;margin-left:512.65pt;margin-top:764.95pt;width:12pt;height:15.3pt;z-index:-25165820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Zone de texte 270" inset="0,0,0,0">
            <w:txbxContent>
              <w:p w14:paraId="43692637" w14:textId="77777777" w:rsidR="00A204AB" w:rsidRDefault="00A204AB"/>
            </w:txbxContent>
          </v:textbox>
          <w10:wrap anchorx="page" anchory="page"/>
        </v:shape>
      </w:pict>
    </w:r>
    <w:r>
      <w:rPr>
        <w:noProof/>
      </w:rPr>
      <w:pict w14:anchorId="315029F2">
        <v:shape id="Zone de texte 5705" o:spid="_x0000_s1055" type="#_x0000_t202" style="position:absolute;margin-left:71.3pt;margin-top:706.9pt;width:7.9pt;height:49.5pt;z-index:-2516581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vGFsT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3EBE3CC" w14:textId="77777777" w:rsidR="00A204AB" w:rsidRDefault="00A204AB"/>
            </w:txbxContent>
          </v:textbox>
          <w10:wrap anchorx="page" anchory="page"/>
        </v:shape>
      </w:pict>
    </w:r>
    <w:r>
      <w:rPr>
        <w:noProof/>
      </w:rPr>
      <w:pict w14:anchorId="0F87990E">
        <v:shape id="Zone de texte 5704" o:spid="_x0000_s1054" type="#_x0000_t202" style="position:absolute;margin-left:512.65pt;margin-top:764.95pt;width:12pt;height:15.3pt;z-index:-2516581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7B8EDE73" w14:textId="77777777" w:rsidR="00A204AB" w:rsidRDefault="00A204AB">
                <w:pPr>
                  <w:spacing w:before="10"/>
                  <w:ind w:left="60"/>
                  <w:rPr>
                    <w:rFonts w:ascii="Times New Roman"/>
                    <w:sz w:val="24"/>
                  </w:rPr>
                </w:pPr>
              </w:p>
            </w:txbxContent>
          </v:textbox>
          <w10:wrap anchorx="page" anchory="page"/>
        </v:shape>
      </w:pict>
    </w:r>
    <w:r>
      <w:rPr>
        <w:noProof/>
      </w:rPr>
      <w:pict w14:anchorId="0E4C91DE">
        <v:shape id="Zone de texte 5703" o:spid="_x0000_s1053" type="#_x0000_t202" style="position:absolute;margin-left:71.3pt;margin-top:706.9pt;width:7.9pt;height:49.5pt;z-index:-2516581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ByAlfL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2F8DDB6" w14:textId="77777777" w:rsidR="00A204AB" w:rsidRDefault="00A204AB">
                <w:pPr>
                  <w:spacing w:before="10"/>
                  <w:ind w:left="60"/>
                  <w:rPr>
                    <w:rFonts w:ascii="Times New Roman"/>
                    <w:sz w:val="24"/>
                  </w:rPr>
                </w:pPr>
              </w:p>
            </w:txbxContent>
          </v:textbox>
          <w10:wrap anchorx="page" anchory="page"/>
        </v:shape>
      </w:pict>
    </w:r>
    <w:r>
      <w:rPr>
        <w:noProof/>
      </w:rPr>
      <w:pict w14:anchorId="31A0F79F">
        <v:shape id="Zone de texte 5702" o:spid="_x0000_s1052" type="#_x0000_t202" style="position:absolute;margin-left:512.65pt;margin-top:764.95pt;width:12pt;height:15.3pt;z-index:-2516581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05E5361" w14:textId="77777777" w:rsidR="00A204AB" w:rsidRDefault="00A204AB"/>
            </w:txbxContent>
          </v:textbox>
          <w10:wrap anchorx="page" anchory="page"/>
        </v:shape>
      </w:pict>
    </w:r>
    <w:r>
      <w:rPr>
        <w:noProof/>
      </w:rPr>
      <w:pict w14:anchorId="09B3A025">
        <v:shape id="Zone de texte 5701" o:spid="_x0000_s1051" type="#_x0000_t202" style="position:absolute;margin-left:71.3pt;margin-top:706.9pt;width:7.9pt;height:49.5pt;z-index:-2516582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plwFn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DB175ED" w14:textId="77777777" w:rsidR="00A204AB" w:rsidRDefault="00A204AB">
                <w:pPr>
                  <w:spacing w:before="4"/>
                  <w:ind w:left="20"/>
                  <w:rPr>
                    <w:i/>
                    <w:sz w:val="26"/>
                  </w:rPr>
                </w:pPr>
              </w:p>
            </w:txbxContent>
          </v:textbox>
          <w10:wrap anchorx="page" anchory="page"/>
        </v:shape>
      </w:pict>
    </w:r>
    <w:r>
      <w:rPr>
        <w:noProof/>
      </w:rPr>
      <w:pict w14:anchorId="20429A48">
        <v:shape id="Zone de texte 5700" o:spid="_x0000_s1050" type="#_x0000_t202" style="position:absolute;margin-left:512.65pt;margin-top:764.95pt;width:12pt;height:15.3pt;z-index:-2516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IoREgH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6C05B5B9" w14:textId="77777777" w:rsidR="00A204AB" w:rsidRDefault="00A204AB">
                <w:pPr>
                  <w:spacing w:before="10"/>
                  <w:ind w:left="60"/>
                  <w:rPr>
                    <w:rFonts w:ascii="Times New Roman"/>
                    <w:sz w:val="24"/>
                  </w:rPr>
                </w:pPr>
              </w:p>
            </w:txbxContent>
          </v:textbox>
          <w10:wrap anchorx="page" anchory="page"/>
        </v:shape>
      </w:pict>
    </w:r>
    <w:r>
      <w:rPr>
        <w:noProof/>
      </w:rPr>
      <w:pict w14:anchorId="47C2792E">
        <v:shape id="Zone de texte 5699" o:spid="_x0000_s1049" type="#_x0000_t202" style="position:absolute;margin-left:71.3pt;margin-top:706.9pt;width:7.9pt;height:49.5pt;z-index:-2516582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" filled="f" stroked="f">
          <o:lock v:ext="edit" aspectratio="t" verticies="t" text="t" shapetype="t"/>
          <v:textbox inset="0,0,0,0">
            <w:txbxContent>
              <w:p w14:paraId="321975FD" w14:textId="77777777" w:rsidR="00A204AB" w:rsidRDefault="00A204AB">
                <w:pPr>
                  <w:spacing w:before="4"/>
                  <w:ind w:left="20"/>
                  <w:rPr>
                    <w:i/>
                    <w:sz w:val="26"/>
                  </w:rPr>
                </w:pPr>
              </w:p>
            </w:txbxContent>
          </v:textbox>
          <w10:wrap anchorx="page" anchory="page"/>
        </v:shape>
      </w:pict>
    </w:r>
    <w:r>
      <w:rPr>
        <w:noProof/>
      </w:rPr>
      <w:pict w14:anchorId="22A42CD1">
        <v:shape id="Zone de texte 5698" o:spid="_x0000_s1048" type="#_x0000_t202" style="position:absolute;margin-left:512.65pt;margin-top:764.95pt;width:12pt;height:15.3pt;z-index:-251658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GE4nSf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5D04773" w14:textId="77777777" w:rsidR="00A204AB" w:rsidRDefault="00A204AB">
                <w:pPr>
                  <w:spacing w:before="10"/>
                  <w:ind w:left="60"/>
                  <w:rPr>
                    <w:rFonts w:ascii="Times New Roman"/>
                    <w:sz w:val="24"/>
                  </w:rPr>
                </w:pPr>
              </w:p>
            </w:txbxContent>
          </v:textbox>
          <w10:wrap anchorx="page" anchory="page"/>
        </v:shape>
      </w:pict>
    </w:r>
    <w:r>
      <w:rPr>
        <w:noProof/>
      </w:rPr>
      <w:pict w14:anchorId="2902963C">
        <v:shape id="Zone de texte 265" o:spid="_x0000_s1047" type="#_x0000_t202" alt="" style="position:absolute;margin-left:512.65pt;margin-top:764.95pt;width:12pt;height:15.3pt;z-index:-251658212;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Zone de texte 265" inset="0,0,0,0">
            <w:txbxContent>
              <w:p w14:paraId="7251C6C3" w14:textId="77777777" w:rsidR="00A204AB" w:rsidRDefault="00A204AB">
                <w:pPr>
                  <w:spacing w:before="10"/>
                  <w:ind w:left="60"/>
                  <w:rPr>
                    <w:rFonts w:ascii="Times New Roman"/>
                    <w:sz w:val="24"/>
                  </w:rPr>
                </w:pPr>
              </w:p>
            </w:txbxContent>
          </v:textbox>
          <w10:wrap anchorx="page" anchory="page"/>
        </v:shape>
      </w:pict>
    </w:r>
    <w:r>
      <w:rPr>
        <w:noProof/>
      </w:rPr>
      <w:pict w14:anchorId="48211871">
        <v:shape id="Zone de texte 5696" o:spid="_x0000_s1046" type="#_x0000_t202" style="position:absolute;margin-left:512.65pt;margin-top:764.95pt;width:12pt;height:15.3pt;z-index:-2516581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fdyIz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46432BB0" w14:textId="77777777" w:rsidR="00A204AB" w:rsidRDefault="00A204AB">
                <w:pPr>
                  <w:spacing w:before="10"/>
                  <w:ind w:left="60"/>
                  <w:rPr>
                    <w:rFonts w:ascii="Times New Roman"/>
                    <w:sz w:val="24"/>
                  </w:rPr>
                </w:pPr>
              </w:p>
            </w:txbxContent>
          </v:textbox>
          <w10:wrap anchorx="page" anchory="page"/>
        </v:shape>
      </w:pict>
    </w:r>
    <w:r>
      <w:rPr>
        <w:noProof/>
      </w:rPr>
      <w:pict w14:anchorId="78A62ED5">
        <v:shape id="Zone de texte 5695" o:spid="_x0000_s1045" type="#_x0000_t202" style="position:absolute;margin-left:512.65pt;margin-top:764.95pt;width:12pt;height:15.3pt;z-index:-2516582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SZKT/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9EFDABA" w14:textId="77777777" w:rsidR="00A204AB" w:rsidRDefault="00A204AB">
                <w:pPr>
                  <w:spacing w:before="10"/>
                  <w:ind w:left="60"/>
                  <w:rPr>
                    <w:rFonts w:ascii="Times New Roman"/>
                    <w:sz w:val="24"/>
                  </w:rPr>
                </w:pPr>
              </w:p>
            </w:txbxContent>
          </v:textbox>
          <w10:wrap anchorx="page" anchory="page"/>
        </v:shape>
      </w:pict>
    </w:r>
    <w:r>
      <w:rPr>
        <w:noProof/>
      </w:rPr>
      <w:pict w14:anchorId="79E30BF8">
        <v:shape id="Zone de texte 263" o:spid="_x0000_s1044" type="#_x0000_t202" alt="" style="position:absolute;margin-left:71.3pt;margin-top:706.9pt;width:7.9pt;height:49.5pt;z-index:-25165821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Zone de texte 263" inset="0,0,0,0">
            <w:txbxContent>
              <w:p w14:paraId="21A6D89B" w14:textId="77777777" w:rsidR="00A204AB" w:rsidRDefault="00A204AB">
                <w:pPr>
                  <w:spacing w:before="10"/>
                  <w:ind w:left="60"/>
                  <w:rPr>
                    <w:rFonts w:ascii="Times New Roman"/>
                    <w:sz w:val="24"/>
                  </w:rPr>
                </w:pPr>
              </w:p>
            </w:txbxContent>
          </v:textbox>
          <w10:wrap anchorx="page" anchory="page"/>
        </v:shape>
      </w:pict>
    </w:r>
    <w:r>
      <w:rPr>
        <w:noProof/>
      </w:rPr>
      <w:pict w14:anchorId="1D9ED5D3">
        <v:shape id="Zone de texte 5693" o:spid="_x0000_s1043" type="#_x0000_t202" style="position:absolute;margin-left:512.65pt;margin-top:764.95pt;width:12pt;height:15.3pt;z-index:-251658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18D06D48" w14:textId="77777777" w:rsidR="00A204AB" w:rsidRDefault="00A204AB">
                <w:pPr>
                  <w:spacing w:before="10"/>
                  <w:ind w:left="60"/>
                  <w:rPr>
                    <w:rFonts w:ascii="Times New Roman"/>
                    <w:sz w:val="24"/>
                  </w:rPr>
                </w:pPr>
              </w:p>
            </w:txbxContent>
          </v:textbox>
          <w10:wrap anchorx="page" anchory="page"/>
        </v:shape>
      </w:pict>
    </w:r>
    <w:r>
      <w:rPr>
        <w:noProof/>
      </w:rPr>
      <w:pict w14:anchorId="29EA93F2">
        <v:shape id="Zone de texte 5692" o:spid="_x0000_s1042" type="#_x0000_t202" style="position:absolute;margin-left:71.3pt;margin-top:706.9pt;width:7.9pt;height:49.5pt;z-index:-2516581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Gs6Av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EFD14C3" w14:textId="77777777" w:rsidR="00A204AB" w:rsidRDefault="00A204AB">
                <w:pPr>
                  <w:spacing w:before="10"/>
                  <w:ind w:left="60"/>
                  <w:rPr>
                    <w:rFonts w:ascii="Times New Roman"/>
                    <w:sz w:val="24"/>
                  </w:rPr>
                </w:pPr>
              </w:p>
            </w:txbxContent>
          </v:textbox>
          <w10:wrap anchorx="page" anchory="page"/>
        </v:shape>
      </w:pict>
    </w:r>
    <w:r>
      <w:rPr>
        <w:noProof/>
      </w:rPr>
      <w:pict w14:anchorId="08C5E96D">
        <v:shape id="Zone de texte 5691" o:spid="_x0000_s1041" type="#_x0000_t202" style="position:absolute;margin-left:512.65pt;margin-top:764.95pt;width:12pt;height:15.3pt;z-index:-251658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P2rhQb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E1239C2" w14:textId="77777777" w:rsidR="00A204AB" w:rsidRDefault="00A204AB">
                <w:pPr>
                  <w:spacing w:before="10"/>
                  <w:ind w:left="60"/>
                  <w:rPr>
                    <w:rFonts w:ascii="Times New Roman"/>
                    <w:sz w:val="24"/>
                  </w:rPr>
                </w:pPr>
              </w:p>
            </w:txbxContent>
          </v:textbox>
          <w10:wrap anchorx="page" anchory="page"/>
        </v:shape>
      </w:pict>
    </w:r>
    <w:r>
      <w:rPr>
        <w:noProof/>
      </w:rPr>
      <w:pict w14:anchorId="6EB653EF">
        <v:shape id="Zone de texte 5690" o:spid="_x0000_s1040" type="#_x0000_t202" style="position:absolute;margin-left:71.3pt;margin-top:706.9pt;width:7.9pt;height:49.5pt;z-index:-2516582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A3fV17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3C3E94CE" w14:textId="77777777" w:rsidR="00A204AB" w:rsidRDefault="00A204AB">
                <w:pPr>
                  <w:spacing w:before="10"/>
                  <w:ind w:left="60"/>
                  <w:rPr>
                    <w:rFonts w:ascii="Times New Roman"/>
                    <w:sz w:val="24"/>
                  </w:rPr>
                </w:pPr>
              </w:p>
            </w:txbxContent>
          </v:textbox>
          <w10:wrap anchorx="page" anchory="page"/>
        </v:shape>
      </w:pict>
    </w:r>
    <w:r>
      <w:rPr>
        <w:noProof/>
      </w:rPr>
      <w:pict w14:anchorId="3C5C9E09">
        <v:shape id="Zone de texte 494" o:spid="_x0000_s1039" type="#_x0000_t202" alt="" style="position:absolute;margin-left:512.65pt;margin-top:764.95pt;width:12pt;height:15.3pt;z-index:-251658216;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Zone de texte 494" inset="0,0,0,0">
            <w:txbxContent>
              <w:p w14:paraId="47DF67B2" w14:textId="77777777" w:rsidR="00A204AB" w:rsidRDefault="00A204AB">
                <w:pPr>
                  <w:spacing w:line="316" w:lineRule="exact"/>
                  <w:ind w:left="20"/>
                  <w:rPr>
                    <w:i/>
                    <w:sz w:val="26"/>
                  </w:rPr>
                </w:pPr>
              </w:p>
            </w:txbxContent>
          </v:textbox>
          <w10:wrap anchorx="page" anchory="page"/>
        </v:shape>
      </w:pict>
    </w:r>
    <w:r>
      <w:rPr>
        <w:noProof/>
      </w:rPr>
      <w:pict w14:anchorId="77B39AA8">
        <v:shape id="Zone de texte 5688" o:spid="_x0000_s1038" type="#_x0000_t202" style="position:absolute;margin-left:71.3pt;margin-top:706.9pt;width:7.9pt;height:49.5pt;z-index:-2516581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Ob22Hj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6099EEBB" w14:textId="77777777" w:rsidR="00A204AB" w:rsidRDefault="00A204AB">
                <w:pPr>
                  <w:spacing w:before="10"/>
                  <w:ind w:left="60"/>
                  <w:rPr>
                    <w:rFonts w:ascii="Times New Roman"/>
                    <w:sz w:val="24"/>
                  </w:rPr>
                </w:pPr>
              </w:p>
            </w:txbxContent>
          </v:textbox>
          <w10:wrap anchorx="page" anchory="page"/>
        </v:shape>
      </w:pict>
    </w:r>
    <w:r>
      <w:rPr>
        <w:noProof/>
      </w:rPr>
      <w:pict w14:anchorId="42ECED52">
        <v:shape id="Zone de texte 5687" o:spid="_x0000_s1037" type="#_x0000_t202" style="position:absolute;margin-left:512.65pt;margin-top:764.95pt;width:12pt;height:15.3pt;z-index:-25165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HBnX4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C685853" w14:textId="77777777" w:rsidR="00A204AB" w:rsidRDefault="00A204AB">
                <w:pPr>
                  <w:spacing w:before="10"/>
                  <w:ind w:left="60"/>
                  <w:rPr>
                    <w:rFonts w:ascii="Times New Roman"/>
                    <w:sz w:val="24"/>
                  </w:rPr>
                </w:pPr>
              </w:p>
            </w:txbxContent>
          </v:textbox>
          <w10:wrap anchorx="page" anchory="page"/>
        </v:shape>
      </w:pict>
    </w:r>
    <w:r>
      <w:rPr>
        <w:noProof/>
      </w:rPr>
      <w:pict w14:anchorId="29544059">
        <v:shape id="Zone de texte 5686" o:spid="_x0000_s1036" type="#_x0000_t202" style="position:absolute;margin-left:71.3pt;margin-top:706.9pt;width:7.9pt;height:49.5pt;z-index:-2516581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IATjdP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1A111A35" w14:textId="77777777" w:rsidR="00A204AB" w:rsidRDefault="00A204AB">
                <w:pPr>
                  <w:spacing w:before="10"/>
                  <w:ind w:left="60"/>
                  <w:rPr>
                    <w:rFonts w:ascii="Times New Roman"/>
                    <w:sz w:val="24"/>
                  </w:rPr>
                </w:pPr>
              </w:p>
            </w:txbxContent>
          </v:textbox>
          <w10:wrap anchorx="page" anchory="page"/>
        </v:shape>
      </w:pict>
    </w:r>
    <w:r>
      <w:rPr>
        <w:noProof/>
      </w:rPr>
      <w:pict w14:anchorId="4D9688B8">
        <v:shape id="Zone de texte 5685" o:spid="_x0000_s1035" type="#_x0000_t202" style="position:absolute;margin-left:512.65pt;margin-top:764.95pt;width:12pt;height:15.3pt;z-index:-2516581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MDRFG3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1D27239F" w14:textId="77777777" w:rsidR="00A204AB" w:rsidRDefault="00A204AB">
                <w:pPr>
                  <w:spacing w:before="4"/>
                  <w:ind w:left="20"/>
                  <w:rPr>
                    <w:i/>
                    <w:sz w:val="26"/>
                  </w:rPr>
                </w:pPr>
              </w:p>
            </w:txbxContent>
          </v:textbox>
          <w10:wrap anchorx="page" anchory="page"/>
        </v:shape>
      </w:pict>
    </w:r>
    <w:r>
      <w:rPr>
        <w:noProof/>
      </w:rPr>
      <w:pict w14:anchorId="4012C49F">
        <v:shape id="Zone de texte 5684" o:spid="_x0000_s1034" type="#_x0000_t202" style="position:absolute;margin-left:71.3pt;margin-top:706.9pt;width:7.9pt;height:49.5pt;z-index:-2516582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DClxjX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018E3F5E" w14:textId="77777777" w:rsidR="00A204AB" w:rsidRDefault="00A204AB">
                <w:pPr>
                  <w:spacing w:before="4"/>
                  <w:ind w:left="20"/>
                  <w:rPr>
                    <w:i/>
                    <w:sz w:val="26"/>
                  </w:rPr>
                </w:pPr>
              </w:p>
            </w:txbxContent>
          </v:textbox>
          <w10:wrap anchorx="page" anchory="page"/>
        </v:shape>
      </w:pict>
    </w:r>
    <w:r>
      <w:rPr>
        <w:noProof/>
      </w:rPr>
      <w:pict w14:anchorId="71D88DFC">
        <v:shape id="Zone de texte 5683" o:spid="_x0000_s1033" type="#_x0000_t202" style="position:absolute;margin-left:512.65pt;margin-top:764.95pt;width:12pt;height:15.3pt;z-index:-2516582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inset="0,0,0,0">
            <w:txbxContent>
              <w:p w14:paraId="492199E4" w14:textId="77777777" w:rsidR="00625A80" w:rsidRDefault="00625A80">
                <w:pPr>
                  <w:spacing w:before="10"/>
                  <w:ind w:left="60"/>
                  <w:rPr>
                    <w:rFonts w:ascii="Times New Roman"/>
                    <w:sz w:val="24"/>
                  </w:rPr>
                </w:pPr>
              </w:p>
            </w:txbxContent>
          </v:textbox>
          <w10:wrap anchorx="page" anchory="page"/>
        </v:shape>
      </w:pict>
    </w:r>
    <w:r>
      <w:rPr>
        <w:noProof/>
      </w:rPr>
      <w:pict w14:anchorId="2F9AA036">
        <v:shape id="Zone de texte 5682" o:spid="_x0000_s1032" type="#_x0000_t202" style="position:absolute;margin-left:71.3pt;margin-top:706.9pt;width:7.9pt;height:49.5pt;z-index:-251658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" filled="f" stroked="f">
          <o:lock v:ext="edit" aspectratio="t" verticies="t" text="t" shapetype="t"/>
          <v:textbox inset="0,0,0,0">
            <w:txbxContent>
              <w:p w14:paraId="2919A822" w14:textId="77777777" w:rsidR="00A204AB" w:rsidRDefault="00A204AB"/>
            </w:txbxContent>
          </v:textbox>
          <w10:wrap anchorx="page" anchory="page"/>
        </v:shape>
      </w:pict>
    </w:r>
    <w:r>
      <w:rPr>
        <w:noProof/>
      </w:rPr>
      <w:pict w14:anchorId="431ADE7A">
        <v:shape id="Zone de texte 5681" o:spid="_x0000_s1031" type="#_x0000_t202" style="position:absolute;margin-left:512.65pt;margin-top:764.95pt;width:12pt;height:15.3pt;z-index:-2516582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OBXRmP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5853D94C" w14:textId="77777777" w:rsidR="00A204AB" w:rsidRDefault="00A204AB">
                <w:pPr>
                  <w:spacing w:before="10"/>
                  <w:ind w:left="60"/>
                  <w:rPr>
                    <w:rFonts w:ascii="Times New Roman"/>
                    <w:sz w:val="24"/>
                  </w:rPr>
                </w:pPr>
              </w:p>
            </w:txbxContent>
          </v:textbox>
          <w10:wrap anchorx="page" anchory="page"/>
        </v:shape>
      </w:pict>
    </w:r>
    <w:r>
      <w:rPr>
        <w:noProof/>
      </w:rPr>
      <w:pict w14:anchorId="20D3FCAC">
        <v:shape id="Zone de texte 191" o:spid="_x0000_s1030" type="#_x0000_t202" alt="" style="position:absolute;margin-left:71.3pt;margin-top:706.9pt;width:7.9pt;height:49.5pt;z-index:-251658223;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Zone de texte 191" inset="0,0,0,0">
            <w:txbxContent>
              <w:p w14:paraId="23C41440" w14:textId="77777777" w:rsidR="00A204AB" w:rsidRDefault="00A204AB"/>
            </w:txbxContent>
          </v:textbox>
          <w10:wrap anchorx="page" anchory="page"/>
        </v:shape>
      </w:pict>
    </w:r>
    <w:r>
      <w:rPr>
        <w:noProof/>
      </w:rPr>
      <w:pict w14:anchorId="4130C17B">
        <v:shape id="Zone de texte 5679" o:spid="_x0000_s1029" type="#_x0000_t202" style="position:absolute;margin-left:512.65pt;margin-top:764.95pt;width:12pt;height:15.3pt;z-index:-2516581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At+yUX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34499459" w14:textId="77777777" w:rsidR="00A204AB" w:rsidRPr="001563E3" w:rsidRDefault="00A204AB">
                <w:pPr>
                  <w:spacing w:before="10"/>
                  <w:ind w:left="60"/>
                  <w:rPr>
                    <w:rFonts w:ascii="Times New Roman"/>
                    <w:strike/>
                    <w:sz w:val="24"/>
                  </w:rPr>
                </w:pPr>
              </w:p>
            </w:txbxContent>
          </v:textbox>
          <w10:wrap anchorx="page" anchory="page"/>
        </v:shape>
      </w:pict>
    </w:r>
    <w:r>
      <w:rPr>
        <w:noProof/>
      </w:rPr>
      <w:pict w14:anchorId="2B528B20">
        <v:shape id="Zone de texte 5678" o:spid="_x0000_s1028" type="#_x0000_t202" style="position:absolute;margin-left:512.65pt;margin-top:764.95pt;width:12pt;height:15.3pt;z-index:-2516582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LiMYxD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05CCDD8C" w14:textId="77777777" w:rsidR="00A204AB" w:rsidRDefault="00A204AB"/>
            </w:txbxContent>
          </v:textbox>
          <w10:wrap anchorx="page" anchory="page"/>
        </v:shape>
      </w:pict>
    </w:r>
    <w:r>
      <w:rPr>
        <w:noProof/>
      </w:rPr>
      <w:pict w14:anchorId="64246884">
        <v:shape id="Zone de texte 189" o:spid="_x0000_s1027" type="#_x0000_t202" alt="" style="position:absolute;margin-left:71.3pt;margin-top:706.9pt;width:7.9pt;height:49.5pt;z-index:-251658225;visibility:visible;mso-wrap-style:square;mso-wrap-edited:f;mso-width-percent:0;mso-height-percent:0;mso-position-horizontal-relative:page;mso-position-vertical-relative:page;mso-width-percent:0;mso-height-percent:0;v-text-anchor:top" filled="f" stroked="f">
          <o:lock v:ext="edit" aspectratio="t" verticies="t" text="t" shapetype="t"/>
          <v:textbox style="mso-next-textbox:#Zone de texte 189" inset="0,0,0,0">
            <w:txbxContent>
              <w:p w14:paraId="1F5BF4B7" w14:textId="77777777" w:rsidR="00A204AB" w:rsidRDefault="00A204AB">
                <w:pPr>
                  <w:spacing w:before="4"/>
                  <w:ind w:left="20"/>
                  <w:rPr>
                    <w:i/>
                    <w:sz w:val="26"/>
                  </w:rPr>
                </w:pPr>
              </w:p>
            </w:txbxContent>
          </v:textbox>
          <w10:wrap anchorx="page" anchory="page"/>
        </v:shape>
      </w:pict>
    </w:r>
    <w:r>
      <w:rPr>
        <w:noProof/>
      </w:rPr>
      <w:pict w14:anchorId="21DDFBAD">
        <v:shape id="Zone de texte 5676" o:spid="_x0000_s1026" type="#_x0000_t202" style="position:absolute;margin-left:512.65pt;margin-top:764.95pt;width:12pt;height:15.3pt;z-index:-2516581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5pNrv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25C7D471" w14:textId="77777777" w:rsidR="00A204AB" w:rsidRDefault="00A204AB">
                <w:pPr>
                  <w:spacing w:before="10"/>
                  <w:ind w:left="60"/>
                  <w:rPr>
                    <w:rFonts w:ascii="Times New Roman"/>
                    <w:sz w:val="24"/>
                  </w:rPr>
                </w:pPr>
              </w:p>
            </w:txbxContent>
          </v:textbox>
          <w10:wrap anchorx="page" anchory="page"/>
        </v:shape>
      </w:pict>
    </w:r>
    <w:r>
      <w:rPr>
        <w:noProof/>
      </w:rPr>
      <w:pict w14:anchorId="0A2D7507">
        <v:shape id="Zone de texte 5675" o:spid="_x0000_s1025" type="#_x0000_t202" style="position:absolute;margin-left:512.65pt;margin-top:764.95pt;width:12pt;height:15.3pt;z-index:-25165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" filled="f" stroked="f">
          <o:lock v:ext="edit" aspectratio="t" verticies="t" text="t" shapetype="t"/>
          <v:textbox inset="0,0,0,0">
            <w:txbxContent>
              <w:p w14:paraId="7E2DC338" w14:textId="77777777" w:rsidR="00A204AB" w:rsidRDefault="00A204AB">
                <w:pPr>
                  <w:spacing w:before="10"/>
                  <w:ind w:left="60"/>
                  <w:rPr>
                    <w:rFonts w:ascii="Times New Roman"/>
                    <w:sz w:val="24"/>
                  </w:rPr>
                </w:pP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34A7" w14:textId="77777777" w:rsidR="00195E8D" w:rsidRDefault="00195E8D">
    <w:pPr>
      <w:pStyle w:val="Corpsdetexte"/>
      <w:spacing w:line="14" w:lineRule="auto"/>
      <w:rPr>
        <w:sz w:val="20"/>
      </w:rPr>
    </w:pPr>
    <w:r>
      <w:rPr>
        <w:noProof/>
      </w:rPr>
      <mc:AlternateContent>
        <mc:Choice Requires="wps">
          <w:drawing>
            <wp:anchor distT="0" distB="0" distL="114300" distR="114300" simplePos="0" relativeHeight="251663474" behindDoc="1" locked="0" layoutInCell="1" allowOverlap="1" wp14:anchorId="3246E2C7" wp14:editId="6476A9E2">
              <wp:simplePos x="0" y="0"/>
              <wp:positionH relativeFrom="page">
                <wp:posOffset>6432550</wp:posOffset>
              </wp:positionH>
              <wp:positionV relativeFrom="page">
                <wp:posOffset>9709785</wp:posOffset>
              </wp:positionV>
              <wp:extent cx="228600" cy="194310"/>
              <wp:effectExtent l="0" t="0" r="0" b="8890"/>
              <wp:wrapNone/>
              <wp:docPr id="85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A6CBA"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46E2C7" id="_x0000_t202" coordsize="21600,21600" o:spt="202" path="m,l,21600r21600,l21600,xe">
              <v:stroke joinstyle="miter"/>
              <v:path gradientshapeok="t" o:connecttype="rect"/>
            </v:shapetype>
            <v:shape id="Text Box 82" o:spid="_x0000_s1523" type="#_x0000_t202" style="position:absolute;margin-left:506.5pt;margin-top:764.55pt;width:18pt;height:15.3pt;z-index:-2516530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" filled="f" stroked="f">
              <v:path arrowok="t"/>
              <v:textbox inset="0,0,0,0">
                <w:txbxContent>
                  <w:p w14:paraId="503A6CBA" w14:textId="77777777" w:rsidR="00195E8D" w:rsidRDefault="00195E8D">
                    <w:pPr>
                      <w:spacing w:before="10"/>
                      <w:ind w:left="60"/>
                      <w:rPr>
                        <w:rFonts w:ascii="Times New Roman"/>
                        <w:sz w:val="24"/>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D1121" w14:textId="77777777" w:rsidR="00195E8D" w:rsidRDefault="00195E8D">
    <w:pPr>
      <w:pStyle w:val="Corpsdetexte"/>
      <w:spacing w:line="14" w:lineRule="auto"/>
      <w:rPr>
        <w:sz w:val="20"/>
      </w:rPr>
    </w:pPr>
    <w:r>
      <w:rPr>
        <w:noProof/>
      </w:rPr>
      <mc:AlternateContent>
        <mc:Choice Requires="wps">
          <w:drawing>
            <wp:anchor distT="0" distB="0" distL="114300" distR="114300" simplePos="0" relativeHeight="251665522" behindDoc="1" locked="0" layoutInCell="1" allowOverlap="1" wp14:anchorId="21ED8DD3" wp14:editId="3166946C">
              <wp:simplePos x="0" y="0"/>
              <wp:positionH relativeFrom="page">
                <wp:posOffset>892810</wp:posOffset>
              </wp:positionH>
              <wp:positionV relativeFrom="page">
                <wp:posOffset>8997315</wp:posOffset>
              </wp:positionV>
              <wp:extent cx="62865" cy="638810"/>
              <wp:effectExtent l="0" t="0" r="635" b="8890"/>
              <wp:wrapNone/>
              <wp:docPr id="85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65" cy="638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A0C43" w14:textId="77777777" w:rsidR="00195E8D" w:rsidRDefault="00195E8D">
                          <w:pPr>
                            <w:spacing w:before="38"/>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ED8DD3" id="_x0000_t202" coordsize="21600,21600" o:spt="202" path="m,l,21600r21600,l21600,xe">
              <v:stroke joinstyle="miter"/>
              <v:path gradientshapeok="t" o:connecttype="rect"/>
            </v:shapetype>
            <v:shape id="Text Box 81" o:spid="_x0000_s1524" type="#_x0000_t202" style="position:absolute;margin-left:70.3pt;margin-top:708.45pt;width:4.95pt;height:50.3pt;z-index:-2516509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" filled="f" stroked="f">
              <v:path arrowok="t"/>
              <v:textbox inset="0,0,0,0">
                <w:txbxContent>
                  <w:p w14:paraId="6C6A0C43" w14:textId="77777777" w:rsidR="00195E8D" w:rsidRDefault="00195E8D">
                    <w:pPr>
                      <w:spacing w:before="38"/>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666546" behindDoc="1" locked="0" layoutInCell="1" allowOverlap="1" wp14:anchorId="4758B2A0" wp14:editId="30C9713A">
              <wp:simplePos x="0" y="0"/>
              <wp:positionH relativeFrom="page">
                <wp:posOffset>6432550</wp:posOffset>
              </wp:positionH>
              <wp:positionV relativeFrom="page">
                <wp:posOffset>9709785</wp:posOffset>
              </wp:positionV>
              <wp:extent cx="228600" cy="194310"/>
              <wp:effectExtent l="0" t="0" r="0" b="8890"/>
              <wp:wrapNone/>
              <wp:docPr id="85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5475F"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B2A0" id="Text Box 80" o:spid="_x0000_s1525" type="#_x0000_t202" style="position:absolute;margin-left:506.5pt;margin-top:764.55pt;width:18pt;height:15.3pt;z-index:-2516499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" filled="f" stroked="f">
              <v:path arrowok="t"/>
              <v:textbox inset="0,0,0,0">
                <w:txbxContent>
                  <w:p w14:paraId="3B65475F" w14:textId="77777777" w:rsidR="00195E8D" w:rsidRDefault="00195E8D">
                    <w:pPr>
                      <w:spacing w:before="10"/>
                      <w:ind w:left="60"/>
                      <w:rPr>
                        <w:rFonts w:ascii="Times New Roman"/>
                        <w:sz w:val="24"/>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B38AD" w14:textId="77777777" w:rsidR="00195E8D" w:rsidRDefault="00195E8D">
    <w:pPr>
      <w:pStyle w:val="Corpsdetexte"/>
      <w:spacing w:line="14" w:lineRule="auto"/>
      <w:rPr>
        <w:sz w:val="19"/>
      </w:rPr>
    </w:pPr>
    <w:r>
      <w:rPr>
        <w:noProof/>
      </w:rPr>
      <mc:AlternateContent>
        <mc:Choice Requires="wps">
          <w:drawing>
            <wp:anchor distT="0" distB="0" distL="114300" distR="114300" simplePos="0" relativeHeight="251750514" behindDoc="1" locked="0" layoutInCell="1" allowOverlap="1" wp14:anchorId="6A6D66F4" wp14:editId="021381C6">
              <wp:simplePos x="0" y="0"/>
              <wp:positionH relativeFrom="page">
                <wp:posOffset>6434455</wp:posOffset>
              </wp:positionH>
              <wp:positionV relativeFrom="page">
                <wp:posOffset>9714865</wp:posOffset>
              </wp:positionV>
              <wp:extent cx="228600" cy="194310"/>
              <wp:effectExtent l="0" t="0" r="0" b="8890"/>
              <wp:wrapNone/>
              <wp:docPr id="3973" name="Zone de texte 3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76FEA0B"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6D66F4" id="_x0000_t202" coordsize="21600,21600" o:spt="202" path="m,l,21600r21600,l21600,xe">
              <v:stroke joinstyle="miter"/>
              <v:path gradientshapeok="t" o:connecttype="rect"/>
            </v:shapetype>
            <v:shape id="Zone de texte 3973" o:spid="_x0000_s1526" type="#_x0000_t202" style="position:absolute;margin-left:506.65pt;margin-top:764.95pt;width:18pt;height:15.3pt;z-index:-2515659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uPuS2OcBAACzAwAADgAAAAAAAAAAAAAAAAAuAgAAZHJzL2Uyb0RvYy54&#10;bWxQSwECLQAUAAYACAAAACEAfPQkhuEAAAAPAQAADwAAAAAAAAAAAAAAAABBBAAAZHJzL2Rvd25y&#10;ZXYueG1sUEsFBgAAAAAEAAQA8wAAAE8FAAAAAA==&#10;" filled="f" stroked="f">
              <v:textbox inset="0,0,0,0">
                <w:txbxContent>
                  <w:p w14:paraId="376FEA0B"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49490" behindDoc="1" locked="0" layoutInCell="1" allowOverlap="1" wp14:anchorId="41664852" wp14:editId="0BF13EE5">
              <wp:simplePos x="0" y="0"/>
              <wp:positionH relativeFrom="page">
                <wp:posOffset>6434455</wp:posOffset>
              </wp:positionH>
              <wp:positionV relativeFrom="page">
                <wp:posOffset>9714865</wp:posOffset>
              </wp:positionV>
              <wp:extent cx="228600" cy="194310"/>
              <wp:effectExtent l="0" t="0" r="0" b="8890"/>
              <wp:wrapNone/>
              <wp:docPr id="3972" name="Zone de texte 3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B727C5D"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64852" id="Zone de texte 3972" o:spid="_x0000_s1527" type="#_x0000_t202" style="position:absolute;margin-left:506.65pt;margin-top:764.95pt;width:18pt;height:15.3pt;z-index:-2515669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8IgHUucBAACzAwAADgAAAAAAAAAAAAAAAAAuAgAAZHJzL2Uyb0RvYy54&#10;bWxQSwECLQAUAAYACAAAACEAfPQkhuEAAAAPAQAADwAAAAAAAAAAAAAAAABBBAAAZHJzL2Rvd25y&#10;ZXYueG1sUEsFBgAAAAAEAAQA8wAAAE8FAAAAAA==&#10;" filled="f" stroked="f">
              <v:textbox inset="0,0,0,0">
                <w:txbxContent>
                  <w:p w14:paraId="5B727C5D"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48466" behindDoc="1" locked="0" layoutInCell="1" allowOverlap="1" wp14:anchorId="41069E26" wp14:editId="35EDF22B">
              <wp:simplePos x="0" y="0"/>
              <wp:positionH relativeFrom="page">
                <wp:posOffset>6434455</wp:posOffset>
              </wp:positionH>
              <wp:positionV relativeFrom="page">
                <wp:posOffset>9714865</wp:posOffset>
              </wp:positionV>
              <wp:extent cx="228600" cy="194310"/>
              <wp:effectExtent l="0" t="0" r="0" b="8890"/>
              <wp:wrapNone/>
              <wp:docPr id="3971" name="Zone de texte 3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219E9DB"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69E26" id="Zone de texte 3971" o:spid="_x0000_s1528" type="#_x0000_t202" style="position:absolute;margin-left:506.65pt;margin-top:764.95pt;width:18pt;height:15.3pt;z-index:-2515680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&#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5NcTm+cBAACzAwAADgAAAAAAAAAAAAAAAAAuAgAAZHJzL2Uyb0RvYy54&#10;bWxQSwECLQAUAAYACAAAACEAfPQkhuEAAAAPAQAADwAAAAAAAAAAAAAAAABBBAAAZHJzL2Rvd25y&#10;ZXYueG1sUEsFBgAAAAAEAAQA8wAAAE8FAAAAAA==&#10;" filled="f" stroked="f">
              <v:textbox inset="0,0,0,0">
                <w:txbxContent>
                  <w:p w14:paraId="5219E9DB"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47442" behindDoc="1" locked="0" layoutInCell="1" allowOverlap="1" wp14:anchorId="047037B6" wp14:editId="6015FDA8">
              <wp:simplePos x="0" y="0"/>
              <wp:positionH relativeFrom="page">
                <wp:posOffset>6434455</wp:posOffset>
              </wp:positionH>
              <wp:positionV relativeFrom="page">
                <wp:posOffset>9714865</wp:posOffset>
              </wp:positionV>
              <wp:extent cx="228600" cy="194310"/>
              <wp:effectExtent l="0" t="0" r="0" b="8890"/>
              <wp:wrapNone/>
              <wp:docPr id="3970" name="Zone de texte 3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72D49E1"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037B6" id="Zone de texte 3970" o:spid="_x0000_s1529" type="#_x0000_t202" style="position:absolute;margin-left:506.65pt;margin-top:764.95pt;width:18pt;height:15.3pt;z-index:-2515690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rKSGEecBAACzAwAADgAAAAAAAAAAAAAAAAAuAgAAZHJzL2Uyb0RvYy54&#10;bWxQSwECLQAUAAYACAAAACEAfPQkhuEAAAAPAQAADwAAAAAAAAAAAAAAAABBBAAAZHJzL2Rvd25y&#10;ZXYueG1sUEsFBgAAAAAEAAQA8wAAAE8FAAAAAA==&#10;" filled="f" stroked="f">
              <v:textbox inset="0,0,0,0">
                <w:txbxContent>
                  <w:p w14:paraId="472D49E1"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59730" behindDoc="1" locked="0" layoutInCell="1" allowOverlap="1" wp14:anchorId="46B10D3E" wp14:editId="1155DCFE">
              <wp:simplePos x="0" y="0"/>
              <wp:positionH relativeFrom="page">
                <wp:posOffset>6434455</wp:posOffset>
              </wp:positionH>
              <wp:positionV relativeFrom="page">
                <wp:posOffset>9714865</wp:posOffset>
              </wp:positionV>
              <wp:extent cx="228600" cy="194310"/>
              <wp:effectExtent l="0" t="0" r="0" b="8890"/>
              <wp:wrapNone/>
              <wp:docPr id="212" name="Zone de texte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2F7815FB"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10D3E" id="Zone de texte 212" o:spid="_x0000_s1530" type="#_x0000_t202" style="position:absolute;margin-left:506.65pt;margin-top:764.95pt;width:18pt;height:15.3pt;z-index:-2515567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" filled="f" stroked="f">
              <o:lock v:ext="edit" aspectratio="t" verticies="t" text="t" shapetype="t"/>
              <v:textbox inset="0,0,0,0">
                <w:txbxContent>
                  <w:p w14:paraId="2F7815FB"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58706" behindDoc="1" locked="0" layoutInCell="1" allowOverlap="1" wp14:anchorId="260BAB1B" wp14:editId="28AFF271">
              <wp:simplePos x="0" y="0"/>
              <wp:positionH relativeFrom="page">
                <wp:posOffset>6434455</wp:posOffset>
              </wp:positionH>
              <wp:positionV relativeFrom="page">
                <wp:posOffset>9714865</wp:posOffset>
              </wp:positionV>
              <wp:extent cx="228600" cy="194310"/>
              <wp:effectExtent l="0" t="0" r="0" b="8890"/>
              <wp:wrapNone/>
              <wp:docPr id="211" name="Zone de texte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2CEFFE79"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BAB1B" id="Zone de texte 211" o:spid="_x0000_s1531" type="#_x0000_t202" style="position:absolute;margin-left:506.65pt;margin-top:764.95pt;width:18pt;height:15.3pt;z-index:-2515577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" filled="f" stroked="f">
              <o:lock v:ext="edit" aspectratio="t" verticies="t" text="t" shapetype="t"/>
              <v:textbox inset="0,0,0,0">
                <w:txbxContent>
                  <w:p w14:paraId="2CEFFE79"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57682" behindDoc="1" locked="0" layoutInCell="1" allowOverlap="1" wp14:anchorId="00F4A568" wp14:editId="447A3DC7">
              <wp:simplePos x="0" y="0"/>
              <wp:positionH relativeFrom="page">
                <wp:posOffset>6434455</wp:posOffset>
              </wp:positionH>
              <wp:positionV relativeFrom="page">
                <wp:posOffset>9714865</wp:posOffset>
              </wp:positionV>
              <wp:extent cx="228600" cy="194310"/>
              <wp:effectExtent l="0" t="0" r="0" b="8890"/>
              <wp:wrapNone/>
              <wp:docPr id="210" name="Zone de texte 2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0E023BF4"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4A568" id="Zone de texte 210" o:spid="_x0000_s1532" type="#_x0000_t202" style="position:absolute;margin-left:506.65pt;margin-top:764.95pt;width:18pt;height:15.3pt;z-index:-2515587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" filled="f" stroked="f">
              <o:lock v:ext="edit" aspectratio="t" verticies="t" text="t" shapetype="t"/>
              <v:textbox inset="0,0,0,0">
                <w:txbxContent>
                  <w:p w14:paraId="0E023BF4"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56658" behindDoc="1" locked="0" layoutInCell="1" allowOverlap="1" wp14:anchorId="20A0E193" wp14:editId="56FA8105">
              <wp:simplePos x="0" y="0"/>
              <wp:positionH relativeFrom="page">
                <wp:posOffset>6434455</wp:posOffset>
              </wp:positionH>
              <wp:positionV relativeFrom="page">
                <wp:posOffset>9714865</wp:posOffset>
              </wp:positionV>
              <wp:extent cx="228600" cy="194310"/>
              <wp:effectExtent l="0" t="0" r="0" b="8890"/>
              <wp:wrapNone/>
              <wp:docPr id="209" name="Zone de texte 2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06C2CADF"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0E193" id="Zone de texte 209" o:spid="_x0000_s1533" type="#_x0000_t202" style="position:absolute;margin-left:506.65pt;margin-top:764.95pt;width:18pt;height:15.3pt;z-index:-2515598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" filled="f" stroked="f">
              <o:lock v:ext="edit" aspectratio="t" verticies="t" text="t" shapetype="t"/>
              <v:textbox inset="0,0,0,0">
                <w:txbxContent>
                  <w:p w14:paraId="06C2CADF" w14:textId="77777777" w:rsidR="00195E8D" w:rsidRDefault="00195E8D">
                    <w:pPr>
                      <w:spacing w:before="10"/>
                      <w:ind w:left="60"/>
                      <w:rPr>
                        <w:rFonts w:ascii="Times New Roman"/>
                        <w:sz w:val="24"/>
                      </w:rPr>
                    </w:pPr>
                  </w:p>
                </w:txbxContent>
              </v:textbox>
              <w10:wrap anchorx="page" anchory="page"/>
            </v:shape>
          </w:pict>
        </mc:Fallback>
      </mc:AlternateContent>
    </w:r>
    <w:del w:id="8" w:author="Unknown">
      <w:r>
        <w:rPr>
          <w:noProof/>
        </w:rPr>
        <mc:AlternateContent>
          <mc:Choice Requires="wps">
            <w:drawing>
              <wp:anchor distT="0" distB="0" distL="114300" distR="114300" simplePos="0" relativeHeight="251755634" behindDoc="1" locked="0" layoutInCell="1" allowOverlap="1" wp14:anchorId="633474A1" wp14:editId="6E6B4031">
                <wp:simplePos x="0" y="0"/>
                <wp:positionH relativeFrom="page">
                  <wp:posOffset>6434455</wp:posOffset>
                </wp:positionH>
                <wp:positionV relativeFrom="page">
                  <wp:posOffset>9714865</wp:posOffset>
                </wp:positionV>
                <wp:extent cx="228600" cy="194310"/>
                <wp:effectExtent l="0" t="0" r="0" b="8890"/>
                <wp:wrapNone/>
                <wp:docPr id="208" name="Zone de texte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79ED8E92"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474A1" id="Zone de texte 208" o:spid="_x0000_s1534" type="#_x0000_t202" style="position:absolute;margin-left:506.65pt;margin-top:764.95pt;width:18pt;height:15.3pt;z-index:-2515608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" filled="f" stroked="f">
                <o:lock v:ext="edit" aspectratio="t" verticies="t" text="t" shapetype="t"/>
                <v:textbox inset="0,0,0,0">
                  <w:txbxContent>
                    <w:p w14:paraId="79ED8E92" w14:textId="77777777" w:rsidR="00195E8D" w:rsidRDefault="00195E8D">
                      <w:pPr>
                        <w:spacing w:before="10"/>
                        <w:ind w:left="60"/>
                        <w:rPr>
                          <w:rFonts w:ascii="Times New Roman"/>
                          <w:sz w:val="24"/>
                        </w:rPr>
                      </w:pPr>
                    </w:p>
                  </w:txbxContent>
                </v:textbox>
                <w10:wrap anchorx="page" anchory="page"/>
              </v:shape>
            </w:pict>
          </mc:Fallback>
        </mc:AlternateContent>
      </w:r>
    </w:del>
    <w:r>
      <w:rPr>
        <w:noProof/>
      </w:rPr>
      <mc:AlternateContent>
        <mc:Choice Requires="wps">
          <w:drawing>
            <wp:anchor distT="0" distB="0" distL="114300" distR="114300" simplePos="0" relativeHeight="251776114" behindDoc="1" locked="0" layoutInCell="1" allowOverlap="1" wp14:anchorId="238A93BC" wp14:editId="1652578F">
              <wp:simplePos x="0" y="0"/>
              <wp:positionH relativeFrom="page">
                <wp:posOffset>6434455</wp:posOffset>
              </wp:positionH>
              <wp:positionV relativeFrom="page">
                <wp:posOffset>9714865</wp:posOffset>
              </wp:positionV>
              <wp:extent cx="228600" cy="194310"/>
              <wp:effectExtent l="0" t="0" r="0" b="8890"/>
              <wp:wrapNone/>
              <wp:docPr id="18" name="Zone de text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298374C5"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A93BC" id="Zone de texte 18" o:spid="_x0000_s1535" type="#_x0000_t202" style="position:absolute;margin-left:506.65pt;margin-top:764.95pt;width:18pt;height:15.3pt;z-index:-2515403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" filled="f" stroked="f">
              <o:lock v:ext="edit" aspectratio="t" verticies="t" text="t" shapetype="t"/>
              <v:textbox inset="0,0,0,0">
                <w:txbxContent>
                  <w:p w14:paraId="298374C5"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75090" behindDoc="1" locked="0" layoutInCell="1" allowOverlap="1" wp14:anchorId="6FF5CEA1" wp14:editId="4404F3D8">
              <wp:simplePos x="0" y="0"/>
              <wp:positionH relativeFrom="page">
                <wp:posOffset>6434455</wp:posOffset>
              </wp:positionH>
              <wp:positionV relativeFrom="page">
                <wp:posOffset>9714865</wp:posOffset>
              </wp:positionV>
              <wp:extent cx="228600" cy="194310"/>
              <wp:effectExtent l="0" t="0" r="0" b="8890"/>
              <wp:wrapNone/>
              <wp:docPr id="17" name="Zone de text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33237B9D"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5CEA1" id="Zone de texte 17" o:spid="_x0000_s1536" type="#_x0000_t202" style="position:absolute;margin-left:506.65pt;margin-top:764.95pt;width:18pt;height:15.3pt;z-index:-2515413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" filled="f" stroked="f">
              <o:lock v:ext="edit" aspectratio="t" verticies="t" text="t" shapetype="t"/>
              <v:textbox inset="0,0,0,0">
                <w:txbxContent>
                  <w:p w14:paraId="33237B9D"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74066" behindDoc="1" locked="0" layoutInCell="1" allowOverlap="1" wp14:anchorId="0D0B7AF7" wp14:editId="0C7912E0">
              <wp:simplePos x="0" y="0"/>
              <wp:positionH relativeFrom="page">
                <wp:posOffset>6434455</wp:posOffset>
              </wp:positionH>
              <wp:positionV relativeFrom="page">
                <wp:posOffset>9714865</wp:posOffset>
              </wp:positionV>
              <wp:extent cx="228600" cy="194310"/>
              <wp:effectExtent l="0" t="0" r="0" b="8890"/>
              <wp:wrapNone/>
              <wp:docPr id="9" name="Zone de text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734A0BE6"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B7AF7" id="Zone de texte 9" o:spid="_x0000_s1537" type="#_x0000_t202" style="position:absolute;margin-left:506.65pt;margin-top:764.95pt;width:18pt;height:15.3pt;z-index:-2515424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" filled="f" stroked="f">
              <o:lock v:ext="edit" aspectratio="t" verticies="t" text="t" shapetype="t"/>
              <v:textbox inset="0,0,0,0">
                <w:txbxContent>
                  <w:p w14:paraId="734A0BE6"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73042" behindDoc="1" locked="0" layoutInCell="1" allowOverlap="1" wp14:anchorId="1BD5D73F" wp14:editId="75AF4461">
              <wp:simplePos x="0" y="0"/>
              <wp:positionH relativeFrom="page">
                <wp:posOffset>6434455</wp:posOffset>
              </wp:positionH>
              <wp:positionV relativeFrom="page">
                <wp:posOffset>9714865</wp:posOffset>
              </wp:positionV>
              <wp:extent cx="228600" cy="194310"/>
              <wp:effectExtent l="0" t="0" r="0" b="8890"/>
              <wp:wrapNone/>
              <wp:docPr id="7" name="Zone de text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7AB77CE6"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5D73F" id="Zone de texte 7" o:spid="_x0000_s1538" type="#_x0000_t202" style="position:absolute;margin-left:506.65pt;margin-top:764.95pt;width:18pt;height:15.3pt;z-index:-2515434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" filled="f" stroked="f">
              <o:lock v:ext="edit" aspectratio="t" verticies="t" text="t" shapetype="t"/>
              <v:textbox inset="0,0,0,0">
                <w:txbxContent>
                  <w:p w14:paraId="7AB77CE6"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72018" behindDoc="1" locked="0" layoutInCell="1" allowOverlap="1" wp14:anchorId="5FDF3BCA" wp14:editId="1205ACA5">
              <wp:simplePos x="0" y="0"/>
              <wp:positionH relativeFrom="page">
                <wp:posOffset>6434455</wp:posOffset>
              </wp:positionH>
              <wp:positionV relativeFrom="page">
                <wp:posOffset>9714865</wp:posOffset>
              </wp:positionV>
              <wp:extent cx="228600" cy="194310"/>
              <wp:effectExtent l="0" t="0" r="0" b="8890"/>
              <wp:wrapNone/>
              <wp:docPr id="368" name="Zone de texte 3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6C3F779E"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F3BCA" id="Zone de texte 368" o:spid="_x0000_s1539" type="#_x0000_t202" style="position:absolute;margin-left:506.65pt;margin-top:764.95pt;width:18pt;height:15.3pt;z-index:-2515444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" filled="f" stroked="f">
              <o:lock v:ext="edit" aspectratio="t" verticies="t" text="t" shapetype="t"/>
              <v:textbox inset="0,0,0,0">
                <w:txbxContent>
                  <w:p w14:paraId="6C3F779E"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70994" behindDoc="1" locked="0" layoutInCell="1" allowOverlap="1" wp14:anchorId="7EBCFDDE" wp14:editId="33643C3D">
              <wp:simplePos x="0" y="0"/>
              <wp:positionH relativeFrom="page">
                <wp:posOffset>6434455</wp:posOffset>
              </wp:positionH>
              <wp:positionV relativeFrom="page">
                <wp:posOffset>9714865</wp:posOffset>
              </wp:positionV>
              <wp:extent cx="228600" cy="194310"/>
              <wp:effectExtent l="0" t="0" r="0" b="8890"/>
              <wp:wrapNone/>
              <wp:docPr id="369" name="Zone de texte 3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59DCD02C"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CFDDE" id="Zone de texte 369" o:spid="_x0000_s1540" type="#_x0000_t202" style="position:absolute;margin-left:506.65pt;margin-top:764.95pt;width:18pt;height:15.3pt;z-index:-2515454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" filled="f" stroked="f">
              <o:lock v:ext="edit" aspectratio="t" verticies="t" text="t" shapetype="t"/>
              <v:textbox inset="0,0,0,0">
                <w:txbxContent>
                  <w:p w14:paraId="59DCD02C"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9970" behindDoc="1" locked="0" layoutInCell="1" allowOverlap="1" wp14:anchorId="2767BD1D" wp14:editId="51CEC9EA">
              <wp:simplePos x="0" y="0"/>
              <wp:positionH relativeFrom="page">
                <wp:posOffset>6434455</wp:posOffset>
              </wp:positionH>
              <wp:positionV relativeFrom="page">
                <wp:posOffset>9714865</wp:posOffset>
              </wp:positionV>
              <wp:extent cx="228600" cy="194310"/>
              <wp:effectExtent l="0" t="0" r="0" b="8890"/>
              <wp:wrapNone/>
              <wp:docPr id="370" name="Zone de texte 3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072B17DB"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7BD1D" id="Zone de texte 370" o:spid="_x0000_s1541" type="#_x0000_t202" style="position:absolute;margin-left:506.65pt;margin-top:764.95pt;width:18pt;height:15.3pt;z-index:-2515465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" filled="f" stroked="f">
              <o:lock v:ext="edit" aspectratio="t" verticies="t" text="t" shapetype="t"/>
              <v:textbox inset="0,0,0,0">
                <w:txbxContent>
                  <w:p w14:paraId="072B17DB"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8946" behindDoc="1" locked="0" layoutInCell="1" allowOverlap="1" wp14:anchorId="052501AF" wp14:editId="77BE4AB9">
              <wp:simplePos x="0" y="0"/>
              <wp:positionH relativeFrom="page">
                <wp:posOffset>6434455</wp:posOffset>
              </wp:positionH>
              <wp:positionV relativeFrom="page">
                <wp:posOffset>9714865</wp:posOffset>
              </wp:positionV>
              <wp:extent cx="228600" cy="194310"/>
              <wp:effectExtent l="0" t="0" r="0" b="8890"/>
              <wp:wrapNone/>
              <wp:docPr id="371" name="Zone de texte 3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1B3EE74E"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501AF" id="Zone de texte 371" o:spid="_x0000_s1542" type="#_x0000_t202" style="position:absolute;margin-left:506.65pt;margin-top:764.95pt;width:18pt;height:15.3pt;z-index:-2515475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" filled="f" stroked="f">
              <o:lock v:ext="edit" aspectratio="t" verticies="t" text="t" shapetype="t"/>
              <v:textbox inset="0,0,0,0">
                <w:txbxContent>
                  <w:p w14:paraId="1B3EE74E"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7922" behindDoc="1" locked="0" layoutInCell="1" allowOverlap="1" wp14:anchorId="5A45853B" wp14:editId="3815032C">
              <wp:simplePos x="0" y="0"/>
              <wp:positionH relativeFrom="page">
                <wp:posOffset>6434455</wp:posOffset>
              </wp:positionH>
              <wp:positionV relativeFrom="page">
                <wp:posOffset>9714865</wp:posOffset>
              </wp:positionV>
              <wp:extent cx="228600" cy="194310"/>
              <wp:effectExtent l="0" t="0" r="0" b="8890"/>
              <wp:wrapNone/>
              <wp:docPr id="775" name="Zone de texte 7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573C5E65"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5853B" id="Zone de texte 775" o:spid="_x0000_s1543" type="#_x0000_t202" style="position:absolute;margin-left:506.65pt;margin-top:764.95pt;width:18pt;height:15.3pt;z-index:-2515485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" filled="f" stroked="f">
              <o:lock v:ext="edit" aspectratio="t" verticies="t" text="t" shapetype="t"/>
              <v:textbox inset="0,0,0,0">
                <w:txbxContent>
                  <w:p w14:paraId="573C5E65"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6898" behindDoc="1" locked="0" layoutInCell="1" allowOverlap="1" wp14:anchorId="1927878D" wp14:editId="1C87FA86">
              <wp:simplePos x="0" y="0"/>
              <wp:positionH relativeFrom="page">
                <wp:posOffset>6434455</wp:posOffset>
              </wp:positionH>
              <wp:positionV relativeFrom="page">
                <wp:posOffset>9714865</wp:posOffset>
              </wp:positionV>
              <wp:extent cx="228600" cy="194310"/>
              <wp:effectExtent l="0" t="0" r="0" b="8890"/>
              <wp:wrapNone/>
              <wp:docPr id="776" name="Zone de texte 7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41FE3856"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7878D" id="Zone de texte 776" o:spid="_x0000_s1544" type="#_x0000_t202" style="position:absolute;margin-left:506.65pt;margin-top:764.95pt;width:18pt;height:15.3pt;z-index:-2515495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" filled="f" stroked="f">
              <o:lock v:ext="edit" aspectratio="t" verticies="t" text="t" shapetype="t"/>
              <v:textbox inset="0,0,0,0">
                <w:txbxContent>
                  <w:p w14:paraId="41FE3856"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5874" behindDoc="1" locked="0" layoutInCell="1" allowOverlap="1" wp14:anchorId="27A2B967" wp14:editId="28AF6C47">
              <wp:simplePos x="0" y="0"/>
              <wp:positionH relativeFrom="page">
                <wp:posOffset>6434455</wp:posOffset>
              </wp:positionH>
              <wp:positionV relativeFrom="page">
                <wp:posOffset>9714865</wp:posOffset>
              </wp:positionV>
              <wp:extent cx="228600" cy="194310"/>
              <wp:effectExtent l="0" t="0" r="0" b="8890"/>
              <wp:wrapNone/>
              <wp:docPr id="777" name="Zone de texte 7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50C40772"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A2B967" id="Zone de texte 777" o:spid="_x0000_s1545" type="#_x0000_t202" style="position:absolute;margin-left:506.65pt;margin-top:764.95pt;width:18pt;height:15.3pt;z-index:-2515506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" filled="f" stroked="f">
              <o:lock v:ext="edit" aspectratio="t" verticies="t" text="t" shapetype="t"/>
              <v:textbox inset="0,0,0,0">
                <w:txbxContent>
                  <w:p w14:paraId="50C40772"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4850" behindDoc="1" locked="0" layoutInCell="1" allowOverlap="1" wp14:anchorId="6CD99AAF" wp14:editId="731022EF">
              <wp:simplePos x="0" y="0"/>
              <wp:positionH relativeFrom="page">
                <wp:posOffset>6434455</wp:posOffset>
              </wp:positionH>
              <wp:positionV relativeFrom="page">
                <wp:posOffset>9714865</wp:posOffset>
              </wp:positionV>
              <wp:extent cx="228600" cy="194310"/>
              <wp:effectExtent l="0" t="0" r="0" b="8890"/>
              <wp:wrapNone/>
              <wp:docPr id="778" name="Zone de texte 7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0B5E6FD7"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99AAF" id="Zone de texte 778" o:spid="_x0000_s1546" type="#_x0000_t202" style="position:absolute;margin-left:506.65pt;margin-top:764.95pt;width:18pt;height:15.3pt;z-index:-2515516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" filled="f" stroked="f">
              <o:lock v:ext="edit" aspectratio="t" verticies="t" text="t" shapetype="t"/>
              <v:textbox inset="0,0,0,0">
                <w:txbxContent>
                  <w:p w14:paraId="0B5E6FD7"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3826" behindDoc="1" locked="0" layoutInCell="1" allowOverlap="1" wp14:anchorId="4D19124D" wp14:editId="55DFE7F7">
              <wp:simplePos x="0" y="0"/>
              <wp:positionH relativeFrom="page">
                <wp:posOffset>6434455</wp:posOffset>
              </wp:positionH>
              <wp:positionV relativeFrom="page">
                <wp:posOffset>9714865</wp:posOffset>
              </wp:positionV>
              <wp:extent cx="228600" cy="194310"/>
              <wp:effectExtent l="0" t="0" r="0" b="8890"/>
              <wp:wrapNone/>
              <wp:docPr id="199" name="Zone de texte 1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40F55343"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9124D" id="Zone de texte 199" o:spid="_x0000_s1547" type="#_x0000_t202" style="position:absolute;margin-left:506.65pt;margin-top:764.95pt;width:18pt;height:15.3pt;z-index:-2515526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" filled="f" stroked="f">
              <o:lock v:ext="edit" aspectratio="t" verticies="t" text="t" shapetype="t"/>
              <v:textbox inset="0,0,0,0">
                <w:txbxContent>
                  <w:p w14:paraId="40F55343"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2802" behindDoc="1" locked="0" layoutInCell="1" allowOverlap="1" wp14:anchorId="09D2E053" wp14:editId="79F491B6">
              <wp:simplePos x="0" y="0"/>
              <wp:positionH relativeFrom="page">
                <wp:posOffset>6434455</wp:posOffset>
              </wp:positionH>
              <wp:positionV relativeFrom="page">
                <wp:posOffset>9714865</wp:posOffset>
              </wp:positionV>
              <wp:extent cx="228600" cy="194310"/>
              <wp:effectExtent l="0" t="0" r="0" b="8890"/>
              <wp:wrapNone/>
              <wp:docPr id="200" name="Zone de texte 2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1E88081C"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2E053" id="Zone de texte 200" o:spid="_x0000_s1548" type="#_x0000_t202" style="position:absolute;margin-left:506.65pt;margin-top:764.95pt;width:18pt;height:15.3pt;z-index:-2515536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" filled="f" stroked="f">
              <o:lock v:ext="edit" aspectratio="t" verticies="t" text="t" shapetype="t"/>
              <v:textbox inset="0,0,0,0">
                <w:txbxContent>
                  <w:p w14:paraId="1E88081C"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1778" behindDoc="1" locked="0" layoutInCell="1" allowOverlap="1" wp14:anchorId="3686F0D9" wp14:editId="71D286E0">
              <wp:simplePos x="0" y="0"/>
              <wp:positionH relativeFrom="page">
                <wp:posOffset>6434455</wp:posOffset>
              </wp:positionH>
              <wp:positionV relativeFrom="page">
                <wp:posOffset>9714865</wp:posOffset>
              </wp:positionV>
              <wp:extent cx="228600" cy="194310"/>
              <wp:effectExtent l="0" t="0" r="0" b="8890"/>
              <wp:wrapNone/>
              <wp:docPr id="201" name="Zone de texte 2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63ABDAAF"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6F0D9" id="Zone de texte 201" o:spid="_x0000_s1549" type="#_x0000_t202" style="position:absolute;margin-left:506.65pt;margin-top:764.95pt;width:18pt;height:15.3pt;z-index:-2515547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" filled="f" stroked="f">
              <o:lock v:ext="edit" aspectratio="t" verticies="t" text="t" shapetype="t"/>
              <v:textbox inset="0,0,0,0">
                <w:txbxContent>
                  <w:p w14:paraId="63ABDAAF"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60754" behindDoc="1" locked="0" layoutInCell="1" allowOverlap="1" wp14:anchorId="348D3B9B" wp14:editId="29348971">
              <wp:simplePos x="0" y="0"/>
              <wp:positionH relativeFrom="page">
                <wp:posOffset>6434455</wp:posOffset>
              </wp:positionH>
              <wp:positionV relativeFrom="page">
                <wp:posOffset>9714865</wp:posOffset>
              </wp:positionV>
              <wp:extent cx="228600" cy="194310"/>
              <wp:effectExtent l="0" t="0" r="0" b="8890"/>
              <wp:wrapNone/>
              <wp:docPr id="202" name="Zone de texte 2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52F15479"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D3B9B" id="Zone de texte 202" o:spid="_x0000_s1550" type="#_x0000_t202" style="position:absolute;margin-left:506.65pt;margin-top:764.95pt;width:18pt;height:15.3pt;z-index:-2515557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" filled="f" stroked="f">
              <o:lock v:ext="edit" aspectratio="t" verticies="t" text="t" shapetype="t"/>
              <v:textbox inset="0,0,0,0">
                <w:txbxContent>
                  <w:p w14:paraId="52F15479"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54610" behindDoc="1" locked="0" layoutInCell="1" allowOverlap="1" wp14:anchorId="5F898F9D" wp14:editId="3B575287">
              <wp:simplePos x="0" y="0"/>
              <wp:positionH relativeFrom="page">
                <wp:posOffset>6434455</wp:posOffset>
              </wp:positionH>
              <wp:positionV relativeFrom="page">
                <wp:posOffset>9714865</wp:posOffset>
              </wp:positionV>
              <wp:extent cx="228600" cy="194310"/>
              <wp:effectExtent l="0" t="0" r="0" b="8890"/>
              <wp:wrapNone/>
              <wp:docPr id="182" name="Zone de texte 1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0F428B30"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98F9D" id="Zone de texte 182" o:spid="_x0000_s1551" type="#_x0000_t202" style="position:absolute;margin-left:506.65pt;margin-top:764.95pt;width:18pt;height:15.3pt;z-index:-2515618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" filled="f" stroked="f">
              <o:lock v:ext="edit" aspectratio="t" verticies="t" text="t" shapetype="t"/>
              <v:textbox inset="0,0,0,0">
                <w:txbxContent>
                  <w:p w14:paraId="0F428B30"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53586" behindDoc="1" locked="0" layoutInCell="1" allowOverlap="1" wp14:anchorId="2005CC61" wp14:editId="197E55B8">
              <wp:simplePos x="0" y="0"/>
              <wp:positionH relativeFrom="page">
                <wp:posOffset>6434455</wp:posOffset>
              </wp:positionH>
              <wp:positionV relativeFrom="page">
                <wp:posOffset>9714865</wp:posOffset>
              </wp:positionV>
              <wp:extent cx="228600" cy="194310"/>
              <wp:effectExtent l="0" t="0" r="0" b="8890"/>
              <wp:wrapNone/>
              <wp:docPr id="183" name="Zone de texte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06E27321"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5CC61" id="Zone de texte 183" o:spid="_x0000_s1552" type="#_x0000_t202" style="position:absolute;margin-left:506.65pt;margin-top:764.95pt;width:18pt;height:15.3pt;z-index:-2515628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" filled="f" stroked="f">
              <o:lock v:ext="edit" aspectratio="t" verticies="t" text="t" shapetype="t"/>
              <v:textbox inset="0,0,0,0">
                <w:txbxContent>
                  <w:p w14:paraId="06E27321"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52562" behindDoc="1" locked="0" layoutInCell="1" allowOverlap="1" wp14:anchorId="1EAB3B54" wp14:editId="2A0FC3EF">
              <wp:simplePos x="0" y="0"/>
              <wp:positionH relativeFrom="page">
                <wp:posOffset>6434455</wp:posOffset>
              </wp:positionH>
              <wp:positionV relativeFrom="page">
                <wp:posOffset>9714865</wp:posOffset>
              </wp:positionV>
              <wp:extent cx="228600" cy="194310"/>
              <wp:effectExtent l="0" t="0" r="0" b="8890"/>
              <wp:wrapNone/>
              <wp:docPr id="184" name="Zone de texte 1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38675F6D"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B3B54" id="Zone de texte 184" o:spid="_x0000_s1553" type="#_x0000_t202" style="position:absolute;margin-left:506.65pt;margin-top:764.95pt;width:18pt;height:15.3pt;z-index:-2515639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" filled="f" stroked="f">
              <o:lock v:ext="edit" aspectratio="t" verticies="t" text="t" shapetype="t"/>
              <v:textbox inset="0,0,0,0">
                <w:txbxContent>
                  <w:p w14:paraId="38675F6D"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51538" behindDoc="1" locked="0" layoutInCell="1" allowOverlap="1" wp14:anchorId="39DC6710" wp14:editId="576AB657">
              <wp:simplePos x="0" y="0"/>
              <wp:positionH relativeFrom="page">
                <wp:posOffset>6434455</wp:posOffset>
              </wp:positionH>
              <wp:positionV relativeFrom="page">
                <wp:posOffset>9714865</wp:posOffset>
              </wp:positionV>
              <wp:extent cx="228600" cy="194310"/>
              <wp:effectExtent l="0" t="0" r="0" b="8890"/>
              <wp:wrapNone/>
              <wp:docPr id="185" name="Zone de texte 1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228600" cy="194310"/>
                      </a:xfrm>
                      <a:prstGeom prst="rect">
                        <a:avLst/>
                      </a:prstGeom>
                      <a:noFill/>
                      <a:ln>
                        <a:noFill/>
                      </a:ln>
                    </wps:spPr>
                    <wps:txbx>
                      <w:txbxContent>
                        <w:p w14:paraId="70C4B967"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C6710" id="Zone de texte 185" o:spid="_x0000_s1554" type="#_x0000_t202" style="position:absolute;margin-left:506.65pt;margin-top:764.95pt;width:18pt;height:15.3pt;z-index:-2515649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" filled="f" stroked="f">
              <o:lock v:ext="edit" aspectratio="t" verticies="t" text="t" shapetype="t"/>
              <v:textbox inset="0,0,0,0">
                <w:txbxContent>
                  <w:p w14:paraId="70C4B967"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46418" behindDoc="1" locked="0" layoutInCell="1" allowOverlap="1" wp14:anchorId="33E2062B" wp14:editId="01135BF1">
              <wp:simplePos x="0" y="0"/>
              <wp:positionH relativeFrom="page">
                <wp:posOffset>6434455</wp:posOffset>
              </wp:positionH>
              <wp:positionV relativeFrom="page">
                <wp:posOffset>9714865</wp:posOffset>
              </wp:positionV>
              <wp:extent cx="228600" cy="194310"/>
              <wp:effectExtent l="0" t="0" r="0" b="8890"/>
              <wp:wrapNone/>
              <wp:docPr id="3969" name="Zone de texte 3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6099855"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2062B" id="Zone de texte 3969" o:spid="_x0000_s1555" type="#_x0000_t202" style="position:absolute;margin-left:506.65pt;margin-top:764.95pt;width:18pt;height:15.3pt;z-index:-2515700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kzFob5gEAALMDAAAOAAAAAAAAAAAAAAAAAC4CAABkcnMvZTJvRG9jLnht&#10;bFBLAQItABQABgAIAAAAIQB89CSG4QAAAA8BAAAPAAAAAAAAAAAAAAAAAEAEAABkcnMvZG93bnJl&#10;di54bWxQSwUGAAAAAAQABADzAAAATgUAAAAA&#10;" filled="f" stroked="f">
              <v:textbox inset="0,0,0,0">
                <w:txbxContent>
                  <w:p w14:paraId="46099855"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45394" behindDoc="1" locked="0" layoutInCell="1" allowOverlap="1" wp14:anchorId="5EBAE87E" wp14:editId="43760F9A">
              <wp:simplePos x="0" y="0"/>
              <wp:positionH relativeFrom="page">
                <wp:posOffset>6434455</wp:posOffset>
              </wp:positionH>
              <wp:positionV relativeFrom="page">
                <wp:posOffset>9714865</wp:posOffset>
              </wp:positionV>
              <wp:extent cx="228600" cy="194310"/>
              <wp:effectExtent l="0" t="0" r="0" b="8890"/>
              <wp:wrapNone/>
              <wp:docPr id="3968" name="Zone de texte 3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7925CEB7"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BAE87E" id="Zone de texte 3968" o:spid="_x0000_s1556" type="#_x0000_t202" style="position:absolute;margin-left:506.65pt;margin-top:764.95pt;width:18pt;height:15.3pt;z-index:-2515710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KWpo65gEAALMDAAAOAAAAAAAAAAAAAAAAAC4CAABkcnMvZTJvRG9jLnht&#10;bFBLAQItABQABgAIAAAAIQB89CSG4QAAAA8BAAAPAAAAAAAAAAAAAAAAAEAEAABkcnMvZG93bnJl&#10;di54bWxQSwUGAAAAAAQABADzAAAATgUAAAAA&#10;" filled="f" stroked="f">
              <v:textbox inset="0,0,0,0">
                <w:txbxContent>
                  <w:p w14:paraId="7925CEB7"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44370" behindDoc="1" locked="0" layoutInCell="1" allowOverlap="1" wp14:anchorId="2341667B" wp14:editId="1F0546DD">
              <wp:simplePos x="0" y="0"/>
              <wp:positionH relativeFrom="page">
                <wp:posOffset>6434455</wp:posOffset>
              </wp:positionH>
              <wp:positionV relativeFrom="page">
                <wp:posOffset>9714865</wp:posOffset>
              </wp:positionV>
              <wp:extent cx="228600" cy="194310"/>
              <wp:effectExtent l="0" t="0" r="0" b="8890"/>
              <wp:wrapNone/>
              <wp:docPr id="3967" name="Zone de texte 3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A783A84"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1667B" id="Zone de texte 3967" o:spid="_x0000_s1557" type="#_x0000_t202" style="position:absolute;margin-left:506.65pt;margin-top:764.95pt;width:18pt;height:15.3pt;z-index:-2515721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&#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BjdUUOcBAACzAwAADgAAAAAAAAAAAAAAAAAuAgAAZHJzL2Uyb0RvYy54&#10;bWxQSwECLQAUAAYACAAAACEAfPQkhuEAAAAPAQAADwAAAAAAAAAAAAAAAABBBAAAZHJzL2Rvd25y&#10;ZXYueG1sUEsFBgAAAAAEAAQA8wAAAE8FAAAAAA==&#10;" filled="f" stroked="f">
              <v:textbox inset="0,0,0,0">
                <w:txbxContent>
                  <w:p w14:paraId="3A783A84"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43346" behindDoc="1" locked="0" layoutInCell="1" allowOverlap="1" wp14:anchorId="287C5F62" wp14:editId="4663F6F0">
              <wp:simplePos x="0" y="0"/>
              <wp:positionH relativeFrom="page">
                <wp:posOffset>6434455</wp:posOffset>
              </wp:positionH>
              <wp:positionV relativeFrom="page">
                <wp:posOffset>9714865</wp:posOffset>
              </wp:positionV>
              <wp:extent cx="228600" cy="194310"/>
              <wp:effectExtent l="0" t="0" r="0" b="8890"/>
              <wp:wrapNone/>
              <wp:docPr id="3966" name="Zone de texte 3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169B37E"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C5F62" id="Zone de texte 3966" o:spid="_x0000_s1558" type="#_x0000_t202" style="position:absolute;margin-left:506.65pt;margin-top:764.95pt;width:18pt;height:15.3pt;z-index:-2515731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lbU785gEAALMDAAAOAAAAAAAAAAAAAAAAAC4CAABkcnMvZTJvRG9jLnht&#10;bFBLAQItABQABgAIAAAAIQB89CSG4QAAAA8BAAAPAAAAAAAAAAAAAAAAAEAEAABkcnMvZG93bnJl&#10;di54bWxQSwUGAAAAAAQABADzAAAATgUAAAAA&#10;" filled="f" stroked="f">
              <v:textbox inset="0,0,0,0">
                <w:txbxContent>
                  <w:p w14:paraId="3169B37E"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42322" behindDoc="1" locked="0" layoutInCell="1" allowOverlap="1" wp14:anchorId="040521D8" wp14:editId="53F007FA">
              <wp:simplePos x="0" y="0"/>
              <wp:positionH relativeFrom="page">
                <wp:posOffset>6434455</wp:posOffset>
              </wp:positionH>
              <wp:positionV relativeFrom="page">
                <wp:posOffset>9714865</wp:posOffset>
              </wp:positionV>
              <wp:extent cx="228600" cy="194310"/>
              <wp:effectExtent l="0" t="0" r="0" b="8890"/>
              <wp:wrapNone/>
              <wp:docPr id="3965" name="Zone de texte 3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F17C4F0"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521D8" id="Zone de texte 3965" o:spid="_x0000_s1559" type="#_x0000_t202" style="position:absolute;margin-left:506.65pt;margin-top:764.95pt;width:18pt;height:15.3pt;z-index:-2515741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&#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WhvVE+cBAACzAwAADgAAAAAAAAAAAAAAAAAuAgAAZHJzL2Uyb0RvYy54&#10;bWxQSwECLQAUAAYACAAAACEAfPQkhuEAAAAPAQAADwAAAAAAAAAAAAAAAABBBAAAZHJzL2Rvd25y&#10;ZXYueG1sUEsFBgAAAAAEAAQA8wAAAE8FAAAAAA==&#10;" filled="f" stroked="f">
              <v:textbox inset="0,0,0,0">
                <w:txbxContent>
                  <w:p w14:paraId="3F17C4F0"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41298" behindDoc="1" locked="0" layoutInCell="1" allowOverlap="1" wp14:anchorId="3A6ED79D" wp14:editId="49527B0D">
              <wp:simplePos x="0" y="0"/>
              <wp:positionH relativeFrom="page">
                <wp:posOffset>6434455</wp:posOffset>
              </wp:positionH>
              <wp:positionV relativeFrom="page">
                <wp:posOffset>9714865</wp:posOffset>
              </wp:positionV>
              <wp:extent cx="228600" cy="194310"/>
              <wp:effectExtent l="0" t="0" r="0" b="8890"/>
              <wp:wrapNone/>
              <wp:docPr id="3964" name="Zone de texte 3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0DEAEEB4"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ED79D" id="Zone de texte 3964" o:spid="_x0000_s1560" type="#_x0000_t202" style="position:absolute;margin-left:506.65pt;margin-top:764.95pt;width:18pt;height:15.3pt;z-index:-2515751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0jRUy5gEAALMDAAAOAAAAAAAAAAAAAAAAAC4CAABkcnMvZTJvRG9jLnht&#10;bFBLAQItABQABgAIAAAAIQB89CSG4QAAAA8BAAAPAAAAAAAAAAAAAAAAAEAEAABkcnMvZG93bnJl&#10;di54bWxQSwUGAAAAAAQABADzAAAATgUAAAAA&#10;" filled="f" stroked="f">
              <v:textbox inset="0,0,0,0">
                <w:txbxContent>
                  <w:p w14:paraId="0DEAEEB4"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40274" behindDoc="1" locked="0" layoutInCell="1" allowOverlap="1" wp14:anchorId="7C477377" wp14:editId="5C25A2F3">
              <wp:simplePos x="0" y="0"/>
              <wp:positionH relativeFrom="page">
                <wp:posOffset>6434455</wp:posOffset>
              </wp:positionH>
              <wp:positionV relativeFrom="page">
                <wp:posOffset>9714865</wp:posOffset>
              </wp:positionV>
              <wp:extent cx="228600" cy="194310"/>
              <wp:effectExtent l="0" t="0" r="0" b="8890"/>
              <wp:wrapNone/>
              <wp:docPr id="3963" name="Zone de texte 3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08D415C2"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77377" id="Zone de texte 3963" o:spid="_x0000_s1561" type="#_x0000_t202" style="position:absolute;margin-left:506.65pt;margin-top:764.95pt;width:18pt;height:15.3pt;z-index:-251576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&#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5fCSF+cBAACzAwAADgAAAAAAAAAAAAAAAAAuAgAAZHJzL2Uyb0RvYy54&#10;bWxQSwECLQAUAAYACAAAACEAfPQkhuEAAAAPAQAADwAAAAAAAAAAAAAAAABBBAAAZHJzL2Rvd25y&#10;ZXYueG1sUEsFBgAAAAAEAAQA8wAAAE8FAAAAAA==&#10;" filled="f" stroked="f">
              <v:textbox inset="0,0,0,0">
                <w:txbxContent>
                  <w:p w14:paraId="08D415C2"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39250" behindDoc="1" locked="0" layoutInCell="1" allowOverlap="1" wp14:anchorId="2AE934E5" wp14:editId="4F9F0F41">
              <wp:simplePos x="0" y="0"/>
              <wp:positionH relativeFrom="page">
                <wp:posOffset>6434455</wp:posOffset>
              </wp:positionH>
              <wp:positionV relativeFrom="page">
                <wp:posOffset>9714865</wp:posOffset>
              </wp:positionV>
              <wp:extent cx="228600" cy="194310"/>
              <wp:effectExtent l="0" t="0" r="0" b="8890"/>
              <wp:wrapNone/>
              <wp:docPr id="3962" name="Zone de texte 3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B5366F4"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934E5" id="Zone de texte 3962" o:spid="_x0000_s1562" type="#_x0000_t202" style="position:absolute;margin-left:506.65pt;margin-top:764.95pt;width:18pt;height:15.3pt;z-index:-251577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dNUx75gEAALMDAAAOAAAAAAAAAAAAAAAAAC4CAABkcnMvZTJvRG9jLnht&#10;bFBLAQItABQABgAIAAAAIQB89CSG4QAAAA8BAAAPAAAAAAAAAAAAAAAAAEAEAABkcnMvZG93bnJl&#10;di54bWxQSwUGAAAAAAQABADzAAAATgUAAAAA&#10;" filled="f" stroked="f">
              <v:textbox inset="0,0,0,0">
                <w:txbxContent>
                  <w:p w14:paraId="4B5366F4"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38226" behindDoc="1" locked="0" layoutInCell="1" allowOverlap="1" wp14:anchorId="24191731" wp14:editId="719B7FD3">
              <wp:simplePos x="0" y="0"/>
              <wp:positionH relativeFrom="page">
                <wp:posOffset>6434455</wp:posOffset>
              </wp:positionH>
              <wp:positionV relativeFrom="page">
                <wp:posOffset>9714865</wp:posOffset>
              </wp:positionV>
              <wp:extent cx="228600" cy="194310"/>
              <wp:effectExtent l="0" t="0" r="0" b="8890"/>
              <wp:wrapNone/>
              <wp:docPr id="3961" name="Zone de texte 3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9A17050"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91731" id="Zone de texte 3961" o:spid="_x0000_s1563" type="#_x0000_t202" style="position:absolute;margin-left:506.65pt;margin-top:764.95pt;width:18pt;height:15.3pt;z-index:-2515782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DiQ9eU5gEAALMDAAAOAAAAAAAAAAAAAAAAAC4CAABkcnMvZTJvRG9jLnht&#10;bFBLAQItABQABgAIAAAAIQB89CSG4QAAAA8BAAAPAAAAAAAAAAAAAAAAAEAEAABkcnMvZG93bnJl&#10;di54bWxQSwUGAAAAAAQABADzAAAATgUAAAAA&#10;" filled="f" stroked="f">
              <v:textbox inset="0,0,0,0">
                <w:txbxContent>
                  <w:p w14:paraId="59A17050"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37202" behindDoc="1" locked="0" layoutInCell="1" allowOverlap="1" wp14:anchorId="7583B75D" wp14:editId="591E5269">
              <wp:simplePos x="0" y="0"/>
              <wp:positionH relativeFrom="page">
                <wp:posOffset>6434455</wp:posOffset>
              </wp:positionH>
              <wp:positionV relativeFrom="page">
                <wp:posOffset>9714865</wp:posOffset>
              </wp:positionV>
              <wp:extent cx="228600" cy="194310"/>
              <wp:effectExtent l="0" t="0" r="0" b="8890"/>
              <wp:wrapNone/>
              <wp:docPr id="3960" name="Zone de texte 3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215E8674"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3B75D" id="Zone de texte 3960" o:spid="_x0000_s1564" type="#_x0000_t202" style="position:absolute;margin-left:506.65pt;margin-top:764.95pt;width:18pt;height:15.3pt;z-index:-2515792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" filled="f" stroked="f">
              <v:textbox inset="0,0,0,0">
                <w:txbxContent>
                  <w:p w14:paraId="215E8674"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36178" behindDoc="1" locked="0" layoutInCell="1" allowOverlap="1" wp14:anchorId="7B4C6813" wp14:editId="3D418A41">
              <wp:simplePos x="0" y="0"/>
              <wp:positionH relativeFrom="page">
                <wp:posOffset>6434455</wp:posOffset>
              </wp:positionH>
              <wp:positionV relativeFrom="page">
                <wp:posOffset>9714865</wp:posOffset>
              </wp:positionV>
              <wp:extent cx="228600" cy="194310"/>
              <wp:effectExtent l="0" t="0" r="0" b="8890"/>
              <wp:wrapNone/>
              <wp:docPr id="3959" name="Zone de texte 3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258DE5E"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C6813" id="Zone de texte 3959" o:spid="_x0000_s1565" type="#_x0000_t202" style="position:absolute;margin-left:506.65pt;margin-top:764.95pt;width:18pt;height:15.3pt;z-index:-2515803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37i3NucBAACzAwAADgAAAAAAAAAAAAAAAAAuAgAAZHJzL2Uyb0RvYy54&#10;bWxQSwECLQAUAAYACAAAACEAfPQkhuEAAAAPAQAADwAAAAAAAAAAAAAAAABBBAAAZHJzL2Rvd25y&#10;ZXYueG1sUEsFBgAAAAAEAAQA8wAAAE8FAAAAAA==&#10;" filled="f" stroked="f">
              <v:textbox inset="0,0,0,0">
                <w:txbxContent>
                  <w:p w14:paraId="4258DE5E"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35154" behindDoc="1" locked="0" layoutInCell="1" allowOverlap="1" wp14:anchorId="1661A214" wp14:editId="3A93912A">
              <wp:simplePos x="0" y="0"/>
              <wp:positionH relativeFrom="page">
                <wp:posOffset>6434455</wp:posOffset>
              </wp:positionH>
              <wp:positionV relativeFrom="page">
                <wp:posOffset>9714865</wp:posOffset>
              </wp:positionV>
              <wp:extent cx="228600" cy="194310"/>
              <wp:effectExtent l="0" t="0" r="0" b="8890"/>
              <wp:wrapNone/>
              <wp:docPr id="3958" name="Zone de texte 3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65787E6"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1A214" id="Zone de texte 3958" o:spid="_x0000_s1566" type="#_x0000_t202" style="position:absolute;margin-left:506.65pt;margin-top:764.95pt;width:18pt;height:15.3pt;z-index:-2515813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DxLncX5gEAALMDAAAOAAAAAAAAAAAAAAAAAC4CAABkcnMvZTJvRG9jLnht&#10;bFBLAQItABQABgAIAAAAIQB89CSG4QAAAA8BAAAPAAAAAAAAAAAAAAAAAEAEAABkcnMvZG93bnJl&#10;di54bWxQSwUGAAAAAAQABADzAAAATgUAAAAA&#10;" filled="f" stroked="f">
              <v:textbox inset="0,0,0,0">
                <w:txbxContent>
                  <w:p w14:paraId="665787E6"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34130" behindDoc="1" locked="0" layoutInCell="1" allowOverlap="1" wp14:anchorId="4A34BF11" wp14:editId="6492BB9A">
              <wp:simplePos x="0" y="0"/>
              <wp:positionH relativeFrom="page">
                <wp:posOffset>6434455</wp:posOffset>
              </wp:positionH>
              <wp:positionV relativeFrom="page">
                <wp:posOffset>9714865</wp:posOffset>
              </wp:positionV>
              <wp:extent cx="228600" cy="194310"/>
              <wp:effectExtent l="0" t="0" r="0" b="8890"/>
              <wp:wrapNone/>
              <wp:docPr id="3957" name="Zone de texte 3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70574E5"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4BF11" id="Zone de texte 3957" o:spid="_x0000_s1567" type="#_x0000_t202" style="position:absolute;margin-left:506.65pt;margin-top:764.95pt;width:18pt;height:15.3pt;z-index:-2515823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" filled="f" stroked="f">
              <v:textbox inset="0,0,0,0">
                <w:txbxContent>
                  <w:p w14:paraId="470574E5"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33106" behindDoc="1" locked="0" layoutInCell="1" allowOverlap="1" wp14:anchorId="6C33E746" wp14:editId="1E3C4A97">
              <wp:simplePos x="0" y="0"/>
              <wp:positionH relativeFrom="page">
                <wp:posOffset>6434455</wp:posOffset>
              </wp:positionH>
              <wp:positionV relativeFrom="page">
                <wp:posOffset>9714865</wp:posOffset>
              </wp:positionV>
              <wp:extent cx="228600" cy="194310"/>
              <wp:effectExtent l="0" t="0" r="0" b="8890"/>
              <wp:wrapNone/>
              <wp:docPr id="3956" name="Zone de texte 3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7625613"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3E746" id="Zone de texte 3956" o:spid="_x0000_s1568" type="#_x0000_t202" style="position:absolute;margin-left:506.65pt;margin-top:764.95pt;width:18pt;height:15.3pt;z-index:-2515833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eGaPR5gEAALMDAAAOAAAAAAAAAAAAAAAAAC4CAABkcnMvZTJvRG9jLnht&#10;bFBLAQItABQABgAIAAAAIQB89CSG4QAAAA8BAAAPAAAAAAAAAAAAAAAAAEAEAABkcnMvZG93bnJl&#10;di54bWxQSwUGAAAAAAQABADzAAAATgUAAAAA&#10;" filled="f" stroked="f">
              <v:textbox inset="0,0,0,0">
                <w:txbxContent>
                  <w:p w14:paraId="37625613"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32082" behindDoc="1" locked="0" layoutInCell="1" allowOverlap="1" wp14:anchorId="0A063489" wp14:editId="2B1A2FA8">
              <wp:simplePos x="0" y="0"/>
              <wp:positionH relativeFrom="page">
                <wp:posOffset>6434455</wp:posOffset>
              </wp:positionH>
              <wp:positionV relativeFrom="page">
                <wp:posOffset>9714865</wp:posOffset>
              </wp:positionV>
              <wp:extent cx="228600" cy="194310"/>
              <wp:effectExtent l="0" t="0" r="0" b="8890"/>
              <wp:wrapNone/>
              <wp:docPr id="3955" name="Zone de texte 3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28CEB6C"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63489" id="Zone de texte 3955" o:spid="_x0000_s1569" type="#_x0000_t202" style="position:absolute;margin-left:506.65pt;margin-top:764.95pt;width:18pt;height:15.3pt;z-index:-2515843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&#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oW84PucBAACzAwAADgAAAAAAAAAAAAAAAAAuAgAAZHJzL2Uyb0RvYy54&#10;bWxQSwECLQAUAAYACAAAACEAfPQkhuEAAAAPAQAADwAAAAAAAAAAAAAAAABBBAAAZHJzL2Rvd25y&#10;ZXYueG1sUEsFBgAAAAAEAAQA8wAAAE8FAAAAAA==&#10;" filled="f" stroked="f">
              <v:textbox inset="0,0,0,0">
                <w:txbxContent>
                  <w:p w14:paraId="528CEB6C"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31058" behindDoc="1" locked="0" layoutInCell="1" allowOverlap="1" wp14:anchorId="26A3093D" wp14:editId="57A62E65">
              <wp:simplePos x="0" y="0"/>
              <wp:positionH relativeFrom="page">
                <wp:posOffset>6434455</wp:posOffset>
              </wp:positionH>
              <wp:positionV relativeFrom="page">
                <wp:posOffset>9714865</wp:posOffset>
              </wp:positionV>
              <wp:extent cx="228600" cy="194310"/>
              <wp:effectExtent l="0" t="0" r="0" b="8890"/>
              <wp:wrapNone/>
              <wp:docPr id="3954" name="Zone de texte 3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033063E2"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3093D" id="Zone de texte 3954" o:spid="_x0000_s1570" type="#_x0000_t202" style="position:absolute;margin-left:506.65pt;margin-top:764.95pt;width:18pt;height:15.3pt;z-index:-2515854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&#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j/n4H+cBAACzAwAADgAAAAAAAAAAAAAAAAAuAgAAZHJzL2Uyb0RvYy54&#10;bWxQSwECLQAUAAYACAAAACEAfPQkhuEAAAAPAQAADwAAAAAAAAAAAAAAAABBBAAAZHJzL2Rvd25y&#10;ZXYueG1sUEsFBgAAAAAEAAQA8wAAAE8FAAAAAA==&#10;" filled="f" stroked="f">
              <v:textbox inset="0,0,0,0">
                <w:txbxContent>
                  <w:p w14:paraId="033063E2"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30034" behindDoc="1" locked="0" layoutInCell="1" allowOverlap="1" wp14:anchorId="1D4EAC3D" wp14:editId="6E3267F0">
              <wp:simplePos x="0" y="0"/>
              <wp:positionH relativeFrom="page">
                <wp:posOffset>6434455</wp:posOffset>
              </wp:positionH>
              <wp:positionV relativeFrom="page">
                <wp:posOffset>9714865</wp:posOffset>
              </wp:positionV>
              <wp:extent cx="228600" cy="194310"/>
              <wp:effectExtent l="0" t="0" r="0" b="8890"/>
              <wp:wrapNone/>
              <wp:docPr id="3953" name="Zone de texte 3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727479D0"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EAC3D" id="Zone de texte 3953" o:spid="_x0000_s1571" type="#_x0000_t202" style="position:absolute;margin-left:506.65pt;margin-top:764.95pt;width:18pt;height:15.3pt;z-index:-2515864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" filled="f" stroked="f">
              <v:textbox inset="0,0,0,0">
                <w:txbxContent>
                  <w:p w14:paraId="727479D0"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29010" behindDoc="1" locked="0" layoutInCell="1" allowOverlap="1" wp14:anchorId="1ECA62D7" wp14:editId="553EA74C">
              <wp:simplePos x="0" y="0"/>
              <wp:positionH relativeFrom="page">
                <wp:posOffset>6434455</wp:posOffset>
              </wp:positionH>
              <wp:positionV relativeFrom="page">
                <wp:posOffset>9714865</wp:posOffset>
              </wp:positionV>
              <wp:extent cx="228600" cy="194310"/>
              <wp:effectExtent l="0" t="0" r="0" b="8890"/>
              <wp:wrapNone/>
              <wp:docPr id="3952" name="Zone de texte 3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797220EA"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CA62D7" id="Zone de texte 3952" o:spid="_x0000_s1572" type="#_x0000_t202" style="position:absolute;margin-left:506.65pt;margin-top:764.95pt;width:18pt;height:15.3pt;z-index:-2515874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DmQaFW5gEAALMDAAAOAAAAAAAAAAAAAAAAAC4CAABkcnMvZTJvRG9jLnht&#10;bFBLAQItABQABgAIAAAAIQB89CSG4QAAAA8BAAAPAAAAAAAAAAAAAAAAAEAEAABkcnMvZG93bnJl&#10;di54bWxQSwUGAAAAAAQABADzAAAATgUAAAAA&#10;" filled="f" stroked="f">
              <v:textbox inset="0,0,0,0">
                <w:txbxContent>
                  <w:p w14:paraId="797220EA"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27986" behindDoc="1" locked="0" layoutInCell="1" allowOverlap="1" wp14:anchorId="5FA4FC9A" wp14:editId="577B92A9">
              <wp:simplePos x="0" y="0"/>
              <wp:positionH relativeFrom="page">
                <wp:posOffset>6434455</wp:posOffset>
              </wp:positionH>
              <wp:positionV relativeFrom="page">
                <wp:posOffset>9714865</wp:posOffset>
              </wp:positionV>
              <wp:extent cx="228600" cy="194310"/>
              <wp:effectExtent l="0" t="0" r="0" b="8890"/>
              <wp:wrapNone/>
              <wp:docPr id="3951" name="Zone de texte 3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2A65A79F"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4FC9A" id="Zone de texte 3951" o:spid="_x0000_s1573" type="#_x0000_t202" style="position:absolute;margin-left:506.65pt;margin-top:764.95pt;width:18pt;height:15.3pt;z-index:-2515884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GTc6uecBAACzAwAADgAAAAAAAAAAAAAAAAAuAgAAZHJzL2Uyb0RvYy54&#10;bWxQSwECLQAUAAYACAAAACEAfPQkhuEAAAAPAQAADwAAAAAAAAAAAAAAAABBBAAAZHJzL2Rvd25y&#10;ZXYueG1sUEsFBgAAAAAEAAQA8wAAAE8FAAAAAA==&#10;" filled="f" stroked="f">
              <v:textbox inset="0,0,0,0">
                <w:txbxContent>
                  <w:p w14:paraId="2A65A79F"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26962" behindDoc="1" locked="0" layoutInCell="1" allowOverlap="1" wp14:anchorId="3AB63AC1" wp14:editId="7BF8E463">
              <wp:simplePos x="0" y="0"/>
              <wp:positionH relativeFrom="page">
                <wp:posOffset>6434455</wp:posOffset>
              </wp:positionH>
              <wp:positionV relativeFrom="page">
                <wp:posOffset>9714865</wp:posOffset>
              </wp:positionV>
              <wp:extent cx="228600" cy="194310"/>
              <wp:effectExtent l="0" t="0" r="0" b="8890"/>
              <wp:wrapNone/>
              <wp:docPr id="3950" name="Zone de texte 3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8DC46EC"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63AC1" id="Zone de texte 3950" o:spid="_x0000_s1574" type="#_x0000_t202" style="position:absolute;margin-left:506.65pt;margin-top:764.95pt;width:18pt;height:15.3pt;z-index:-2515895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" filled="f" stroked="f">
              <v:textbox inset="0,0,0,0">
                <w:txbxContent>
                  <w:p w14:paraId="18DC46EC"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25938" behindDoc="1" locked="0" layoutInCell="1" allowOverlap="1" wp14:anchorId="165EA7D9" wp14:editId="4859E94D">
              <wp:simplePos x="0" y="0"/>
              <wp:positionH relativeFrom="page">
                <wp:posOffset>6434455</wp:posOffset>
              </wp:positionH>
              <wp:positionV relativeFrom="page">
                <wp:posOffset>9714865</wp:posOffset>
              </wp:positionV>
              <wp:extent cx="228600" cy="194310"/>
              <wp:effectExtent l="0" t="0" r="0" b="8890"/>
              <wp:wrapNone/>
              <wp:docPr id="3949" name="Zone de texte 3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5997C23"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EA7D9" id="Zone de texte 3949" o:spid="_x0000_s1575" type="#_x0000_t202" style="position:absolute;margin-left:506.65pt;margin-top:764.95pt;width:18pt;height:15.3pt;z-index:-2515905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P4t/N5gEAALMDAAAOAAAAAAAAAAAAAAAAAC4CAABkcnMvZTJvRG9jLnht&#10;bFBLAQItABQABgAIAAAAIQB89CSG4QAAAA8BAAAPAAAAAAAAAAAAAAAAAEAEAABkcnMvZG93bnJl&#10;di54bWxQSwUGAAAAAAQABADzAAAATgUAAAAA&#10;" filled="f" stroked="f">
              <v:textbox inset="0,0,0,0">
                <w:txbxContent>
                  <w:p w14:paraId="55997C23"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24914" behindDoc="1" locked="0" layoutInCell="1" allowOverlap="1" wp14:anchorId="3C581507" wp14:editId="1A2B7028">
              <wp:simplePos x="0" y="0"/>
              <wp:positionH relativeFrom="page">
                <wp:posOffset>6434455</wp:posOffset>
              </wp:positionH>
              <wp:positionV relativeFrom="page">
                <wp:posOffset>9714865</wp:posOffset>
              </wp:positionV>
              <wp:extent cx="228600" cy="194310"/>
              <wp:effectExtent l="0" t="0" r="0" b="8890"/>
              <wp:wrapNone/>
              <wp:docPr id="3948" name="Zone de texte 3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7C3C3197"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81507" id="Zone de texte 3948" o:spid="_x0000_s1576" type="#_x0000_t202" style="position:absolute;margin-left:506.65pt;margin-top:764.95pt;width:18pt;height:15.3pt;z-index:-2515915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hdB/s5gEAALMDAAAOAAAAAAAAAAAAAAAAAC4CAABkcnMvZTJvRG9jLnht&#10;bFBLAQItABQABgAIAAAAIQB89CSG4QAAAA8BAAAPAAAAAAAAAAAAAAAAAEAEAABkcnMvZG93bnJl&#10;di54bWxQSwUGAAAAAAQABADzAAAATgUAAAAA&#10;" filled="f" stroked="f">
              <v:textbox inset="0,0,0,0">
                <w:txbxContent>
                  <w:p w14:paraId="7C3C3197"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23890" behindDoc="1" locked="0" layoutInCell="1" allowOverlap="1" wp14:anchorId="0F7A745E" wp14:editId="67CEF8B6">
              <wp:simplePos x="0" y="0"/>
              <wp:positionH relativeFrom="page">
                <wp:posOffset>6434455</wp:posOffset>
              </wp:positionH>
              <wp:positionV relativeFrom="page">
                <wp:posOffset>9714865</wp:posOffset>
              </wp:positionV>
              <wp:extent cx="228600" cy="194310"/>
              <wp:effectExtent l="0" t="0" r="0" b="8890"/>
              <wp:wrapNone/>
              <wp:docPr id="3947" name="Zone de texte 3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2C4756C2"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A745E" id="Zone de texte 3947" o:spid="_x0000_s1577" type="#_x0000_t202" style="position:absolute;margin-left:506.65pt;margin-top:764.95pt;width:18pt;height:15.3pt;z-index:-2515925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tGdGG5gEAALMDAAAOAAAAAAAAAAAAAAAAAC4CAABkcnMvZTJvRG9jLnht&#10;bFBLAQItABQABgAIAAAAIQB89CSG4QAAAA8BAAAPAAAAAAAAAAAAAAAAAEAEAABkcnMvZG93bnJl&#10;di54bWxQSwUGAAAAAAQABADzAAAATgUAAAAA&#10;" filled="f" stroked="f">
              <v:textbox inset="0,0,0,0">
                <w:txbxContent>
                  <w:p w14:paraId="2C4756C2"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22866" behindDoc="1" locked="0" layoutInCell="1" allowOverlap="1" wp14:anchorId="0A2851A9" wp14:editId="47D17751">
              <wp:simplePos x="0" y="0"/>
              <wp:positionH relativeFrom="page">
                <wp:posOffset>6434455</wp:posOffset>
              </wp:positionH>
              <wp:positionV relativeFrom="page">
                <wp:posOffset>9714865</wp:posOffset>
              </wp:positionV>
              <wp:extent cx="228600" cy="194310"/>
              <wp:effectExtent l="0" t="0" r="0" b="8890"/>
              <wp:wrapNone/>
              <wp:docPr id="3946" name="Zone de texte 3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7D80F57"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851A9" id="Zone de texte 3946" o:spid="_x0000_s1578" type="#_x0000_t202" style="position:absolute;margin-left:506.65pt;margin-top:764.95pt;width:18pt;height:15.3pt;z-index:-2515936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OQ8sq5gEAALMDAAAOAAAAAAAAAAAAAAAAAC4CAABkcnMvZTJvRG9jLnht&#10;bFBLAQItABQABgAIAAAAIQB89CSG4QAAAA8BAAAPAAAAAAAAAAAAAAAAAEAEAABkcnMvZG93bnJl&#10;di54bWxQSwUGAAAAAAQABADzAAAATgUAAAAA&#10;" filled="f" stroked="f">
              <v:textbox inset="0,0,0,0">
                <w:txbxContent>
                  <w:p w14:paraId="47D80F57"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21842" behindDoc="1" locked="0" layoutInCell="1" allowOverlap="1" wp14:anchorId="49DB3DBC" wp14:editId="7ADC30EE">
              <wp:simplePos x="0" y="0"/>
              <wp:positionH relativeFrom="page">
                <wp:posOffset>6434455</wp:posOffset>
              </wp:positionH>
              <wp:positionV relativeFrom="page">
                <wp:posOffset>9714865</wp:posOffset>
              </wp:positionV>
              <wp:extent cx="228600" cy="194310"/>
              <wp:effectExtent l="0" t="0" r="0" b="8890"/>
              <wp:wrapNone/>
              <wp:docPr id="3945" name="Zone de texte 3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6D165A8"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B3DBC" id="Zone de texte 3945" o:spid="_x0000_s1579" type="#_x0000_t202" style="position:absolute;margin-left:506.65pt;margin-top:764.95pt;width:18pt;height:15.3pt;z-index:-2515946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&#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8TVQxecBAACzAwAADgAAAAAAAAAAAAAAAAAuAgAAZHJzL2Uyb0RvYy54&#10;bWxQSwECLQAUAAYACAAAACEAfPQkhuEAAAAPAQAADwAAAAAAAAAAAAAAAABBBAAAZHJzL2Rvd25y&#10;ZXYueG1sUEsFBgAAAAAEAAQA8wAAAE8FAAAAAA==&#10;" filled="f" stroked="f">
              <v:textbox inset="0,0,0,0">
                <w:txbxContent>
                  <w:p w14:paraId="46D165A8"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20818" behindDoc="1" locked="0" layoutInCell="1" allowOverlap="1" wp14:anchorId="6C4E2048" wp14:editId="0C3953E2">
              <wp:simplePos x="0" y="0"/>
              <wp:positionH relativeFrom="page">
                <wp:posOffset>6434455</wp:posOffset>
              </wp:positionH>
              <wp:positionV relativeFrom="page">
                <wp:posOffset>9714865</wp:posOffset>
              </wp:positionV>
              <wp:extent cx="228600" cy="194310"/>
              <wp:effectExtent l="0" t="0" r="0" b="8890"/>
              <wp:wrapNone/>
              <wp:docPr id="3944" name="Zone de texte 3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A35AAD5"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E2048" id="Zone de texte 3944" o:spid="_x0000_s1580" type="#_x0000_t202" style="position:absolute;margin-left:506.65pt;margin-top:764.95pt;width:18pt;height:15.3pt;z-index:-2515956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Dfo5Dk5gEAALMDAAAOAAAAAAAAAAAAAAAAAC4CAABkcnMvZTJvRG9jLnht&#10;bFBLAQItABQABgAIAAAAIQB89CSG4QAAAA8BAAAPAAAAAAAAAAAAAAAAAEAEAABkcnMvZG93bnJl&#10;di54bWxQSwUGAAAAAAQABADzAAAATgUAAAAA&#10;" filled="f" stroked="f">
              <v:textbox inset="0,0,0,0">
                <w:txbxContent>
                  <w:p w14:paraId="6A35AAD5"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19794" behindDoc="1" locked="0" layoutInCell="1" allowOverlap="1" wp14:anchorId="0E53C3F8" wp14:editId="3E91C3C8">
              <wp:simplePos x="0" y="0"/>
              <wp:positionH relativeFrom="page">
                <wp:posOffset>6434455</wp:posOffset>
              </wp:positionH>
              <wp:positionV relativeFrom="page">
                <wp:posOffset>9714865</wp:posOffset>
              </wp:positionV>
              <wp:extent cx="228600" cy="194310"/>
              <wp:effectExtent l="0" t="0" r="0" b="8890"/>
              <wp:wrapNone/>
              <wp:docPr id="3943" name="Zone de texte 3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27E78E30"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53C3F8" id="Zone de texte 3943" o:spid="_x0000_s1581" type="#_x0000_t202" style="position:absolute;margin-left:506.65pt;margin-top:764.95pt;width:18pt;height:15.3pt;z-index:-2515966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" filled="f" stroked="f">
              <v:textbox inset="0,0,0,0">
                <w:txbxContent>
                  <w:p w14:paraId="27E78E30"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18770" behindDoc="1" locked="0" layoutInCell="1" allowOverlap="1" wp14:anchorId="79109C74" wp14:editId="0D4F1551">
              <wp:simplePos x="0" y="0"/>
              <wp:positionH relativeFrom="page">
                <wp:posOffset>6434455</wp:posOffset>
              </wp:positionH>
              <wp:positionV relativeFrom="page">
                <wp:posOffset>9714865</wp:posOffset>
              </wp:positionV>
              <wp:extent cx="228600" cy="194310"/>
              <wp:effectExtent l="0" t="0" r="0" b="8890"/>
              <wp:wrapNone/>
              <wp:docPr id="3942" name="Zone de texte 3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794694FC"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09C74" id="Zone de texte 3942" o:spid="_x0000_s1582" type="#_x0000_t202" style="position:absolute;margin-left:506.65pt;margin-top:764.95pt;width:18pt;height:15.3pt;z-index:-2515977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2G8mt5gEAALMDAAAOAAAAAAAAAAAAAAAAAC4CAABkcnMvZTJvRG9jLnht&#10;bFBLAQItABQABgAIAAAAIQB89CSG4QAAAA8BAAAPAAAAAAAAAAAAAAAAAEAEAABkcnMvZG93bnJl&#10;di54bWxQSwUGAAAAAAQABADzAAAATgUAAAAA&#10;" filled="f" stroked="f">
              <v:textbox inset="0,0,0,0">
                <w:txbxContent>
                  <w:p w14:paraId="794694FC"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17746" behindDoc="1" locked="0" layoutInCell="1" allowOverlap="1" wp14:anchorId="2DF16B9D" wp14:editId="21BA3FCD">
              <wp:simplePos x="0" y="0"/>
              <wp:positionH relativeFrom="page">
                <wp:posOffset>6434455</wp:posOffset>
              </wp:positionH>
              <wp:positionV relativeFrom="page">
                <wp:posOffset>9714865</wp:posOffset>
              </wp:positionV>
              <wp:extent cx="228600" cy="194310"/>
              <wp:effectExtent l="0" t="0" r="0" b="8890"/>
              <wp:wrapNone/>
              <wp:docPr id="3941" name="Zone de texte 3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23CE87AD"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16B9D" id="Zone de texte 3941" o:spid="_x0000_s1583" type="#_x0000_t202" style="position:absolute;margin-left:506.65pt;margin-top:764.95pt;width:18pt;height:15.3pt;z-index:-2515987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JbVJC5gEAALMDAAAOAAAAAAAAAAAAAAAAAC4CAABkcnMvZTJvRG9jLnht&#10;bFBLAQItABQABgAIAAAAIQB89CSG4QAAAA8BAAAPAAAAAAAAAAAAAAAAAEAEAABkcnMvZG93bnJl&#10;di54bWxQSwUGAAAAAAQABADzAAAATgUAAAAA&#10;" filled="f" stroked="f">
              <v:textbox inset="0,0,0,0">
                <w:txbxContent>
                  <w:p w14:paraId="23CE87AD"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16722" behindDoc="1" locked="0" layoutInCell="1" allowOverlap="1" wp14:anchorId="012E662E" wp14:editId="6C12A9DB">
              <wp:simplePos x="0" y="0"/>
              <wp:positionH relativeFrom="page">
                <wp:posOffset>6434455</wp:posOffset>
              </wp:positionH>
              <wp:positionV relativeFrom="page">
                <wp:posOffset>9714865</wp:posOffset>
              </wp:positionV>
              <wp:extent cx="228600" cy="194310"/>
              <wp:effectExtent l="0" t="0" r="0" b="8890"/>
              <wp:wrapNone/>
              <wp:docPr id="3940" name="Zone de texte 3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537C2B3"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E662E" id="Zone de texte 3940" o:spid="_x0000_s1584" type="#_x0000_t202" style="position:absolute;margin-left:506.65pt;margin-top:764.95pt;width:18pt;height:15.3pt;z-index:-2515997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" filled="f" stroked="f">
              <v:textbox inset="0,0,0,0">
                <w:txbxContent>
                  <w:p w14:paraId="4537C2B3"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15698" behindDoc="1" locked="0" layoutInCell="1" allowOverlap="1" wp14:anchorId="230B2AC7" wp14:editId="7E74C8D0">
              <wp:simplePos x="0" y="0"/>
              <wp:positionH relativeFrom="page">
                <wp:posOffset>6434455</wp:posOffset>
              </wp:positionH>
              <wp:positionV relativeFrom="page">
                <wp:posOffset>9714865</wp:posOffset>
              </wp:positionV>
              <wp:extent cx="228600" cy="194310"/>
              <wp:effectExtent l="0" t="0" r="0" b="8890"/>
              <wp:wrapNone/>
              <wp:docPr id="3939" name="Zone de texte 3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0735387A"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B2AC7" id="Zone de texte 3939" o:spid="_x0000_s1585" type="#_x0000_t202" style="position:absolute;margin-left:506.65pt;margin-top:764.95pt;width:18pt;height:15.3pt;z-index:-2516007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gxvJK5gEAALMDAAAOAAAAAAAAAAAAAAAAAC4CAABkcnMvZTJvRG9jLnht&#10;bFBLAQItABQABgAIAAAAIQB89CSG4QAAAA8BAAAPAAAAAAAAAAAAAAAAAEAEAABkcnMvZG93bnJl&#10;di54bWxQSwUGAAAAAAQABADzAAAATgUAAAAA&#10;" filled="f" stroked="f">
              <v:textbox inset="0,0,0,0">
                <w:txbxContent>
                  <w:p w14:paraId="0735387A"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14674" behindDoc="1" locked="0" layoutInCell="1" allowOverlap="1" wp14:anchorId="6148E06D" wp14:editId="43D6A205">
              <wp:simplePos x="0" y="0"/>
              <wp:positionH relativeFrom="page">
                <wp:posOffset>6434455</wp:posOffset>
              </wp:positionH>
              <wp:positionV relativeFrom="page">
                <wp:posOffset>9714865</wp:posOffset>
              </wp:positionV>
              <wp:extent cx="228600" cy="194310"/>
              <wp:effectExtent l="0" t="0" r="0" b="8890"/>
              <wp:wrapNone/>
              <wp:docPr id="3938" name="Zone de texte 3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FC465EE"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8E06D" id="Zone de texte 3938" o:spid="_x0000_s1586" type="#_x0000_t202" style="position:absolute;margin-left:506.65pt;margin-top:764.95pt;width:18pt;height:15.3pt;z-index:-2516018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OUDJr5gEAALMDAAAOAAAAAAAAAAAAAAAAAC4CAABkcnMvZTJvRG9jLnht&#10;bFBLAQItABQABgAIAAAAIQB89CSG4QAAAA8BAAAPAAAAAAAAAAAAAAAAAEAEAABkcnMvZG93bnJl&#10;di54bWxQSwUGAAAAAAQABADzAAAATgUAAAAA&#10;" filled="f" stroked="f">
              <v:textbox inset="0,0,0,0">
                <w:txbxContent>
                  <w:p w14:paraId="1FC465EE"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13650" behindDoc="1" locked="0" layoutInCell="1" allowOverlap="1" wp14:anchorId="1C126D4A" wp14:editId="09F770B3">
              <wp:simplePos x="0" y="0"/>
              <wp:positionH relativeFrom="page">
                <wp:posOffset>6434455</wp:posOffset>
              </wp:positionH>
              <wp:positionV relativeFrom="page">
                <wp:posOffset>9714865</wp:posOffset>
              </wp:positionV>
              <wp:extent cx="228600" cy="194310"/>
              <wp:effectExtent l="0" t="0" r="0" b="8890"/>
              <wp:wrapNone/>
              <wp:docPr id="3937" name="Zone de texte 3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C872B7C"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26D4A" id="Zone de texte 3937" o:spid="_x0000_s1587" type="#_x0000_t202" style="position:absolute;margin-left:506.65pt;margin-top:764.95pt;width:18pt;height:15.3pt;z-index:-2516028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Aj38AecBAACzAwAADgAAAAAAAAAAAAAAAAAuAgAAZHJzL2Uyb0RvYy54&#10;bWxQSwECLQAUAAYACAAAACEAfPQkhuEAAAAPAQAADwAAAAAAAAAAAAAAAABBBAAAZHJzL2Rvd25y&#10;ZXYueG1sUEsFBgAAAAAEAAQA8wAAAE8FAAAAAA==&#10;" filled="f" stroked="f">
              <v:textbox inset="0,0,0,0">
                <w:txbxContent>
                  <w:p w14:paraId="4C872B7C"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12626" behindDoc="1" locked="0" layoutInCell="1" allowOverlap="1" wp14:anchorId="74AB3B12" wp14:editId="68061CA5">
              <wp:simplePos x="0" y="0"/>
              <wp:positionH relativeFrom="page">
                <wp:posOffset>6434455</wp:posOffset>
              </wp:positionH>
              <wp:positionV relativeFrom="page">
                <wp:posOffset>9714865</wp:posOffset>
              </wp:positionV>
              <wp:extent cx="228600" cy="194310"/>
              <wp:effectExtent l="0" t="0" r="0" b="8890"/>
              <wp:wrapNone/>
              <wp:docPr id="3936" name="Zone de texte 3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789C0D95"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B3B12" id="Zone de texte 3936" o:spid="_x0000_s1588" type="#_x0000_t202" style="position:absolute;margin-left:506.65pt;margin-top:764.95pt;width:18pt;height:15.3pt;z-index:-2516038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hZ+at5gEAALMDAAAOAAAAAAAAAAAAAAAAAC4CAABkcnMvZTJvRG9jLnht&#10;bFBLAQItABQABgAIAAAAIQB89CSG4QAAAA8BAAAPAAAAAAAAAAAAAAAAAEAEAABkcnMvZG93bnJl&#10;di54bWxQSwUGAAAAAAQABADzAAAATgUAAAAA&#10;" filled="f" stroked="f">
              <v:textbox inset="0,0,0,0">
                <w:txbxContent>
                  <w:p w14:paraId="789C0D95"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11602" behindDoc="1" locked="0" layoutInCell="1" allowOverlap="1" wp14:anchorId="4D85D090" wp14:editId="219F105C">
              <wp:simplePos x="0" y="0"/>
              <wp:positionH relativeFrom="page">
                <wp:posOffset>6434455</wp:posOffset>
              </wp:positionH>
              <wp:positionV relativeFrom="page">
                <wp:posOffset>9714865</wp:posOffset>
              </wp:positionV>
              <wp:extent cx="228600" cy="194310"/>
              <wp:effectExtent l="0" t="0" r="0" b="8890"/>
              <wp:wrapNone/>
              <wp:docPr id="3935" name="Zone de texte 3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5C20FA8"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5D090" id="Zone de texte 3935" o:spid="_x0000_s1589" type="#_x0000_t202" style="position:absolute;margin-left:506.65pt;margin-top:764.95pt;width:18pt;height:15.3pt;z-index:-2516048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eEX1C5gEAALMDAAAOAAAAAAAAAAAAAAAAAC4CAABkcnMvZTJvRG9jLnht&#10;bFBLAQItABQABgAIAAAAIQB89CSG4QAAAA8BAAAPAAAAAAAAAAAAAAAAAEAEAABkcnMvZG93bnJl&#10;di54bWxQSwUGAAAAAAQABADzAAAATgUAAAAA&#10;" filled="f" stroked="f">
              <v:textbox inset="0,0,0,0">
                <w:txbxContent>
                  <w:p w14:paraId="15C20FA8"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10578" behindDoc="1" locked="0" layoutInCell="1" allowOverlap="1" wp14:anchorId="6E437069" wp14:editId="2C3C67ED">
              <wp:simplePos x="0" y="0"/>
              <wp:positionH relativeFrom="page">
                <wp:posOffset>6434455</wp:posOffset>
              </wp:positionH>
              <wp:positionV relativeFrom="page">
                <wp:posOffset>9714865</wp:posOffset>
              </wp:positionV>
              <wp:extent cx="228600" cy="194310"/>
              <wp:effectExtent l="0" t="0" r="0" b="8890"/>
              <wp:wrapNone/>
              <wp:docPr id="3934" name="Zone de texte 3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0DF63B1"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37069" id="Zone de texte 3934" o:spid="_x0000_s1590" type="#_x0000_t202" style="position:absolute;margin-left:506.65pt;margin-top:764.95pt;width:18pt;height:15.3pt;z-index:-2516059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wh71j5gEAALMDAAAOAAAAAAAAAAAAAAAAAC4CAABkcnMvZTJvRG9jLnht&#10;bFBLAQItABQABgAIAAAAIQB89CSG4QAAAA8BAAAPAAAAAAAAAAAAAAAAAEAEAABkcnMvZG93bnJl&#10;di54bWxQSwUGAAAAAAQABADzAAAATgUAAAAA&#10;" filled="f" stroked="f">
              <v:textbox inset="0,0,0,0">
                <w:txbxContent>
                  <w:p w14:paraId="50DF63B1"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09554" behindDoc="1" locked="0" layoutInCell="1" allowOverlap="1" wp14:anchorId="246BCBA3" wp14:editId="566FEC34">
              <wp:simplePos x="0" y="0"/>
              <wp:positionH relativeFrom="page">
                <wp:posOffset>6434455</wp:posOffset>
              </wp:positionH>
              <wp:positionV relativeFrom="page">
                <wp:posOffset>9714865</wp:posOffset>
              </wp:positionV>
              <wp:extent cx="228600" cy="194310"/>
              <wp:effectExtent l="0" t="0" r="0" b="8890"/>
              <wp:wrapNone/>
              <wp:docPr id="3933" name="Zone de texte 3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250057F7"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BCBA3" id="Zone de texte 3933" o:spid="_x0000_s1591" type="#_x0000_t202" style="position:absolute;margin-left:506.65pt;margin-top:764.95pt;width:18pt;height:15.3pt;z-index:-2516069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4fo6RucBAACzAwAADgAAAAAAAAAAAAAAAAAuAgAAZHJzL2Uyb0RvYy54&#10;bWxQSwECLQAUAAYACAAAACEAfPQkhuEAAAAPAQAADwAAAAAAAAAAAAAAAABBBAAAZHJzL2Rvd25y&#10;ZXYueG1sUEsFBgAAAAAEAAQA8wAAAE8FAAAAAA==&#10;" filled="f" stroked="f">
              <v:textbox inset="0,0,0,0">
                <w:txbxContent>
                  <w:p w14:paraId="250057F7"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08530" behindDoc="1" locked="0" layoutInCell="1" allowOverlap="1" wp14:anchorId="1EC56561" wp14:editId="15CEEF97">
              <wp:simplePos x="0" y="0"/>
              <wp:positionH relativeFrom="page">
                <wp:posOffset>6434455</wp:posOffset>
              </wp:positionH>
              <wp:positionV relativeFrom="page">
                <wp:posOffset>9714865</wp:posOffset>
              </wp:positionV>
              <wp:extent cx="228600" cy="194310"/>
              <wp:effectExtent l="0" t="0" r="0" b="8890"/>
              <wp:wrapNone/>
              <wp:docPr id="3932" name="Zone de texte 3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93B7054"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C56561" id="Zone de texte 3932" o:spid="_x0000_s1592" type="#_x0000_t202" style="position:absolute;margin-left:506.65pt;margin-top:764.95pt;width:18pt;height:15.3pt;z-index:-2516079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ZP+Qq5gEAALMDAAAOAAAAAAAAAAAAAAAAAC4CAABkcnMvZTJvRG9jLnht&#10;bFBLAQItABQABgAIAAAAIQB89CSG4QAAAA8BAAAPAAAAAAAAAAAAAAAAAEAEAABkcnMvZG93bnJl&#10;di54bWxQSwUGAAAAAAQABADzAAAATgUAAAAA&#10;" filled="f" stroked="f">
              <v:textbox inset="0,0,0,0">
                <w:txbxContent>
                  <w:p w14:paraId="193B7054"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07506" behindDoc="1" locked="0" layoutInCell="1" allowOverlap="1" wp14:anchorId="3ECA33EB" wp14:editId="6E36A3D2">
              <wp:simplePos x="0" y="0"/>
              <wp:positionH relativeFrom="page">
                <wp:posOffset>6434455</wp:posOffset>
              </wp:positionH>
              <wp:positionV relativeFrom="page">
                <wp:posOffset>9714865</wp:posOffset>
              </wp:positionV>
              <wp:extent cx="228600" cy="194310"/>
              <wp:effectExtent l="0" t="0" r="0" b="8890"/>
              <wp:wrapNone/>
              <wp:docPr id="3931" name="Zone de texte 3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85118F1"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A33EB" id="Zone de texte 3931" o:spid="_x0000_s1593" type="#_x0000_t202" style="position:absolute;margin-left:506.65pt;margin-top:764.95pt;width:18pt;height:15.3pt;z-index:-2516089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DmSX/F5gEAALMDAAAOAAAAAAAAAAAAAAAAAC4CAABkcnMvZTJvRG9jLnht&#10;bFBLAQItABQABgAIAAAAIQB89CSG4QAAAA8BAAAPAAAAAAAAAAAAAAAAAEAEAABkcnMvZG93bnJl&#10;di54bWxQSwUGAAAAAAQABADzAAAATgUAAAAA&#10;" filled="f" stroked="f">
              <v:textbox inset="0,0,0,0">
                <w:txbxContent>
                  <w:p w14:paraId="185118F1"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06482" behindDoc="1" locked="0" layoutInCell="1" allowOverlap="1" wp14:anchorId="4137AD3E" wp14:editId="0FFE0A67">
              <wp:simplePos x="0" y="0"/>
              <wp:positionH relativeFrom="page">
                <wp:posOffset>6434455</wp:posOffset>
              </wp:positionH>
              <wp:positionV relativeFrom="page">
                <wp:posOffset>9714865</wp:posOffset>
              </wp:positionV>
              <wp:extent cx="228600" cy="194310"/>
              <wp:effectExtent l="0" t="0" r="0" b="8890"/>
              <wp:wrapNone/>
              <wp:docPr id="3930" name="Zone de texte 3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7A368188"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7AD3E" id="Zone de texte 3930" o:spid="_x0000_s1594" type="#_x0000_t202" style="position:absolute;margin-left:506.65pt;margin-top:764.95pt;width:18pt;height:15.3pt;z-index:-2516099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" filled="f" stroked="f">
              <v:textbox inset="0,0,0,0">
                <w:txbxContent>
                  <w:p w14:paraId="7A368188"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05458" behindDoc="1" locked="0" layoutInCell="1" allowOverlap="1" wp14:anchorId="1FE1D3F5" wp14:editId="358D1CDF">
              <wp:simplePos x="0" y="0"/>
              <wp:positionH relativeFrom="page">
                <wp:posOffset>6434455</wp:posOffset>
              </wp:positionH>
              <wp:positionV relativeFrom="page">
                <wp:posOffset>9714865</wp:posOffset>
              </wp:positionV>
              <wp:extent cx="228600" cy="194310"/>
              <wp:effectExtent l="0" t="0" r="0" b="8890"/>
              <wp:wrapNone/>
              <wp:docPr id="3929" name="Zone de texte 3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8143026"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1D3F5" id="Zone de texte 3929" o:spid="_x0000_s1595" type="#_x0000_t202" style="position:absolute;margin-left:506.65pt;margin-top:764.95pt;width:18pt;height:15.3pt;z-index:-2516110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5CwWW5gEAALMDAAAOAAAAAAAAAAAAAAAAAC4CAABkcnMvZTJvRG9jLnht&#10;bFBLAQItABQABgAIAAAAIQB89CSG4QAAAA8BAAAPAAAAAAAAAAAAAAAAAEAEAABkcnMvZG93bnJl&#10;di54bWxQSwUGAAAAAAQABADzAAAATgUAAAAA&#10;" filled="f" stroked="f">
              <v:textbox inset="0,0,0,0">
                <w:txbxContent>
                  <w:p w14:paraId="18143026"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04434" behindDoc="1" locked="0" layoutInCell="1" allowOverlap="1" wp14:anchorId="019959B4" wp14:editId="7312F4D3">
              <wp:simplePos x="0" y="0"/>
              <wp:positionH relativeFrom="page">
                <wp:posOffset>6434455</wp:posOffset>
              </wp:positionH>
              <wp:positionV relativeFrom="page">
                <wp:posOffset>9714865</wp:posOffset>
              </wp:positionV>
              <wp:extent cx="228600" cy="194310"/>
              <wp:effectExtent l="0" t="0" r="0" b="8890"/>
              <wp:wrapNone/>
              <wp:docPr id="3928" name="Zone de texte 3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987F174"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959B4" id="Zone de texte 3928" o:spid="_x0000_s1596" type="#_x0000_t202" style="position:absolute;margin-left:506.65pt;margin-top:764.95pt;width:18pt;height:15.3pt;z-index:-2516120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" filled="f" stroked="f">
              <v:textbox inset="0,0,0,0">
                <w:txbxContent>
                  <w:p w14:paraId="5987F174"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03410" behindDoc="1" locked="0" layoutInCell="1" allowOverlap="1" wp14:anchorId="394749D3" wp14:editId="7EE7FCBD">
              <wp:simplePos x="0" y="0"/>
              <wp:positionH relativeFrom="page">
                <wp:posOffset>6434455</wp:posOffset>
              </wp:positionH>
              <wp:positionV relativeFrom="page">
                <wp:posOffset>9714865</wp:posOffset>
              </wp:positionV>
              <wp:extent cx="228600" cy="194310"/>
              <wp:effectExtent l="0" t="0" r="0" b="8890"/>
              <wp:wrapNone/>
              <wp:docPr id="3927" name="Zone de texte 3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F46CC33"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749D3" id="Zone de texte 3927" o:spid="_x0000_s1597" type="#_x0000_t202" style="position:absolute;margin-left:506.65pt;margin-top:764.95pt;width:18pt;height:15.3pt;z-index:-2516130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W/AL3ecBAACzAwAADgAAAAAAAAAAAAAAAAAuAgAAZHJzL2Uyb0RvYy54&#10;bWxQSwECLQAUAAYACAAAACEAfPQkhuEAAAAPAQAADwAAAAAAAAAAAAAAAABBBAAAZHJzL2Rvd25y&#10;ZXYueG1sUEsFBgAAAAAEAAQA8wAAAE8FAAAAAA==&#10;" filled="f" stroked="f">
              <v:textbox inset="0,0,0,0">
                <w:txbxContent>
                  <w:p w14:paraId="4F46CC33"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702386" behindDoc="1" locked="0" layoutInCell="1" allowOverlap="1" wp14:anchorId="24D7DDBE" wp14:editId="086277E7">
              <wp:simplePos x="0" y="0"/>
              <wp:positionH relativeFrom="page">
                <wp:posOffset>6434455</wp:posOffset>
              </wp:positionH>
              <wp:positionV relativeFrom="page">
                <wp:posOffset>9714865</wp:posOffset>
              </wp:positionV>
              <wp:extent cx="228600" cy="194310"/>
              <wp:effectExtent l="0" t="0" r="0" b="8890"/>
              <wp:wrapNone/>
              <wp:docPr id="3926" name="Zone de texte 3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A14B14B"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7DDBE" id="Zone de texte 3926" o:spid="_x0000_s1598" type="#_x0000_t202" style="position:absolute;margin-left:506.65pt;margin-top:764.95pt;width:18pt;height:15.3pt;z-index:-2516140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D4qhFx5gEAALMDAAAOAAAAAAAAAAAAAAAAAC4CAABkcnMvZTJvRG9jLnht&#10;bFBLAQItABQABgAIAAAAIQB89CSG4QAAAA8BAAAPAAAAAAAAAAAAAAAAAEAEAABkcnMvZG93bnJl&#10;di54bWxQSwUGAAAAAAQABADzAAAATgUAAAAA&#10;" filled="f" stroked="f">
              <v:textbox inset="0,0,0,0">
                <w:txbxContent>
                  <w:p w14:paraId="6A14B14B"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701362" behindDoc="1" locked="0" layoutInCell="1" allowOverlap="1" wp14:anchorId="449E7D09" wp14:editId="0F2F8AE1">
              <wp:simplePos x="0" y="0"/>
              <wp:positionH relativeFrom="page">
                <wp:posOffset>6434455</wp:posOffset>
              </wp:positionH>
              <wp:positionV relativeFrom="page">
                <wp:posOffset>9714865</wp:posOffset>
              </wp:positionV>
              <wp:extent cx="228600" cy="194310"/>
              <wp:effectExtent l="0" t="0" r="0" b="8890"/>
              <wp:wrapNone/>
              <wp:docPr id="3925" name="Zone de texte 3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6E2723F"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9E7D09" id="Zone de texte 3925" o:spid="_x0000_s1599" type="#_x0000_t202" style="position:absolute;margin-left:506.65pt;margin-top:764.95pt;width:18pt;height:15.3pt;z-index:-2516151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H3Iqe5gEAALMDAAAOAAAAAAAAAAAAAAAAAC4CAABkcnMvZTJvRG9jLnht&#10;bFBLAQItABQABgAIAAAAIQB89CSG4QAAAA8BAAAPAAAAAAAAAAAAAAAAAEAEAABkcnMvZG93bnJl&#10;di54bWxQSwUGAAAAAAQABADzAAAATgUAAAAA&#10;" filled="f" stroked="f">
              <v:textbox inset="0,0,0,0">
                <w:txbxContent>
                  <w:p w14:paraId="36E2723F"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700338" behindDoc="1" locked="0" layoutInCell="1" allowOverlap="1" wp14:anchorId="2DEF8D97" wp14:editId="5A17A801">
              <wp:simplePos x="0" y="0"/>
              <wp:positionH relativeFrom="page">
                <wp:posOffset>6434455</wp:posOffset>
              </wp:positionH>
              <wp:positionV relativeFrom="page">
                <wp:posOffset>9714865</wp:posOffset>
              </wp:positionV>
              <wp:extent cx="228600" cy="194310"/>
              <wp:effectExtent l="0" t="0" r="0" b="8890"/>
              <wp:wrapNone/>
              <wp:docPr id="3924" name="Zone de texte 3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2845B939"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F8D97" id="Zone de texte 3924" o:spid="_x0000_s1600" type="#_x0000_t202" style="position:absolute;margin-left:506.65pt;margin-top:764.95pt;width:18pt;height:15.3pt;z-index:-2516161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pSkq/5gEAALMDAAAOAAAAAAAAAAAAAAAAAC4CAABkcnMvZTJvRG9jLnht&#10;bFBLAQItABQABgAIAAAAIQB89CSG4QAAAA8BAAAPAAAAAAAAAAAAAAAAAEAEAABkcnMvZG93bnJl&#10;di54bWxQSwUGAAAAAAQABADzAAAATgUAAAAA&#10;" filled="f" stroked="f">
              <v:textbox inset="0,0,0,0">
                <w:txbxContent>
                  <w:p w14:paraId="2845B939"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699314" behindDoc="1" locked="0" layoutInCell="1" allowOverlap="1" wp14:anchorId="58951982" wp14:editId="6B0086B0">
              <wp:simplePos x="0" y="0"/>
              <wp:positionH relativeFrom="page">
                <wp:posOffset>6434455</wp:posOffset>
              </wp:positionH>
              <wp:positionV relativeFrom="page">
                <wp:posOffset>9714865</wp:posOffset>
              </wp:positionV>
              <wp:extent cx="228600" cy="194310"/>
              <wp:effectExtent l="0" t="0" r="0" b="8890"/>
              <wp:wrapNone/>
              <wp:docPr id="3923" name="Zone de texte 3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5DF8D7C"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51982" id="Zone de texte 3923" o:spid="_x0000_s1601" type="#_x0000_t202" style="position:absolute;margin-left:506.65pt;margin-top:764.95pt;width:18pt;height:15.3pt;z-index:-2516171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uDfNmucBAACzAwAADgAAAAAAAAAAAAAAAAAuAgAAZHJzL2Uyb0RvYy54&#10;bWxQSwECLQAUAAYACAAAACEAfPQkhuEAAAAPAQAADwAAAAAAAAAAAAAAAABBBAAAZHJzL2Rvd25y&#10;ZXYueG1sUEsFBgAAAAAEAAQA8wAAAE8FAAAAAA==&#10;" filled="f" stroked="f">
              <v:textbox inset="0,0,0,0">
                <w:txbxContent>
                  <w:p w14:paraId="15DF8D7C"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698290" behindDoc="1" locked="0" layoutInCell="1" allowOverlap="1" wp14:anchorId="0E3BEE73" wp14:editId="2C376375">
              <wp:simplePos x="0" y="0"/>
              <wp:positionH relativeFrom="page">
                <wp:posOffset>6434455</wp:posOffset>
              </wp:positionH>
              <wp:positionV relativeFrom="page">
                <wp:posOffset>9714865</wp:posOffset>
              </wp:positionV>
              <wp:extent cx="228600" cy="194310"/>
              <wp:effectExtent l="0" t="0" r="0" b="8890"/>
              <wp:wrapNone/>
              <wp:docPr id="3922" name="Zone de texte 3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C43965A"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BEE73" id="Zone de texte 3922" o:spid="_x0000_s1602" type="#_x0000_t202" style="position:absolute;margin-left:506.65pt;margin-top:764.95pt;width:18pt;height:15.3pt;z-index:-251618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" filled="f" stroked="f">
              <v:textbox inset="0,0,0,0">
                <w:txbxContent>
                  <w:p w14:paraId="3C43965A"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97266" behindDoc="1" locked="0" layoutInCell="1" allowOverlap="1" wp14:anchorId="63EF4363" wp14:editId="6CF91C88">
              <wp:simplePos x="0" y="0"/>
              <wp:positionH relativeFrom="page">
                <wp:posOffset>6434455</wp:posOffset>
              </wp:positionH>
              <wp:positionV relativeFrom="page">
                <wp:posOffset>9714865</wp:posOffset>
              </wp:positionV>
              <wp:extent cx="228600" cy="194310"/>
              <wp:effectExtent l="0" t="0" r="0" b="8890"/>
              <wp:wrapNone/>
              <wp:docPr id="3921" name="Zone de texte 3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07EBDF67"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F4363" id="Zone de texte 3921" o:spid="_x0000_s1603" type="#_x0000_t202" style="position:absolute;margin-left:506.65pt;margin-top:764.95pt;width:18pt;height:15.3pt;z-index:-251619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hIgZ5gEAALMDAAAOAAAAAAAAAAAAAAAAAC4CAABkcnMvZTJvRG9jLnht&#10;bFBLAQItABQABgAIAAAAIQB89CSG4QAAAA8BAAAPAAAAAAAAAAAAAAAAAEAEAABkcnMvZG93bnJl&#10;di54bWxQSwUGAAAAAAQABADzAAAATgUAAAAA&#10;" filled="f" stroked="f">
              <v:textbox inset="0,0,0,0">
                <w:txbxContent>
                  <w:p w14:paraId="07EBDF67"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96242" behindDoc="1" locked="0" layoutInCell="1" allowOverlap="1" wp14:anchorId="2BC87901" wp14:editId="44D6EEE9">
              <wp:simplePos x="0" y="0"/>
              <wp:positionH relativeFrom="page">
                <wp:posOffset>6434455</wp:posOffset>
              </wp:positionH>
              <wp:positionV relativeFrom="page">
                <wp:posOffset>9714865</wp:posOffset>
              </wp:positionV>
              <wp:extent cx="228600" cy="194310"/>
              <wp:effectExtent l="0" t="0" r="0" b="8890"/>
              <wp:wrapNone/>
              <wp:docPr id="3920" name="Zone de texte 3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7EE62AB0"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87901" id="Zone de texte 3920" o:spid="_x0000_s1604" type="#_x0000_t202" style="position:absolute;margin-left:506.65pt;margin-top:764.95pt;width:18pt;height:15.3pt;z-index:-251620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" filled="f" stroked="f">
              <v:textbox inset="0,0,0,0">
                <w:txbxContent>
                  <w:p w14:paraId="7EE62AB0"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95218" behindDoc="1" locked="0" layoutInCell="1" allowOverlap="1" wp14:anchorId="0498286E" wp14:editId="5C53B7E3">
              <wp:simplePos x="0" y="0"/>
              <wp:positionH relativeFrom="page">
                <wp:posOffset>6434455</wp:posOffset>
              </wp:positionH>
              <wp:positionV relativeFrom="page">
                <wp:posOffset>9714865</wp:posOffset>
              </wp:positionV>
              <wp:extent cx="228600" cy="194310"/>
              <wp:effectExtent l="0" t="0" r="0" b="8890"/>
              <wp:wrapNone/>
              <wp:docPr id="3919" name="Zone de texte 3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F008B96"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8286E" id="Zone de texte 3919" o:spid="_x0000_s1605" type="#_x0000_t202" style="position:absolute;margin-left:506.65pt;margin-top:764.95pt;width:18pt;height:15.3pt;z-index:-251621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Cf+i75gEAALMDAAAOAAAAAAAAAAAAAAAAAC4CAABkcnMvZTJvRG9jLnht&#10;bFBLAQItABQABgAIAAAAIQB89CSG4QAAAA8BAAAPAAAAAAAAAAAAAAAAAEAEAABkcnMvZG93bnJl&#10;di54bWxQSwUGAAAAAAQABADzAAAATgUAAAAA&#10;" filled="f" stroked="f">
              <v:textbox inset="0,0,0,0">
                <w:txbxContent>
                  <w:p w14:paraId="5F008B96"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94194" behindDoc="1" locked="0" layoutInCell="1" allowOverlap="1" wp14:anchorId="12C25496" wp14:editId="4433BF28">
              <wp:simplePos x="0" y="0"/>
              <wp:positionH relativeFrom="page">
                <wp:posOffset>6434455</wp:posOffset>
              </wp:positionH>
              <wp:positionV relativeFrom="page">
                <wp:posOffset>9714865</wp:posOffset>
              </wp:positionV>
              <wp:extent cx="228600" cy="194310"/>
              <wp:effectExtent l="0" t="0" r="0" b="8890"/>
              <wp:wrapNone/>
              <wp:docPr id="3918" name="Zone de texte 3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2F7D7D4"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C25496" id="Zone de texte 3918" o:spid="_x0000_s1606" type="#_x0000_t202" style="position:absolute;margin-left:506.65pt;margin-top:764.95pt;width:18pt;height:15.3pt;z-index:-2516222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s6Sia5gEAALMDAAAOAAAAAAAAAAAAAAAAAC4CAABkcnMvZTJvRG9jLnht&#10;bFBLAQItABQABgAIAAAAIQB89CSG4QAAAA8BAAAPAAAAAAAAAAAAAAAAAEAEAABkcnMvZG93bnJl&#10;di54bWxQSwUGAAAAAAQABADzAAAATgUAAAAA&#10;" filled="f" stroked="f">
              <v:textbox inset="0,0,0,0">
                <w:txbxContent>
                  <w:p w14:paraId="32F7D7D4"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93170" behindDoc="1" locked="0" layoutInCell="1" allowOverlap="1" wp14:anchorId="10393202" wp14:editId="7D402D59">
              <wp:simplePos x="0" y="0"/>
              <wp:positionH relativeFrom="page">
                <wp:posOffset>6434455</wp:posOffset>
              </wp:positionH>
              <wp:positionV relativeFrom="page">
                <wp:posOffset>9714865</wp:posOffset>
              </wp:positionV>
              <wp:extent cx="228600" cy="194310"/>
              <wp:effectExtent l="0" t="0" r="0" b="8890"/>
              <wp:wrapNone/>
              <wp:docPr id="3917" name="Zone de texte 3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91FADCA"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93202" id="Zone de texte 3917" o:spid="_x0000_s1607" type="#_x0000_t202" style="position:absolute;margin-left:506.65pt;margin-top:764.95pt;width:18pt;height:15.3pt;z-index:-2516233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oITm8OcBAACzAwAADgAAAAAAAAAAAAAAAAAuAgAAZHJzL2Uyb0RvYy54&#10;bWxQSwECLQAUAAYACAAAACEAfPQkhuEAAAAPAQAADwAAAAAAAAAAAAAAAABBBAAAZHJzL2Rvd25y&#10;ZXYueG1sUEsFBgAAAAAEAAQA8wAAAE8FAAAAAA==&#10;" filled="f" stroked="f">
              <v:textbox inset="0,0,0,0">
                <w:txbxContent>
                  <w:p w14:paraId="691FADCA"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692146" behindDoc="1" locked="0" layoutInCell="1" allowOverlap="1" wp14:anchorId="22189922" wp14:editId="24B7731D">
              <wp:simplePos x="0" y="0"/>
              <wp:positionH relativeFrom="page">
                <wp:posOffset>6434455</wp:posOffset>
              </wp:positionH>
              <wp:positionV relativeFrom="page">
                <wp:posOffset>9714865</wp:posOffset>
              </wp:positionV>
              <wp:extent cx="228600" cy="194310"/>
              <wp:effectExtent l="0" t="0" r="0" b="8890"/>
              <wp:wrapNone/>
              <wp:docPr id="3916" name="Zone de texte 39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7F5B0D0C"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89922" id="Zone de texte 3916" o:spid="_x0000_s1608" type="#_x0000_t202" style="position:absolute;margin-left:506.65pt;margin-top:764.95pt;width:18pt;height:15.3pt;z-index:-2516243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D3vxc5gEAALMDAAAOAAAAAAAAAAAAAAAAAC4CAABkcnMvZTJvRG9jLnht&#10;bFBLAQItABQABgAIAAAAIQB89CSG4QAAAA8BAAAPAAAAAAAAAAAAAAAAAEAEAABkcnMvZG93bnJl&#10;di54bWxQSwUGAAAAAAQABADzAAAATgUAAAAA&#10;" filled="f" stroked="f">
              <v:textbox inset="0,0,0,0">
                <w:txbxContent>
                  <w:p w14:paraId="7F5B0D0C"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91122" behindDoc="1" locked="0" layoutInCell="1" allowOverlap="1" wp14:anchorId="2CC7D722" wp14:editId="099504A7">
              <wp:simplePos x="0" y="0"/>
              <wp:positionH relativeFrom="page">
                <wp:posOffset>6434455</wp:posOffset>
              </wp:positionH>
              <wp:positionV relativeFrom="page">
                <wp:posOffset>9714865</wp:posOffset>
              </wp:positionV>
              <wp:extent cx="228600" cy="194310"/>
              <wp:effectExtent l="0" t="0" r="0" b="8890"/>
              <wp:wrapNone/>
              <wp:docPr id="3915" name="Zone de texte 3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310906D"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7D722" id="Zone de texte 3915" o:spid="_x0000_s1609" type="#_x0000_t202" style="position:absolute;margin-left:506.65pt;margin-top:764.95pt;width:18pt;height:15.3pt;z-index:-2516253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D8qGez5gEAALMDAAAOAAAAAAAAAAAAAAAAAC4CAABkcnMvZTJvRG9jLnht&#10;bFBLAQItABQABgAIAAAAIQB89CSG4QAAAA8BAAAPAAAAAAAAAAAAAAAAAEAEAABkcnMvZG93bnJl&#10;di54bWxQSwUGAAAAAAQABADzAAAATgUAAAAA&#10;" filled="f" stroked="f">
              <v:textbox inset="0,0,0,0">
                <w:txbxContent>
                  <w:p w14:paraId="6310906D"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90098" behindDoc="1" locked="0" layoutInCell="1" allowOverlap="1" wp14:anchorId="34E03137" wp14:editId="17CCEDD0">
              <wp:simplePos x="0" y="0"/>
              <wp:positionH relativeFrom="page">
                <wp:posOffset>6434455</wp:posOffset>
              </wp:positionH>
              <wp:positionV relativeFrom="page">
                <wp:posOffset>9714865</wp:posOffset>
              </wp:positionV>
              <wp:extent cx="228600" cy="194310"/>
              <wp:effectExtent l="0" t="0" r="0" b="8890"/>
              <wp:wrapNone/>
              <wp:docPr id="3914" name="Zone de texte 3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0D81843C"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E03137" id="Zone de texte 3914" o:spid="_x0000_s1610" type="#_x0000_t202" style="position:absolute;margin-left:506.65pt;margin-top:764.95pt;width:18pt;height:15.3pt;z-index:-2516263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DSPqeS5gEAALMDAAAOAAAAAAAAAAAAAAAAAC4CAABkcnMvZTJvRG9jLnht&#10;bFBLAQItABQABgAIAAAAIQB89CSG4QAAAA8BAAAPAAAAAAAAAAAAAAAAAEAEAABkcnMvZG93bnJl&#10;di54bWxQSwUGAAAAAAQABADzAAAATgUAAAAA&#10;" filled="f" stroked="f">
              <v:textbox inset="0,0,0,0">
                <w:txbxContent>
                  <w:p w14:paraId="0D81843C"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89074" behindDoc="1" locked="0" layoutInCell="1" allowOverlap="1" wp14:anchorId="2BCC0E71" wp14:editId="4E52E2A3">
              <wp:simplePos x="0" y="0"/>
              <wp:positionH relativeFrom="page">
                <wp:posOffset>6434455</wp:posOffset>
              </wp:positionH>
              <wp:positionV relativeFrom="page">
                <wp:posOffset>9714865</wp:posOffset>
              </wp:positionV>
              <wp:extent cx="228600" cy="194310"/>
              <wp:effectExtent l="0" t="0" r="0" b="8890"/>
              <wp:wrapNone/>
              <wp:docPr id="3913" name="Zone de texte 3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CBAB515"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C0E71" id="Zone de texte 3913" o:spid="_x0000_s1611" type="#_x0000_t202" style="position:absolute;margin-left:506.65pt;margin-top:764.95pt;width:18pt;height:15.3pt;z-index:-2516274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&#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Q0Mgt+cBAACzAwAADgAAAAAAAAAAAAAAAAAuAgAAZHJzL2Uyb0RvYy54&#10;bWxQSwECLQAUAAYACAAAACEAfPQkhuEAAAAPAQAADwAAAAAAAAAAAAAAAABBBAAAZHJzL2Rvd25y&#10;ZXYueG1sUEsFBgAAAAAEAAQA8wAAAE8FAAAAAA==&#10;" filled="f" stroked="f">
              <v:textbox inset="0,0,0,0">
                <w:txbxContent>
                  <w:p w14:paraId="3CBAB515"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688050" behindDoc="1" locked="0" layoutInCell="1" allowOverlap="1" wp14:anchorId="5CCD5C08" wp14:editId="4D50906C">
              <wp:simplePos x="0" y="0"/>
              <wp:positionH relativeFrom="page">
                <wp:posOffset>6434455</wp:posOffset>
              </wp:positionH>
              <wp:positionV relativeFrom="page">
                <wp:posOffset>9714865</wp:posOffset>
              </wp:positionV>
              <wp:extent cx="228600" cy="194310"/>
              <wp:effectExtent l="0" t="0" r="0" b="8890"/>
              <wp:wrapNone/>
              <wp:docPr id="3912" name="Zone de texte 39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1C1C4D0"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D5C08" id="Zone de texte 3912" o:spid="_x0000_s1612" type="#_x0000_t202" style="position:absolute;margin-left:506.65pt;margin-top:764.95pt;width:18pt;height:15.3pt;z-index:-2516284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7hv7b5gEAALMDAAAOAAAAAAAAAAAAAAAAAC4CAABkcnMvZTJvRG9jLnht&#10;bFBLAQItABQABgAIAAAAIQB89CSG4QAAAA8BAAAPAAAAAAAAAAAAAAAAAEAEAABkcnMvZG93bnJl&#10;di54bWxQSwUGAAAAAAQABADzAAAATgUAAAAA&#10;" filled="f" stroked="f">
              <v:textbox inset="0,0,0,0">
                <w:txbxContent>
                  <w:p w14:paraId="61C1C4D0"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687026" behindDoc="1" locked="0" layoutInCell="1" allowOverlap="1" wp14:anchorId="26C16032" wp14:editId="63941349">
              <wp:simplePos x="0" y="0"/>
              <wp:positionH relativeFrom="page">
                <wp:posOffset>6434455</wp:posOffset>
              </wp:positionH>
              <wp:positionV relativeFrom="page">
                <wp:posOffset>9714865</wp:posOffset>
              </wp:positionV>
              <wp:extent cx="228600" cy="194310"/>
              <wp:effectExtent l="0" t="0" r="0" b="8890"/>
              <wp:wrapNone/>
              <wp:docPr id="3911" name="Zone de texte 3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1A845C3"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16032" id="Zone de texte 3911" o:spid="_x0000_s1613" type="#_x0000_t202" style="position:absolute;margin-left:506.65pt;margin-top:764.95pt;width:18pt;height:15.3pt;z-index:-2516294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E8GU05gEAALMDAAAOAAAAAAAAAAAAAAAAAC4CAABkcnMvZTJvRG9jLnht&#10;bFBLAQItABQABgAIAAAAIQB89CSG4QAAAA8BAAAPAAAAAAAAAAAAAAAAAEAEAABkcnMvZG93bnJl&#10;di54bWxQSwUGAAAAAAQABADzAAAATgUAAAAA&#10;" filled="f" stroked="f">
              <v:textbox inset="0,0,0,0">
                <w:txbxContent>
                  <w:p w14:paraId="61A845C3"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686002" behindDoc="1" locked="0" layoutInCell="1" allowOverlap="1" wp14:anchorId="42B4CF68" wp14:editId="2D85943C">
              <wp:simplePos x="0" y="0"/>
              <wp:positionH relativeFrom="page">
                <wp:posOffset>6434455</wp:posOffset>
              </wp:positionH>
              <wp:positionV relativeFrom="page">
                <wp:posOffset>9714865</wp:posOffset>
              </wp:positionV>
              <wp:extent cx="228600" cy="194310"/>
              <wp:effectExtent l="0" t="0" r="0" b="8890"/>
              <wp:wrapNone/>
              <wp:docPr id="3910" name="Zone de texte 3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0F8940C1"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4CF68" id="Zone de texte 3910" o:spid="_x0000_s1614" type="#_x0000_t202" style="position:absolute;margin-left:506.65pt;margin-top:764.95pt;width:18pt;height:15.3pt;z-index:-2516304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" filled="f" stroked="f">
              <v:textbox inset="0,0,0,0">
                <w:txbxContent>
                  <w:p w14:paraId="0F8940C1"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684978" behindDoc="1" locked="0" layoutInCell="1" allowOverlap="1" wp14:anchorId="78949843" wp14:editId="77A233B4">
              <wp:simplePos x="0" y="0"/>
              <wp:positionH relativeFrom="page">
                <wp:posOffset>6434455</wp:posOffset>
              </wp:positionH>
              <wp:positionV relativeFrom="page">
                <wp:posOffset>9714865</wp:posOffset>
              </wp:positionV>
              <wp:extent cx="228600" cy="194310"/>
              <wp:effectExtent l="0" t="0" r="0" b="8890"/>
              <wp:wrapNone/>
              <wp:docPr id="3909" name="Zone de texte 3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F85E9B5"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949843" id="Zone de texte 3909" o:spid="_x0000_s1615" type="#_x0000_t202" style="position:absolute;margin-left:506.65pt;margin-top:764.95pt;width:18pt;height:15.3pt;z-index:-2516315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Kl5v05gEAALMDAAAOAAAAAAAAAAAAAAAAAC4CAABkcnMvZTJvRG9jLnht&#10;bFBLAQItABQABgAIAAAAIQB89CSG4QAAAA8BAAAPAAAAAAAAAAAAAAAAAEAEAABkcnMvZG93bnJl&#10;di54bWxQSwUGAAAAAAQABADzAAAATgUAAAAA&#10;" filled="f" stroked="f">
              <v:textbox inset="0,0,0,0">
                <w:txbxContent>
                  <w:p w14:paraId="1F85E9B5"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683954" behindDoc="1" locked="0" layoutInCell="1" allowOverlap="1" wp14:anchorId="24A679DA" wp14:editId="219D649B">
              <wp:simplePos x="0" y="0"/>
              <wp:positionH relativeFrom="page">
                <wp:posOffset>6434455</wp:posOffset>
              </wp:positionH>
              <wp:positionV relativeFrom="page">
                <wp:posOffset>9714865</wp:posOffset>
              </wp:positionV>
              <wp:extent cx="228600" cy="194310"/>
              <wp:effectExtent l="0" t="0" r="0" b="8890"/>
              <wp:wrapNone/>
              <wp:docPr id="3908" name="Zone de texte 3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F638411"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679DA" id="Zone de texte 3908" o:spid="_x0000_s1616" type="#_x0000_t202" style="position:absolute;margin-left:506.65pt;margin-top:764.95pt;width:18pt;height:15.3pt;z-index:-2516325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kAVvV5gEAALMDAAAOAAAAAAAAAAAAAAAAAC4CAABkcnMvZTJvRG9jLnht&#10;bFBLAQItABQABgAIAAAAIQB89CSG4QAAAA8BAAAPAAAAAAAAAAAAAAAAAEAEAABkcnMvZG93bnJl&#10;di54bWxQSwUGAAAAAAQABADzAAAATgUAAAAA&#10;" filled="f" stroked="f">
              <v:textbox inset="0,0,0,0">
                <w:txbxContent>
                  <w:p w14:paraId="6F638411"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682930" behindDoc="1" locked="0" layoutInCell="1" allowOverlap="1" wp14:anchorId="2E2961EE" wp14:editId="049EB637">
              <wp:simplePos x="0" y="0"/>
              <wp:positionH relativeFrom="page">
                <wp:posOffset>6434455</wp:posOffset>
              </wp:positionH>
              <wp:positionV relativeFrom="page">
                <wp:posOffset>9714865</wp:posOffset>
              </wp:positionV>
              <wp:extent cx="228600" cy="194310"/>
              <wp:effectExtent l="0" t="0" r="0" b="8890"/>
              <wp:wrapNone/>
              <wp:docPr id="3907" name="Zone de texte 3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7CE6CAC"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961EE" id="Zone de texte 3907" o:spid="_x0000_s1617" type="#_x0000_t202" style="position:absolute;margin-left:506.65pt;margin-top:764.95pt;width:18pt;height:15.3pt;z-index:-2516335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obJW/5gEAALMDAAAOAAAAAAAAAAAAAAAAAC4CAABkcnMvZTJvRG9jLnht&#10;bFBLAQItABQABgAIAAAAIQB89CSG4QAAAA8BAAAPAAAAAAAAAAAAAAAAAEAEAABkcnMvZG93bnJl&#10;di54bWxQSwUGAAAAAAQABADzAAAATgUAAAAA&#10;" filled="f" stroked="f">
              <v:textbox inset="0,0,0,0">
                <w:txbxContent>
                  <w:p w14:paraId="57CE6CAC"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81906" behindDoc="1" locked="0" layoutInCell="1" allowOverlap="1" wp14:anchorId="57C10BC9" wp14:editId="23EDF384">
              <wp:simplePos x="0" y="0"/>
              <wp:positionH relativeFrom="page">
                <wp:posOffset>6434455</wp:posOffset>
              </wp:positionH>
              <wp:positionV relativeFrom="page">
                <wp:posOffset>9714865</wp:posOffset>
              </wp:positionV>
              <wp:extent cx="228600" cy="194310"/>
              <wp:effectExtent l="0" t="0" r="0" b="8890"/>
              <wp:wrapNone/>
              <wp:docPr id="3906" name="Zone de texte 3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252BDCED"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10BC9" id="Zone de texte 3906" o:spid="_x0000_s1618" type="#_x0000_t202" style="position:absolute;margin-left:506.65pt;margin-top:764.95pt;width:18pt;height:15.3pt;z-index:-2516345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ALNo8T5gEAALMDAAAOAAAAAAAAAAAAAAAAAC4CAABkcnMvZTJvRG9jLnht&#10;bFBLAQItABQABgAIAAAAIQB89CSG4QAAAA8BAAAPAAAAAAAAAAAAAAAAAEAEAABkcnMvZG93bnJl&#10;di54bWxQSwUGAAAAAAQABADzAAAATgUAAAAA&#10;" filled="f" stroked="f">
              <v:textbox inset="0,0,0,0">
                <w:txbxContent>
                  <w:p w14:paraId="252BDCED"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80882" behindDoc="1" locked="0" layoutInCell="1" allowOverlap="1" wp14:anchorId="7AA3CC17" wp14:editId="78D996F2">
              <wp:simplePos x="0" y="0"/>
              <wp:positionH relativeFrom="page">
                <wp:posOffset>6434455</wp:posOffset>
              </wp:positionH>
              <wp:positionV relativeFrom="page">
                <wp:posOffset>9714865</wp:posOffset>
              </wp:positionV>
              <wp:extent cx="228600" cy="194310"/>
              <wp:effectExtent l="0" t="0" r="0" b="8890"/>
              <wp:wrapNone/>
              <wp:docPr id="3905" name="Zone de texte 3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EC72CCB"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3CC17" id="Zone de texte 3905" o:spid="_x0000_s1619" type="#_x0000_t202" style="position:absolute;margin-left:506.65pt;margin-top:764.95pt;width:18pt;height:15.3pt;z-index:-2516355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&#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9EAU/OcBAACzAwAADgAAAAAAAAAAAAAAAAAuAgAAZHJzL2Uyb0RvYy54&#10;bWxQSwECLQAUAAYACAAAACEAfPQkhuEAAAAPAQAADwAAAAAAAAAAAAAAAABBBAAAZHJzL2Rvd25y&#10;ZXYueG1sUEsFBgAAAAAEAAQA8wAAAE8FAAAAAA==&#10;" filled="f" stroked="f">
              <v:textbox inset="0,0,0,0">
                <w:txbxContent>
                  <w:p w14:paraId="1EC72CCB"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79858" behindDoc="1" locked="0" layoutInCell="1" allowOverlap="1" wp14:anchorId="4E80C736" wp14:editId="3D6741DA">
              <wp:simplePos x="0" y="0"/>
              <wp:positionH relativeFrom="page">
                <wp:posOffset>6434455</wp:posOffset>
              </wp:positionH>
              <wp:positionV relativeFrom="page">
                <wp:posOffset>9714865</wp:posOffset>
              </wp:positionV>
              <wp:extent cx="228600" cy="194310"/>
              <wp:effectExtent l="0" t="0" r="0" b="8890"/>
              <wp:wrapNone/>
              <wp:docPr id="3904" name="Zone de texte 3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5A0E202A"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0C736" id="Zone de texte 3904" o:spid="_x0000_s1620" type="#_x0000_t202" style="position:absolute;margin-left:506.65pt;margin-top:764.95pt;width:18pt;height:15.3pt;z-index:-2516366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Da1tTd5gEAALMDAAAOAAAAAAAAAAAAAAAAAC4CAABkcnMvZTJvRG9jLnht&#10;bFBLAQItABQABgAIAAAAIQB89CSG4QAAAA8BAAAPAAAAAAAAAAAAAAAAAEAEAABkcnMvZG93bnJl&#10;di54bWxQSwUGAAAAAAQABADzAAAATgUAAAAA&#10;" filled="f" stroked="f">
              <v:textbox inset="0,0,0,0">
                <w:txbxContent>
                  <w:p w14:paraId="5A0E202A"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78834" behindDoc="1" locked="0" layoutInCell="1" allowOverlap="1" wp14:anchorId="3D561CDD" wp14:editId="2B9E2DDE">
              <wp:simplePos x="0" y="0"/>
              <wp:positionH relativeFrom="page">
                <wp:posOffset>6434455</wp:posOffset>
              </wp:positionH>
              <wp:positionV relativeFrom="page">
                <wp:posOffset>9714865</wp:posOffset>
              </wp:positionV>
              <wp:extent cx="228600" cy="194310"/>
              <wp:effectExtent l="0" t="0" r="0" b="8890"/>
              <wp:wrapNone/>
              <wp:docPr id="3903" name="Zone de texte 3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AF4E2D7"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61CDD" id="Zone de texte 3903" o:spid="_x0000_s1621" type="#_x0000_t202" style="position:absolute;margin-left:506.65pt;margin-top:764.95pt;width:18pt;height:15.3pt;z-index:-2516376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Lq1P45gEAALMDAAAOAAAAAAAAAAAAAAAAAC4CAABkcnMvZTJvRG9jLnht&#10;bFBLAQItABQABgAIAAAAIQB89CSG4QAAAA8BAAAPAAAAAAAAAAAAAAAAAEAEAABkcnMvZG93bnJl&#10;di54bWxQSwUGAAAAAAQABADzAAAATgUAAAAA&#10;" filled="f" stroked="f">
              <v:textbox inset="0,0,0,0">
                <w:txbxContent>
                  <w:p w14:paraId="6AF4E2D7"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677810" behindDoc="1" locked="0" layoutInCell="1" allowOverlap="1" wp14:anchorId="6E52607B" wp14:editId="694C4FC8">
              <wp:simplePos x="0" y="0"/>
              <wp:positionH relativeFrom="page">
                <wp:posOffset>6434455</wp:posOffset>
              </wp:positionH>
              <wp:positionV relativeFrom="page">
                <wp:posOffset>9714865</wp:posOffset>
              </wp:positionV>
              <wp:extent cx="228600" cy="194310"/>
              <wp:effectExtent l="0" t="0" r="0" b="8890"/>
              <wp:wrapNone/>
              <wp:docPr id="3902" name="Zone de texte 3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4FAF4E69"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52607B" id="Zone de texte 3902" o:spid="_x0000_s1622" type="#_x0000_t202" style="position:absolute;margin-left:506.65pt;margin-top:764.95pt;width:18pt;height:15.3pt;z-index:-2516386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Czbo2U5gEAALMDAAAOAAAAAAAAAAAAAAAAAC4CAABkcnMvZTJvRG9jLnht&#10;bFBLAQItABQABgAIAAAAIQB89CSG4QAAAA8BAAAPAAAAAAAAAAAAAAAAAEAEAABkcnMvZG93bnJl&#10;di54bWxQSwUGAAAAAAQABADzAAAATgUAAAAA&#10;" filled="f" stroked="f">
              <v:textbox inset="0,0,0,0">
                <w:txbxContent>
                  <w:p w14:paraId="4FAF4E69"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76786" behindDoc="1" locked="0" layoutInCell="1" allowOverlap="1" wp14:anchorId="2F9DAAA9" wp14:editId="4EA8EAAA">
              <wp:simplePos x="0" y="0"/>
              <wp:positionH relativeFrom="page">
                <wp:posOffset>6434455</wp:posOffset>
              </wp:positionH>
              <wp:positionV relativeFrom="page">
                <wp:posOffset>9714865</wp:posOffset>
              </wp:positionV>
              <wp:extent cx="228600" cy="194310"/>
              <wp:effectExtent l="0" t="0" r="0" b="8890"/>
              <wp:wrapNone/>
              <wp:docPr id="3901" name="Zone de texte 3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135FF92D"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DAAA9" id="Zone de texte 3901" o:spid="_x0000_s1623" type="#_x0000_t202" style="position:absolute;margin-left:506.65pt;margin-top:764.95pt;width:18pt;height:15.3pt;z-index:-2516396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MGBZ75gEAALMDAAAOAAAAAAAAAAAAAAAAAC4CAABkcnMvZTJvRG9jLnht&#10;bFBLAQItABQABgAIAAAAIQB89CSG4QAAAA8BAAAPAAAAAAAAAAAAAAAAAEAEAABkcnMvZG93bnJl&#10;di54bWxQSwUGAAAAAAQABADzAAAATgUAAAAA&#10;" filled="f" stroked="f">
              <v:textbox inset="0,0,0,0">
                <w:txbxContent>
                  <w:p w14:paraId="135FF92D"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75762" behindDoc="1" locked="0" layoutInCell="1" allowOverlap="1" wp14:anchorId="413F4A5C" wp14:editId="341473A7">
              <wp:simplePos x="0" y="0"/>
              <wp:positionH relativeFrom="page">
                <wp:posOffset>6434455</wp:posOffset>
              </wp:positionH>
              <wp:positionV relativeFrom="page">
                <wp:posOffset>9714865</wp:posOffset>
              </wp:positionV>
              <wp:extent cx="228600" cy="194310"/>
              <wp:effectExtent l="0" t="0" r="0" b="8890"/>
              <wp:wrapNone/>
              <wp:docPr id="3900" name="Zone de texte 3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3E6DD75" w14:textId="77777777" w:rsidR="00195E8D" w:rsidRDefault="00195E8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F4A5C" id="Zone de texte 3900" o:spid="_x0000_s1624" type="#_x0000_t202" style="position:absolute;margin-left:506.65pt;margin-top:764.95pt;width:18pt;height:15.3pt;z-index:-2516407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" filled="f" stroked="f">
              <v:textbox inset="0,0,0,0">
                <w:txbxContent>
                  <w:p w14:paraId="63E6DD75" w14:textId="77777777" w:rsidR="00195E8D" w:rsidRDefault="00195E8D"/>
                </w:txbxContent>
              </v:textbox>
              <w10:wrap anchorx="page" anchory="page"/>
            </v:shape>
          </w:pict>
        </mc:Fallback>
      </mc:AlternateContent>
    </w:r>
    <w:r>
      <w:rPr>
        <w:noProof/>
      </w:rPr>
      <mc:AlternateContent>
        <mc:Choice Requires="wps">
          <w:drawing>
            <wp:anchor distT="0" distB="0" distL="114300" distR="114300" simplePos="0" relativeHeight="251674738" behindDoc="1" locked="0" layoutInCell="1" allowOverlap="1" wp14:anchorId="0FA5AB68" wp14:editId="61AD712C">
              <wp:simplePos x="0" y="0"/>
              <wp:positionH relativeFrom="page">
                <wp:posOffset>6434455</wp:posOffset>
              </wp:positionH>
              <wp:positionV relativeFrom="page">
                <wp:posOffset>9714865</wp:posOffset>
              </wp:positionV>
              <wp:extent cx="228600" cy="194310"/>
              <wp:effectExtent l="0" t="0" r="0" b="8890"/>
              <wp:wrapNone/>
              <wp:docPr id="3899" name="Zone de texte 3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2ACAAE7E"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5AB68" id="Zone de texte 3899" o:spid="_x0000_s1625" type="#_x0000_t202" style="position:absolute;margin-left:506.65pt;margin-top:764.95pt;width:18pt;height:15.3pt;z-index:-2516417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NORBv5gEAALMDAAAOAAAAAAAAAAAAAAAAAC4CAABkcnMvZTJvRG9jLnht&#10;bFBLAQItABQABgAIAAAAIQB89CSG4QAAAA8BAAAPAAAAAAAAAAAAAAAAAEAEAABkcnMvZG93bnJl&#10;di54bWxQSwUGAAAAAAQABADzAAAATgUAAAAA&#10;" filled="f" stroked="f">
              <v:textbox inset="0,0,0,0">
                <w:txbxContent>
                  <w:p w14:paraId="2ACAAE7E"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673714" behindDoc="1" locked="0" layoutInCell="1" allowOverlap="1" wp14:anchorId="55DB8E42" wp14:editId="62ED5BAE">
              <wp:simplePos x="0" y="0"/>
              <wp:positionH relativeFrom="page">
                <wp:posOffset>6434455</wp:posOffset>
              </wp:positionH>
              <wp:positionV relativeFrom="page">
                <wp:posOffset>9714865</wp:posOffset>
              </wp:positionV>
              <wp:extent cx="228600" cy="194310"/>
              <wp:effectExtent l="0" t="0" r="0" b="8890"/>
              <wp:wrapNone/>
              <wp:docPr id="3898" name="Zone de texte 3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C94DB36"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B8E42" id="Zone de texte 3898" o:spid="_x0000_s1626" type="#_x0000_t202" style="position:absolute;margin-left:506.65pt;margin-top:764.95pt;width:18pt;height:15.3pt;z-index:-2516427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" filled="f" stroked="f">
              <v:textbox inset="0,0,0,0">
                <w:txbxContent>
                  <w:p w14:paraId="3C94DB36"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672690" behindDoc="1" locked="0" layoutInCell="1" allowOverlap="1" wp14:anchorId="46E31D05" wp14:editId="11DD177F">
              <wp:simplePos x="0" y="0"/>
              <wp:positionH relativeFrom="page">
                <wp:posOffset>6434455</wp:posOffset>
              </wp:positionH>
              <wp:positionV relativeFrom="page">
                <wp:posOffset>9714865</wp:posOffset>
              </wp:positionV>
              <wp:extent cx="228600" cy="194310"/>
              <wp:effectExtent l="0" t="0" r="0" b="8890"/>
              <wp:wrapNone/>
              <wp:docPr id="3897" name="Zone de texte 3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35AA6C60"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31D05" id="Zone de texte 3897" o:spid="_x0000_s1627" type="#_x0000_t202" style="position:absolute;margin-left:506.65pt;margin-top:764.95pt;width:18pt;height:15.3pt;z-index:-2516437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&#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b8IeJOcBAACzAwAADgAAAAAAAAAAAAAAAAAuAgAAZHJzL2Uyb0RvYy54&#10;bWxQSwECLQAUAAYACAAAACEAfPQkhuEAAAAPAQAADwAAAAAAAAAAAAAAAABBBAAAZHJzL2Rvd25y&#10;ZXYueG1sUEsFBgAAAAAEAAQA8wAAAE8FAAAAAA==&#10;" filled="f" stroked="f">
              <v:textbox inset="0,0,0,0">
                <w:txbxContent>
                  <w:p w14:paraId="35AA6C60" w14:textId="77777777" w:rsidR="00195E8D" w:rsidRDefault="00195E8D">
                    <w:pPr>
                      <w:spacing w:before="4"/>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671666" behindDoc="1" locked="0" layoutInCell="1" allowOverlap="1" wp14:anchorId="69DB0BF8" wp14:editId="13672913">
              <wp:simplePos x="0" y="0"/>
              <wp:positionH relativeFrom="page">
                <wp:posOffset>6434455</wp:posOffset>
              </wp:positionH>
              <wp:positionV relativeFrom="page">
                <wp:posOffset>9714865</wp:posOffset>
              </wp:positionV>
              <wp:extent cx="228600" cy="194310"/>
              <wp:effectExtent l="0" t="0" r="0" b="8890"/>
              <wp:wrapNone/>
              <wp:docPr id="3896" name="Zone de texte 3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660C7CD5"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DB0BF8" id="Zone de texte 3896" o:spid="_x0000_s1628" type="#_x0000_t202" style="position:absolute;margin-left:506.65pt;margin-top:764.95pt;width:18pt;height:15.3pt;z-index:-2516448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&#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zJgEiOcBAACzAwAADgAAAAAAAAAAAAAAAAAuAgAAZHJzL2Uyb0RvYy54&#10;bWxQSwECLQAUAAYACAAAACEAfPQkhuEAAAAPAQAADwAAAAAAAAAAAAAAAABBBAAAZHJzL2Rvd25y&#10;ZXYueG1sUEsFBgAAAAAEAAQA8wAAAE8FAAAAAA==&#10;" filled="f" stroked="f">
              <v:textbox inset="0,0,0,0">
                <w:txbxContent>
                  <w:p w14:paraId="660C7CD5" w14:textId="77777777" w:rsidR="00195E8D" w:rsidRDefault="00195E8D">
                    <w:pPr>
                      <w:spacing w:before="10"/>
                      <w:ind w:left="60"/>
                      <w:rPr>
                        <w:rFonts w:ascii="Times New Roman"/>
                        <w:sz w:val="24"/>
                      </w:rPr>
                    </w:pPr>
                  </w:p>
                </w:txbxContent>
              </v:textbox>
              <w10:wrap anchorx="page" anchory="page"/>
            </v:shape>
          </w:pict>
        </mc:Fallback>
      </mc:AlternateContent>
    </w:r>
    <w:r>
      <w:rPr>
        <w:noProof/>
      </w:rPr>
      <mc:AlternateContent>
        <mc:Choice Requires="wps">
          <w:drawing>
            <wp:anchor distT="0" distB="0" distL="114300" distR="114300" simplePos="0" relativeHeight="251670642" behindDoc="1" locked="0" layoutInCell="1" allowOverlap="1" wp14:anchorId="779F7AAB" wp14:editId="3C31D7E0">
              <wp:simplePos x="0" y="0"/>
              <wp:positionH relativeFrom="page">
                <wp:posOffset>6434455</wp:posOffset>
              </wp:positionH>
              <wp:positionV relativeFrom="page">
                <wp:posOffset>9714865</wp:posOffset>
              </wp:positionV>
              <wp:extent cx="228600" cy="194310"/>
              <wp:effectExtent l="0" t="0" r="0" b="8890"/>
              <wp:wrapNone/>
              <wp:docPr id="3895" name="Zone de texte 3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wps:spPr>
                    <wps:txbx>
                      <w:txbxContent>
                        <w:p w14:paraId="081DEF0B" w14:textId="77777777" w:rsidR="00195E8D" w:rsidRDefault="00195E8D">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F7AAB" id="Zone de texte 3895" o:spid="_x0000_s1629" type="#_x0000_t202" style="position:absolute;margin-left:506.65pt;margin-top:764.95pt;width:18pt;height:15.3pt;z-index:-2516458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" filled="f" stroked="f">
              <v:textbox inset="0,0,0,0">
                <w:txbxContent>
                  <w:p w14:paraId="081DEF0B" w14:textId="77777777" w:rsidR="00195E8D" w:rsidRDefault="00195E8D">
                    <w:pPr>
                      <w:spacing w:before="10"/>
                      <w:ind w:left="60"/>
                      <w:rPr>
                        <w:rFonts w:ascii="Times New Roman"/>
                        <w:sz w:val="24"/>
                      </w:rP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97C72" w14:textId="77777777" w:rsidR="00195E8D" w:rsidRDefault="00195E8D">
    <w:pPr>
      <w:pStyle w:val="Corpsdetexte"/>
      <w:spacing w:line="14" w:lineRule="auto"/>
      <w:rPr>
        <w:sz w:val="20"/>
      </w:rPr>
    </w:pPr>
    <w:r>
      <w:rPr>
        <w:noProof/>
      </w:rPr>
      <mc:AlternateContent>
        <mc:Choice Requires="wps">
          <w:drawing>
            <wp:anchor distT="0" distB="0" distL="114300" distR="114300" simplePos="0" relativeHeight="251668594" behindDoc="1" locked="0" layoutInCell="1" allowOverlap="1" wp14:anchorId="77330B6C" wp14:editId="7C4A309B">
              <wp:simplePos x="0" y="0"/>
              <wp:positionH relativeFrom="page">
                <wp:posOffset>6432550</wp:posOffset>
              </wp:positionH>
              <wp:positionV relativeFrom="page">
                <wp:posOffset>9709785</wp:posOffset>
              </wp:positionV>
              <wp:extent cx="228600" cy="194310"/>
              <wp:effectExtent l="0" t="0" r="0" b="8890"/>
              <wp:wrapNone/>
              <wp:docPr id="5673"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82F8A" w14:textId="77777777" w:rsidR="00195E8D" w:rsidRDefault="00195E8D">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330B6C" id="_x0000_t202" coordsize="21600,21600" o:spt="202" path="m,l,21600r21600,l21600,xe">
              <v:stroke joinstyle="miter"/>
              <v:path gradientshapeok="t" o:connecttype="rect"/>
            </v:shapetype>
            <v:shape id="Text Box 79" o:spid="_x0000_s1630" type="#_x0000_t202" style="position:absolute;margin-left:506.5pt;margin-top:764.55pt;width:18pt;height:15.3pt;z-index:-2516478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" filled="f" stroked="f">
              <v:path arrowok="t"/>
              <v:textbox inset="0,0,0,0">
                <w:txbxContent>
                  <w:p w14:paraId="7F682F8A" w14:textId="77777777" w:rsidR="00195E8D" w:rsidRDefault="00195E8D">
                    <w:pPr>
                      <w:spacing w:before="4"/>
                      <w:ind w:left="20"/>
                      <w:rPr>
                        <w:i/>
                        <w:sz w:val="26"/>
                      </w:rPr>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9C1C" w14:textId="4F32F55D" w:rsidR="00A204AB" w:rsidRDefault="0042133A">
    <w:pPr>
      <w:pStyle w:val="Corpsdetexte"/>
      <w:spacing w:line="14" w:lineRule="auto"/>
      <w:rPr>
        <w:sz w:val="20"/>
      </w:rPr>
    </w:pPr>
    <w:r>
      <w:rPr>
        <w:noProof/>
      </w:rPr>
      <mc:AlternateContent>
        <mc:Choice Requires="wps">
          <w:drawing>
            <wp:anchor distT="0" distB="0" distL="114300" distR="114300" simplePos="0" relativeHeight="251658243" behindDoc="1" locked="0" layoutInCell="1" allowOverlap="1" wp14:anchorId="66DA8BC9" wp14:editId="2725D427">
              <wp:simplePos x="0" y="0"/>
              <wp:positionH relativeFrom="page">
                <wp:posOffset>902335</wp:posOffset>
              </wp:positionH>
              <wp:positionV relativeFrom="page">
                <wp:posOffset>9000490</wp:posOffset>
              </wp:positionV>
              <wp:extent cx="62865" cy="594360"/>
              <wp:effectExtent l="0" t="0" r="635" b="2540"/>
              <wp:wrapNone/>
              <wp:docPr id="85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65"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735F7" w14:textId="77777777" w:rsidR="00A204AB" w:rsidRDefault="00A204AB">
                          <w:pPr>
                            <w:spacing w:line="316" w:lineRule="exact"/>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A8BC9" id="_x0000_t202" coordsize="21600,21600" o:spt="202" path="m,l,21600r21600,l21600,xe">
              <v:stroke joinstyle="miter"/>
              <v:path gradientshapeok="t" o:connecttype="rect"/>
            </v:shapetype>
            <v:shape id="Text Box 85" o:spid="_x0000_s1631" type="#_x0000_t202" style="position:absolute;margin-left:71.05pt;margin-top:708.7pt;width:4.95pt;height:46.8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" filled="f" stroked="f">
              <v:path arrowok="t"/>
              <v:textbox inset="0,0,0,0">
                <w:txbxContent>
                  <w:p w14:paraId="536735F7" w14:textId="77777777" w:rsidR="00A204AB" w:rsidRDefault="00A204AB">
                    <w:pPr>
                      <w:spacing w:line="316" w:lineRule="exact"/>
                      <w:ind w:left="20"/>
                      <w:rPr>
                        <w:i/>
                        <w:sz w:val="26"/>
                      </w:rPr>
                    </w:pPr>
                  </w:p>
                </w:txbxContent>
              </v:textbox>
              <w10:wrap anchorx="page" anchory="page"/>
            </v:shape>
          </w:pict>
        </mc:Fallback>
      </mc:AlternateContent>
    </w:r>
    <w:r>
      <w:rPr>
        <w:noProof/>
      </w:rPr>
      <mc:AlternateContent>
        <mc:Choice Requires="wps">
          <w:drawing>
            <wp:anchor distT="0" distB="0" distL="114300" distR="114300" simplePos="0" relativeHeight="251658244" behindDoc="1" locked="0" layoutInCell="1" allowOverlap="1" wp14:anchorId="212C3D96" wp14:editId="72E1343A">
              <wp:simplePos x="0" y="0"/>
              <wp:positionH relativeFrom="page">
                <wp:posOffset>6508750</wp:posOffset>
              </wp:positionH>
              <wp:positionV relativeFrom="page">
                <wp:posOffset>9709785</wp:posOffset>
              </wp:positionV>
              <wp:extent cx="152400" cy="194310"/>
              <wp:effectExtent l="0" t="0" r="0" b="8890"/>
              <wp:wrapNone/>
              <wp:docPr id="85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C29C9" w14:textId="77777777" w:rsidR="00625A80" w:rsidRDefault="00625A80">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C3D96" id="Text Box 84" o:spid="_x0000_s1632" type="#_x0000_t202" style="position:absolute;margin-left:512.5pt;margin-top:764.55pt;width:12pt;height:15.3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" filled="f" stroked="f">
              <v:path arrowok="t"/>
              <v:textbox inset="0,0,0,0">
                <w:txbxContent>
                  <w:p w14:paraId="1ABC29C9" w14:textId="77777777" w:rsidR="00625A80" w:rsidRDefault="00625A80">
                    <w:pPr>
                      <w:spacing w:before="10"/>
                      <w:ind w:left="60"/>
                      <w:rPr>
                        <w:rFonts w:ascii="Times New Roman"/>
                        <w:sz w:val="24"/>
                      </w:rPr>
                    </w:pP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D9014" w14:textId="3132354E" w:rsidR="00A204AB" w:rsidRDefault="0042133A">
    <w:pPr>
      <w:pStyle w:val="Corpsdetexte"/>
      <w:spacing w:line="14" w:lineRule="auto"/>
      <w:rPr>
        <w:sz w:val="20"/>
      </w:rPr>
    </w:pPr>
    <w:r>
      <w:rPr>
        <w:noProof/>
      </w:rPr>
      <mc:AlternateContent>
        <mc:Choice Requires="wps">
          <w:drawing>
            <wp:anchor distT="0" distB="0" distL="114300" distR="114300" simplePos="0" relativeHeight="251658246" behindDoc="1" locked="0" layoutInCell="1" allowOverlap="1" wp14:anchorId="12DA38F9" wp14:editId="42637813">
              <wp:simplePos x="0" y="0"/>
              <wp:positionH relativeFrom="page">
                <wp:posOffset>6432550</wp:posOffset>
              </wp:positionH>
              <wp:positionV relativeFrom="page">
                <wp:posOffset>9709785</wp:posOffset>
              </wp:positionV>
              <wp:extent cx="228600" cy="194310"/>
              <wp:effectExtent l="0" t="0" r="0" b="8890"/>
              <wp:wrapNone/>
              <wp:docPr id="85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289B0" w14:textId="77777777" w:rsidR="00A204AB" w:rsidRDefault="00A204AB">
                          <w:pPr>
                            <w:spacing w:before="10"/>
                            <w:ind w:left="60"/>
                            <w:rPr>
                              <w:rFonts w:ascii="Times New Roman"/>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DA38F9" id="_x0000_t202" coordsize="21600,21600" o:spt="202" path="m,l,21600r21600,l21600,xe">
              <v:stroke joinstyle="miter"/>
              <v:path gradientshapeok="t" o:connecttype="rect"/>
            </v:shapetype>
            <v:shape id="Text Box 83" o:spid="_x0000_s1633" type="#_x0000_t202" style="position:absolute;margin-left:506.5pt;margin-top:764.55pt;width:18pt;height:15.3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" filled="f" stroked="f">
              <v:path arrowok="t"/>
              <v:textbox inset="0,0,0,0">
                <w:txbxContent>
                  <w:p w14:paraId="54D289B0" w14:textId="77777777" w:rsidR="00A204AB" w:rsidRDefault="00A204AB">
                    <w:pPr>
                      <w:spacing w:before="10"/>
                      <w:ind w:left="60"/>
                      <w:rPr>
                        <w:rFonts w:ascii="Times New Roman"/>
                        <w:sz w:val="24"/>
                      </w:rPr>
                    </w:pP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22CCE" w14:textId="77777777" w:rsidR="00E83FDB" w:rsidRDefault="00E83FDB">
    <w:pPr>
      <w:pStyle w:val="Corpsdetexte"/>
      <w:spacing w:line="14" w:lineRule="auto"/>
      <w:rPr>
        <w:sz w:val="20"/>
      </w:rPr>
    </w:pPr>
    <w:r>
      <w:rPr>
        <w:noProof/>
      </w:rPr>
      <mc:AlternateContent>
        <mc:Choice Requires="wps">
          <w:drawing>
            <wp:anchor distT="0" distB="0" distL="114300" distR="114300" simplePos="0" relativeHeight="251779186" behindDoc="1" locked="0" layoutInCell="1" allowOverlap="1" wp14:anchorId="097B6E31" wp14:editId="5F3EF48A">
              <wp:simplePos x="0" y="0"/>
              <wp:positionH relativeFrom="page">
                <wp:posOffset>6432550</wp:posOffset>
              </wp:positionH>
              <wp:positionV relativeFrom="page">
                <wp:posOffset>9709785</wp:posOffset>
              </wp:positionV>
              <wp:extent cx="228600" cy="194310"/>
              <wp:effectExtent l="0" t="0" r="0" b="8890"/>
              <wp:wrapNone/>
              <wp:docPr id="566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A62E4" w14:textId="77777777" w:rsidR="00E83FDB" w:rsidRDefault="00E83FDB">
                          <w:pPr>
                            <w:spacing w:before="4"/>
                            <w:ind w:left="20"/>
                            <w:rPr>
                              <w:i/>
                              <w:sz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7B6E31" id="_x0000_t202" coordsize="21600,21600" o:spt="202" path="m,l,21600r21600,l21600,xe">
              <v:stroke joinstyle="miter"/>
              <v:path gradientshapeok="t" o:connecttype="rect"/>
            </v:shapetype>
            <v:shape id="_x0000_s1634" type="#_x0000_t202" style="position:absolute;margin-left:506.5pt;margin-top:764.55pt;width:18pt;height:15.3pt;z-index:-2515372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" filled="f" stroked="f">
              <v:path arrowok="t"/>
              <v:textbox inset="0,0,0,0">
                <w:txbxContent>
                  <w:p w14:paraId="703A62E4" w14:textId="77777777" w:rsidR="00E83FDB" w:rsidRDefault="00E83FDB">
                    <w:pPr>
                      <w:spacing w:before="4"/>
                      <w:ind w:left="20"/>
                      <w:rPr>
                        <w:i/>
                        <w:sz w:val="26"/>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52120" w14:textId="77777777" w:rsidR="00592BE0" w:rsidRDefault="00592BE0">
      <w:r>
        <w:separator/>
      </w:r>
    </w:p>
  </w:footnote>
  <w:footnote w:type="continuationSeparator" w:id="0">
    <w:p w14:paraId="70047E01" w14:textId="77777777" w:rsidR="00592BE0" w:rsidRDefault="00592BE0">
      <w:r>
        <w:continuationSeparator/>
      </w:r>
    </w:p>
  </w:footnote>
  <w:footnote w:type="continuationNotice" w:id="1">
    <w:p w14:paraId="24BC1ACF" w14:textId="77777777" w:rsidR="00592BE0" w:rsidRDefault="00592B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09453" w14:textId="77777777" w:rsidR="00A204AB" w:rsidRDefault="00225FB8">
    <w:pPr>
      <w:pStyle w:val="Corpsdetexte"/>
      <w:spacing w:line="14" w:lineRule="auto"/>
      <w:rPr>
        <w:sz w:val="20"/>
      </w:rPr>
    </w:pPr>
    <w:r>
      <w:rPr>
        <w:noProof/>
      </w:rPr>
      <w:drawing>
        <wp:anchor distT="0" distB="0" distL="0" distR="0" simplePos="0" relativeHeight="251658240" behindDoc="1" locked="0" layoutInCell="1" allowOverlap="1" wp14:anchorId="39985760" wp14:editId="245CC56F">
          <wp:simplePos x="0" y="0"/>
          <wp:positionH relativeFrom="page">
            <wp:posOffset>0</wp:posOffset>
          </wp:positionH>
          <wp:positionV relativeFrom="page">
            <wp:posOffset>0</wp:posOffset>
          </wp:positionV>
          <wp:extent cx="7556499" cy="90487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 cstate="print"/>
                  <a:stretch>
                    <a:fillRect/>
                  </a:stretch>
                </pic:blipFill>
                <pic:spPr>
                  <a:xfrm>
                    <a:off x="0" y="0"/>
                    <a:ext cx="7556499" cy="904875"/>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2E164" w14:textId="77777777" w:rsidR="00A204AB" w:rsidRDefault="00225FB8">
    <w:pPr>
      <w:pStyle w:val="Corpsdetexte"/>
      <w:spacing w:line="14" w:lineRule="auto"/>
      <w:rPr>
        <w:sz w:val="20"/>
      </w:rPr>
    </w:pPr>
    <w:r>
      <w:rPr>
        <w:noProof/>
      </w:rPr>
      <w:drawing>
        <wp:anchor distT="0" distB="0" distL="0" distR="0" simplePos="0" relativeHeight="251658252" behindDoc="1" locked="0" layoutInCell="1" allowOverlap="1" wp14:anchorId="118DE2D0" wp14:editId="0B4305DB">
          <wp:simplePos x="0" y="0"/>
          <wp:positionH relativeFrom="page">
            <wp:posOffset>0</wp:posOffset>
          </wp:positionH>
          <wp:positionV relativeFrom="page">
            <wp:posOffset>0</wp:posOffset>
          </wp:positionV>
          <wp:extent cx="7556499" cy="914400"/>
          <wp:effectExtent l="0" t="0" r="0" b="0"/>
          <wp:wrapNone/>
          <wp:docPr id="567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7.png"/>
                  <pic:cNvPicPr/>
                </pic:nvPicPr>
                <pic:blipFill>
                  <a:blip r:embed="rId1" cstate="print"/>
                  <a:stretch>
                    <a:fillRect/>
                  </a:stretch>
                </pic:blipFill>
                <pic:spPr>
                  <a:xfrm>
                    <a:off x="0" y="0"/>
                    <a:ext cx="7556499" cy="9144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E1A8" w14:textId="77777777" w:rsidR="00625A80" w:rsidRDefault="00625A80">
    <w:pPr>
      <w:pStyle w:val="Corpsdetexte"/>
      <w:spacing w:line="14" w:lineRule="auto"/>
      <w:rPr>
        <w:sz w:val="20"/>
      </w:rPr>
    </w:pPr>
    <w:r>
      <w:rPr>
        <w:noProof/>
      </w:rPr>
      <w:drawing>
        <wp:anchor distT="0" distB="0" distL="0" distR="0" simplePos="0" relativeHeight="251658254" behindDoc="1" locked="0" layoutInCell="1" allowOverlap="1" wp14:anchorId="29DAB06F" wp14:editId="45AF5C47">
          <wp:simplePos x="0" y="0"/>
          <wp:positionH relativeFrom="page">
            <wp:posOffset>3120</wp:posOffset>
          </wp:positionH>
          <wp:positionV relativeFrom="page">
            <wp:posOffset>3120</wp:posOffset>
          </wp:positionV>
          <wp:extent cx="7555864" cy="914322"/>
          <wp:effectExtent l="0" t="0" r="0" b="0"/>
          <wp:wrapNone/>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1" cstate="print"/>
                  <a:stretch>
                    <a:fillRect/>
                  </a:stretch>
                </pic:blipFill>
                <pic:spPr>
                  <a:xfrm>
                    <a:off x="0" y="0"/>
                    <a:ext cx="7555864" cy="914322"/>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2C277" w14:textId="77777777" w:rsidR="00195E8D" w:rsidRDefault="00195E8D">
    <w:pPr>
      <w:pStyle w:val="Corpsdetexte"/>
      <w:spacing w:line="14" w:lineRule="auto"/>
      <w:rPr>
        <w:sz w:val="20"/>
      </w:rPr>
    </w:pPr>
    <w:r>
      <w:rPr>
        <w:noProof/>
      </w:rPr>
      <w:drawing>
        <wp:anchor distT="0" distB="0" distL="0" distR="0" simplePos="0" relativeHeight="251662450" behindDoc="1" locked="0" layoutInCell="1" allowOverlap="1" wp14:anchorId="3D5CE1A6" wp14:editId="2F498382">
          <wp:simplePos x="0" y="0"/>
          <wp:positionH relativeFrom="page">
            <wp:posOffset>0</wp:posOffset>
          </wp:positionH>
          <wp:positionV relativeFrom="page">
            <wp:posOffset>0</wp:posOffset>
          </wp:positionV>
          <wp:extent cx="7556499" cy="914400"/>
          <wp:effectExtent l="0" t="0" r="0" b="0"/>
          <wp:wrapNone/>
          <wp:docPr id="6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png"/>
                  <pic:cNvPicPr/>
                </pic:nvPicPr>
                <pic:blipFill>
                  <a:blip r:embed="rId1" cstate="print"/>
                  <a:stretch>
                    <a:fillRect/>
                  </a:stretch>
                </pic:blipFill>
                <pic:spPr>
                  <a:xfrm>
                    <a:off x="0" y="0"/>
                    <a:ext cx="7556499" cy="91440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F218B" w14:textId="77777777" w:rsidR="00195E8D" w:rsidRDefault="00195E8D">
    <w:pPr>
      <w:pStyle w:val="Corpsdetexte"/>
      <w:spacing w:line="14" w:lineRule="auto"/>
      <w:rPr>
        <w:sz w:val="20"/>
      </w:rPr>
    </w:pPr>
    <w:r>
      <w:rPr>
        <w:noProof/>
      </w:rPr>
      <w:drawing>
        <wp:anchor distT="0" distB="0" distL="0" distR="0" simplePos="0" relativeHeight="251664498" behindDoc="1" locked="0" layoutInCell="1" allowOverlap="1" wp14:anchorId="376028C8" wp14:editId="7F0946C9">
          <wp:simplePos x="0" y="0"/>
          <wp:positionH relativeFrom="page">
            <wp:posOffset>0</wp:posOffset>
          </wp:positionH>
          <wp:positionV relativeFrom="page">
            <wp:posOffset>0</wp:posOffset>
          </wp:positionV>
          <wp:extent cx="7556499" cy="914400"/>
          <wp:effectExtent l="0" t="0" r="0" b="0"/>
          <wp:wrapNone/>
          <wp:docPr id="8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7.png"/>
                  <pic:cNvPicPr/>
                </pic:nvPicPr>
                <pic:blipFill>
                  <a:blip r:embed="rId1" cstate="print"/>
                  <a:stretch>
                    <a:fillRect/>
                  </a:stretch>
                </pic:blipFill>
                <pic:spPr>
                  <a:xfrm>
                    <a:off x="0" y="0"/>
                    <a:ext cx="7556499" cy="914400"/>
                  </a:xfrm>
                  <a:prstGeom prst="rect">
                    <a:avLst/>
                  </a:prstGeom>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C0AD3" w14:textId="77777777" w:rsidR="00195E8D" w:rsidRDefault="00195E8D">
    <w:pPr>
      <w:pStyle w:val="Corpsdetexte"/>
      <w:spacing w:line="14" w:lineRule="auto"/>
      <w:rPr>
        <w:sz w:val="20"/>
      </w:rPr>
    </w:pPr>
    <w:r>
      <w:rPr>
        <w:noProof/>
      </w:rPr>
      <w:drawing>
        <wp:anchor distT="0" distB="0" distL="0" distR="0" simplePos="0" relativeHeight="251669618" behindDoc="1" locked="0" layoutInCell="1" allowOverlap="1" wp14:anchorId="3B099463" wp14:editId="798E7D64">
          <wp:simplePos x="0" y="0"/>
          <wp:positionH relativeFrom="page">
            <wp:posOffset>3120</wp:posOffset>
          </wp:positionH>
          <wp:positionV relativeFrom="page">
            <wp:posOffset>3120</wp:posOffset>
          </wp:positionV>
          <wp:extent cx="7555864" cy="914322"/>
          <wp:effectExtent l="0" t="0" r="0" b="0"/>
          <wp:wrapNone/>
          <wp:docPr id="766"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2.png"/>
                  <pic:cNvPicPr/>
                </pic:nvPicPr>
                <pic:blipFill>
                  <a:blip r:embed="rId1" cstate="print"/>
                  <a:stretch>
                    <a:fillRect/>
                  </a:stretch>
                </pic:blipFill>
                <pic:spPr>
                  <a:xfrm>
                    <a:off x="0" y="0"/>
                    <a:ext cx="7555864" cy="914322"/>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F2721" w14:textId="77777777" w:rsidR="00195E8D" w:rsidRDefault="00195E8D">
    <w:pPr>
      <w:pStyle w:val="Corpsdetexte"/>
      <w:spacing w:line="14" w:lineRule="auto"/>
      <w:rPr>
        <w:sz w:val="20"/>
      </w:rPr>
    </w:pPr>
    <w:r>
      <w:rPr>
        <w:noProof/>
      </w:rPr>
      <w:drawing>
        <wp:anchor distT="0" distB="0" distL="0" distR="0" simplePos="0" relativeHeight="251667570" behindDoc="1" locked="0" layoutInCell="1" allowOverlap="1" wp14:anchorId="5F3379A0" wp14:editId="54CDD361">
          <wp:simplePos x="0" y="0"/>
          <wp:positionH relativeFrom="page">
            <wp:posOffset>0</wp:posOffset>
          </wp:positionH>
          <wp:positionV relativeFrom="page">
            <wp:posOffset>0</wp:posOffset>
          </wp:positionV>
          <wp:extent cx="7556499" cy="914400"/>
          <wp:effectExtent l="0" t="0" r="0" b="0"/>
          <wp:wrapNone/>
          <wp:docPr id="567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7.png"/>
                  <pic:cNvPicPr/>
                </pic:nvPicPr>
                <pic:blipFill>
                  <a:blip r:embed="rId1" cstate="print"/>
                  <a:stretch>
                    <a:fillRect/>
                  </a:stretch>
                </pic:blipFill>
                <pic:spPr>
                  <a:xfrm>
                    <a:off x="0" y="0"/>
                    <a:ext cx="7556499" cy="914400"/>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575AB" w14:textId="77777777" w:rsidR="00A204AB" w:rsidRDefault="00225FB8">
    <w:pPr>
      <w:pStyle w:val="Corpsdetexte"/>
      <w:spacing w:line="14" w:lineRule="auto"/>
      <w:rPr>
        <w:sz w:val="20"/>
      </w:rPr>
    </w:pPr>
    <w:r>
      <w:rPr>
        <w:noProof/>
      </w:rPr>
      <w:drawing>
        <wp:anchor distT="0" distB="0" distL="0" distR="0" simplePos="0" relativeHeight="251658242" behindDoc="1" locked="0" layoutInCell="1" allowOverlap="1" wp14:anchorId="49A44840" wp14:editId="3E74A36E">
          <wp:simplePos x="0" y="0"/>
          <wp:positionH relativeFrom="page">
            <wp:posOffset>0</wp:posOffset>
          </wp:positionH>
          <wp:positionV relativeFrom="page">
            <wp:posOffset>0</wp:posOffset>
          </wp:positionV>
          <wp:extent cx="7556499" cy="914400"/>
          <wp:effectExtent l="0" t="0" r="0" b="0"/>
          <wp:wrapNone/>
          <wp:docPr id="566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1" cstate="print"/>
                  <a:stretch>
                    <a:fillRect/>
                  </a:stretch>
                </pic:blipFill>
                <pic:spPr>
                  <a:xfrm>
                    <a:off x="0" y="0"/>
                    <a:ext cx="7556499" cy="914400"/>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52E59" w14:textId="77777777" w:rsidR="00A204AB" w:rsidRDefault="00225FB8">
    <w:pPr>
      <w:pStyle w:val="Corpsdetexte"/>
      <w:spacing w:line="14" w:lineRule="auto"/>
      <w:rPr>
        <w:sz w:val="20"/>
      </w:rPr>
    </w:pPr>
    <w:r>
      <w:rPr>
        <w:noProof/>
      </w:rPr>
      <w:drawing>
        <wp:anchor distT="0" distB="0" distL="0" distR="0" simplePos="0" relativeHeight="251658245" behindDoc="1" locked="0" layoutInCell="1" allowOverlap="1" wp14:anchorId="25B20CAF" wp14:editId="3A9D53FD">
          <wp:simplePos x="0" y="0"/>
          <wp:positionH relativeFrom="page">
            <wp:posOffset>0</wp:posOffset>
          </wp:positionH>
          <wp:positionV relativeFrom="page">
            <wp:posOffset>7620</wp:posOffset>
          </wp:positionV>
          <wp:extent cx="7556499" cy="923290"/>
          <wp:effectExtent l="0" t="0" r="0" b="0"/>
          <wp:wrapNone/>
          <wp:docPr id="566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1" cstate="print"/>
                  <a:stretch>
                    <a:fillRect/>
                  </a:stretch>
                </pic:blipFill>
                <pic:spPr>
                  <a:xfrm>
                    <a:off x="0" y="0"/>
                    <a:ext cx="7556499" cy="923290"/>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6A108" w14:textId="77777777" w:rsidR="00E83FDB" w:rsidRDefault="00E83FDB">
    <w:pPr>
      <w:pStyle w:val="Corpsdetexte"/>
      <w:spacing w:line="14" w:lineRule="auto"/>
      <w:rPr>
        <w:sz w:val="20"/>
      </w:rPr>
    </w:pPr>
    <w:r>
      <w:rPr>
        <w:noProof/>
      </w:rPr>
      <w:drawing>
        <wp:anchor distT="0" distB="0" distL="0" distR="0" simplePos="0" relativeHeight="251778162" behindDoc="1" locked="0" layoutInCell="1" allowOverlap="1" wp14:anchorId="65E0F4E2" wp14:editId="021F653C">
          <wp:simplePos x="0" y="0"/>
          <wp:positionH relativeFrom="page">
            <wp:posOffset>0</wp:posOffset>
          </wp:positionH>
          <wp:positionV relativeFrom="page">
            <wp:posOffset>0</wp:posOffset>
          </wp:positionV>
          <wp:extent cx="7556499" cy="914400"/>
          <wp:effectExtent l="0" t="0" r="0" b="0"/>
          <wp:wrapNone/>
          <wp:docPr id="567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7.png"/>
                  <pic:cNvPicPr/>
                </pic:nvPicPr>
                <pic:blipFill>
                  <a:blip r:embed="rId1" cstate="print"/>
                  <a:stretch>
                    <a:fillRect/>
                  </a:stretch>
                </pic:blipFill>
                <pic:spPr>
                  <a:xfrm>
                    <a:off x="0" y="0"/>
                    <a:ext cx="7556499" cy="9144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5.5pt;height:30.75pt;visibility:visible" o:bullet="t">
        <v:imagedata r:id="rId1" o:title=""/>
      </v:shape>
    </w:pict>
  </w:numPicBullet>
  <w:abstractNum w:abstractNumId="0" w15:restartNumberingAfterBreak="0">
    <w:nsid w:val="00880F7D"/>
    <w:multiLevelType w:val="hybridMultilevel"/>
    <w:tmpl w:val="AE5454DC"/>
    <w:lvl w:ilvl="0" w:tplc="1326206C">
      <w:start w:val="1"/>
      <w:numFmt w:val="bullet"/>
      <w:lvlText w:val=""/>
      <w:lvlJc w:val="left"/>
      <w:pPr>
        <w:tabs>
          <w:tab w:val="num" w:pos="720"/>
        </w:tabs>
        <w:ind w:left="720" w:hanging="360"/>
      </w:pPr>
      <w:rPr>
        <w:rFonts w:ascii="Symbol" w:hAnsi="Symbol" w:hint="default"/>
      </w:rPr>
    </w:lvl>
    <w:lvl w:ilvl="1" w:tplc="4508BEA6" w:tentative="1">
      <w:start w:val="1"/>
      <w:numFmt w:val="bullet"/>
      <w:lvlText w:val=""/>
      <w:lvlJc w:val="left"/>
      <w:pPr>
        <w:tabs>
          <w:tab w:val="num" w:pos="1440"/>
        </w:tabs>
        <w:ind w:left="1440" w:hanging="360"/>
      </w:pPr>
      <w:rPr>
        <w:rFonts w:ascii="Symbol" w:hAnsi="Symbol" w:hint="default"/>
      </w:rPr>
    </w:lvl>
    <w:lvl w:ilvl="2" w:tplc="881AD792" w:tentative="1">
      <w:start w:val="1"/>
      <w:numFmt w:val="bullet"/>
      <w:lvlText w:val=""/>
      <w:lvlJc w:val="left"/>
      <w:pPr>
        <w:tabs>
          <w:tab w:val="num" w:pos="2160"/>
        </w:tabs>
        <w:ind w:left="2160" w:hanging="360"/>
      </w:pPr>
      <w:rPr>
        <w:rFonts w:ascii="Symbol" w:hAnsi="Symbol" w:hint="default"/>
      </w:rPr>
    </w:lvl>
    <w:lvl w:ilvl="3" w:tplc="7F06901C" w:tentative="1">
      <w:start w:val="1"/>
      <w:numFmt w:val="bullet"/>
      <w:lvlText w:val=""/>
      <w:lvlJc w:val="left"/>
      <w:pPr>
        <w:tabs>
          <w:tab w:val="num" w:pos="2880"/>
        </w:tabs>
        <w:ind w:left="2880" w:hanging="360"/>
      </w:pPr>
      <w:rPr>
        <w:rFonts w:ascii="Symbol" w:hAnsi="Symbol" w:hint="default"/>
      </w:rPr>
    </w:lvl>
    <w:lvl w:ilvl="4" w:tplc="1078269E" w:tentative="1">
      <w:start w:val="1"/>
      <w:numFmt w:val="bullet"/>
      <w:lvlText w:val=""/>
      <w:lvlJc w:val="left"/>
      <w:pPr>
        <w:tabs>
          <w:tab w:val="num" w:pos="3600"/>
        </w:tabs>
        <w:ind w:left="3600" w:hanging="360"/>
      </w:pPr>
      <w:rPr>
        <w:rFonts w:ascii="Symbol" w:hAnsi="Symbol" w:hint="default"/>
      </w:rPr>
    </w:lvl>
    <w:lvl w:ilvl="5" w:tplc="E3106E82" w:tentative="1">
      <w:start w:val="1"/>
      <w:numFmt w:val="bullet"/>
      <w:lvlText w:val=""/>
      <w:lvlJc w:val="left"/>
      <w:pPr>
        <w:tabs>
          <w:tab w:val="num" w:pos="4320"/>
        </w:tabs>
        <w:ind w:left="4320" w:hanging="360"/>
      </w:pPr>
      <w:rPr>
        <w:rFonts w:ascii="Symbol" w:hAnsi="Symbol" w:hint="default"/>
      </w:rPr>
    </w:lvl>
    <w:lvl w:ilvl="6" w:tplc="0464C8FC" w:tentative="1">
      <w:start w:val="1"/>
      <w:numFmt w:val="bullet"/>
      <w:lvlText w:val=""/>
      <w:lvlJc w:val="left"/>
      <w:pPr>
        <w:tabs>
          <w:tab w:val="num" w:pos="5040"/>
        </w:tabs>
        <w:ind w:left="5040" w:hanging="360"/>
      </w:pPr>
      <w:rPr>
        <w:rFonts w:ascii="Symbol" w:hAnsi="Symbol" w:hint="default"/>
      </w:rPr>
    </w:lvl>
    <w:lvl w:ilvl="7" w:tplc="2A2430CE" w:tentative="1">
      <w:start w:val="1"/>
      <w:numFmt w:val="bullet"/>
      <w:lvlText w:val=""/>
      <w:lvlJc w:val="left"/>
      <w:pPr>
        <w:tabs>
          <w:tab w:val="num" w:pos="5760"/>
        </w:tabs>
        <w:ind w:left="5760" w:hanging="360"/>
      </w:pPr>
      <w:rPr>
        <w:rFonts w:ascii="Symbol" w:hAnsi="Symbol" w:hint="default"/>
      </w:rPr>
    </w:lvl>
    <w:lvl w:ilvl="8" w:tplc="BB3209F0"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98615E1"/>
    <w:multiLevelType w:val="hybridMultilevel"/>
    <w:tmpl w:val="1EF859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3F7FCA"/>
    <w:multiLevelType w:val="hybridMultilevel"/>
    <w:tmpl w:val="5150F0C6"/>
    <w:lvl w:ilvl="0" w:tplc="99BAF3D2">
      <w:start w:val="1"/>
      <w:numFmt w:val="upperLetter"/>
      <w:lvlText w:val="%1."/>
      <w:lvlJc w:val="left"/>
      <w:pPr>
        <w:ind w:left="1405" w:hanging="360"/>
      </w:pPr>
      <w:rPr>
        <w:rFonts w:hint="default"/>
        <w:u w:val="none"/>
      </w:rPr>
    </w:lvl>
    <w:lvl w:ilvl="1" w:tplc="040C0019" w:tentative="1">
      <w:start w:val="1"/>
      <w:numFmt w:val="lowerLetter"/>
      <w:lvlText w:val="%2."/>
      <w:lvlJc w:val="left"/>
      <w:pPr>
        <w:ind w:left="2125" w:hanging="360"/>
      </w:pPr>
    </w:lvl>
    <w:lvl w:ilvl="2" w:tplc="040C001B" w:tentative="1">
      <w:start w:val="1"/>
      <w:numFmt w:val="lowerRoman"/>
      <w:lvlText w:val="%3."/>
      <w:lvlJc w:val="right"/>
      <w:pPr>
        <w:ind w:left="2845" w:hanging="180"/>
      </w:pPr>
    </w:lvl>
    <w:lvl w:ilvl="3" w:tplc="040C000F" w:tentative="1">
      <w:start w:val="1"/>
      <w:numFmt w:val="decimal"/>
      <w:lvlText w:val="%4."/>
      <w:lvlJc w:val="left"/>
      <w:pPr>
        <w:ind w:left="3565" w:hanging="360"/>
      </w:pPr>
    </w:lvl>
    <w:lvl w:ilvl="4" w:tplc="040C0019" w:tentative="1">
      <w:start w:val="1"/>
      <w:numFmt w:val="lowerLetter"/>
      <w:lvlText w:val="%5."/>
      <w:lvlJc w:val="left"/>
      <w:pPr>
        <w:ind w:left="4285" w:hanging="360"/>
      </w:pPr>
    </w:lvl>
    <w:lvl w:ilvl="5" w:tplc="040C001B" w:tentative="1">
      <w:start w:val="1"/>
      <w:numFmt w:val="lowerRoman"/>
      <w:lvlText w:val="%6."/>
      <w:lvlJc w:val="right"/>
      <w:pPr>
        <w:ind w:left="5005" w:hanging="180"/>
      </w:pPr>
    </w:lvl>
    <w:lvl w:ilvl="6" w:tplc="040C000F" w:tentative="1">
      <w:start w:val="1"/>
      <w:numFmt w:val="decimal"/>
      <w:lvlText w:val="%7."/>
      <w:lvlJc w:val="left"/>
      <w:pPr>
        <w:ind w:left="5725" w:hanging="360"/>
      </w:pPr>
    </w:lvl>
    <w:lvl w:ilvl="7" w:tplc="040C0019" w:tentative="1">
      <w:start w:val="1"/>
      <w:numFmt w:val="lowerLetter"/>
      <w:lvlText w:val="%8."/>
      <w:lvlJc w:val="left"/>
      <w:pPr>
        <w:ind w:left="6445" w:hanging="360"/>
      </w:pPr>
    </w:lvl>
    <w:lvl w:ilvl="8" w:tplc="040C001B" w:tentative="1">
      <w:start w:val="1"/>
      <w:numFmt w:val="lowerRoman"/>
      <w:lvlText w:val="%9."/>
      <w:lvlJc w:val="right"/>
      <w:pPr>
        <w:ind w:left="7165" w:hanging="180"/>
      </w:pPr>
    </w:lvl>
  </w:abstractNum>
  <w:abstractNum w:abstractNumId="3" w15:restartNumberingAfterBreak="0">
    <w:nsid w:val="0DCD35C8"/>
    <w:multiLevelType w:val="hybridMultilevel"/>
    <w:tmpl w:val="11BE0C42"/>
    <w:lvl w:ilvl="0" w:tplc="040C0001">
      <w:start w:val="1"/>
      <w:numFmt w:val="bullet"/>
      <w:lvlText w:val=""/>
      <w:lvlJc w:val="left"/>
      <w:pPr>
        <w:ind w:left="1780" w:hanging="360"/>
      </w:pPr>
      <w:rPr>
        <w:rFonts w:ascii="Symbol" w:hAnsi="Symbol" w:hint="default"/>
      </w:rPr>
    </w:lvl>
    <w:lvl w:ilvl="1" w:tplc="040C0003" w:tentative="1">
      <w:start w:val="1"/>
      <w:numFmt w:val="bullet"/>
      <w:lvlText w:val="o"/>
      <w:lvlJc w:val="left"/>
      <w:pPr>
        <w:ind w:left="2500" w:hanging="360"/>
      </w:pPr>
      <w:rPr>
        <w:rFonts w:ascii="Courier New" w:hAnsi="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4" w15:restartNumberingAfterBreak="0">
    <w:nsid w:val="1038683C"/>
    <w:multiLevelType w:val="hybridMultilevel"/>
    <w:tmpl w:val="1DCA2600"/>
    <w:lvl w:ilvl="0" w:tplc="4D10CABC">
      <w:start w:val="1"/>
      <w:numFmt w:val="bullet"/>
      <w:lvlText w:val=""/>
      <w:lvlPicBulletId w:val="0"/>
      <w:lvlJc w:val="left"/>
      <w:pPr>
        <w:tabs>
          <w:tab w:val="num" w:pos="720"/>
        </w:tabs>
        <w:ind w:left="720" w:hanging="360"/>
      </w:pPr>
      <w:rPr>
        <w:rFonts w:ascii="Symbol" w:hAnsi="Symbol" w:hint="default"/>
      </w:rPr>
    </w:lvl>
    <w:lvl w:ilvl="1" w:tplc="20FCA506" w:tentative="1">
      <w:start w:val="1"/>
      <w:numFmt w:val="bullet"/>
      <w:lvlText w:val=""/>
      <w:lvlJc w:val="left"/>
      <w:pPr>
        <w:tabs>
          <w:tab w:val="num" w:pos="1440"/>
        </w:tabs>
        <w:ind w:left="1440" w:hanging="360"/>
      </w:pPr>
      <w:rPr>
        <w:rFonts w:ascii="Symbol" w:hAnsi="Symbol" w:hint="default"/>
      </w:rPr>
    </w:lvl>
    <w:lvl w:ilvl="2" w:tplc="6A362D8C" w:tentative="1">
      <w:start w:val="1"/>
      <w:numFmt w:val="bullet"/>
      <w:lvlText w:val=""/>
      <w:lvlJc w:val="left"/>
      <w:pPr>
        <w:tabs>
          <w:tab w:val="num" w:pos="2160"/>
        </w:tabs>
        <w:ind w:left="2160" w:hanging="360"/>
      </w:pPr>
      <w:rPr>
        <w:rFonts w:ascii="Symbol" w:hAnsi="Symbol" w:hint="default"/>
      </w:rPr>
    </w:lvl>
    <w:lvl w:ilvl="3" w:tplc="E32A3D96" w:tentative="1">
      <w:start w:val="1"/>
      <w:numFmt w:val="bullet"/>
      <w:lvlText w:val=""/>
      <w:lvlJc w:val="left"/>
      <w:pPr>
        <w:tabs>
          <w:tab w:val="num" w:pos="2880"/>
        </w:tabs>
        <w:ind w:left="2880" w:hanging="360"/>
      </w:pPr>
      <w:rPr>
        <w:rFonts w:ascii="Symbol" w:hAnsi="Symbol" w:hint="default"/>
      </w:rPr>
    </w:lvl>
    <w:lvl w:ilvl="4" w:tplc="145C69A0" w:tentative="1">
      <w:start w:val="1"/>
      <w:numFmt w:val="bullet"/>
      <w:lvlText w:val=""/>
      <w:lvlJc w:val="left"/>
      <w:pPr>
        <w:tabs>
          <w:tab w:val="num" w:pos="3600"/>
        </w:tabs>
        <w:ind w:left="3600" w:hanging="360"/>
      </w:pPr>
      <w:rPr>
        <w:rFonts w:ascii="Symbol" w:hAnsi="Symbol" w:hint="default"/>
      </w:rPr>
    </w:lvl>
    <w:lvl w:ilvl="5" w:tplc="80DE608C" w:tentative="1">
      <w:start w:val="1"/>
      <w:numFmt w:val="bullet"/>
      <w:lvlText w:val=""/>
      <w:lvlJc w:val="left"/>
      <w:pPr>
        <w:tabs>
          <w:tab w:val="num" w:pos="4320"/>
        </w:tabs>
        <w:ind w:left="4320" w:hanging="360"/>
      </w:pPr>
      <w:rPr>
        <w:rFonts w:ascii="Symbol" w:hAnsi="Symbol" w:hint="default"/>
      </w:rPr>
    </w:lvl>
    <w:lvl w:ilvl="6" w:tplc="30A69DE2" w:tentative="1">
      <w:start w:val="1"/>
      <w:numFmt w:val="bullet"/>
      <w:lvlText w:val=""/>
      <w:lvlJc w:val="left"/>
      <w:pPr>
        <w:tabs>
          <w:tab w:val="num" w:pos="5040"/>
        </w:tabs>
        <w:ind w:left="5040" w:hanging="360"/>
      </w:pPr>
      <w:rPr>
        <w:rFonts w:ascii="Symbol" w:hAnsi="Symbol" w:hint="default"/>
      </w:rPr>
    </w:lvl>
    <w:lvl w:ilvl="7" w:tplc="52BA12E8" w:tentative="1">
      <w:start w:val="1"/>
      <w:numFmt w:val="bullet"/>
      <w:lvlText w:val=""/>
      <w:lvlJc w:val="left"/>
      <w:pPr>
        <w:tabs>
          <w:tab w:val="num" w:pos="5760"/>
        </w:tabs>
        <w:ind w:left="5760" w:hanging="360"/>
      </w:pPr>
      <w:rPr>
        <w:rFonts w:ascii="Symbol" w:hAnsi="Symbol" w:hint="default"/>
      </w:rPr>
    </w:lvl>
    <w:lvl w:ilvl="8" w:tplc="B7802D22"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08867BC"/>
    <w:multiLevelType w:val="hybridMultilevel"/>
    <w:tmpl w:val="D7B272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BA5FC1"/>
    <w:multiLevelType w:val="hybridMultilevel"/>
    <w:tmpl w:val="81D6564E"/>
    <w:lvl w:ilvl="0" w:tplc="040C0001">
      <w:start w:val="1"/>
      <w:numFmt w:val="bullet"/>
      <w:lvlText w:val=""/>
      <w:lvlJc w:val="left"/>
      <w:pPr>
        <w:ind w:left="1780" w:hanging="360"/>
      </w:pPr>
      <w:rPr>
        <w:rFonts w:ascii="Symbol" w:hAnsi="Symbol"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abstractNum w:abstractNumId="7" w15:restartNumberingAfterBreak="0">
    <w:nsid w:val="299A35E9"/>
    <w:multiLevelType w:val="hybridMultilevel"/>
    <w:tmpl w:val="C99E685A"/>
    <w:lvl w:ilvl="0" w:tplc="D414818E">
      <w:start w:val="1"/>
      <w:numFmt w:val="bullet"/>
      <w:lvlText w:val=""/>
      <w:lvlJc w:val="left"/>
      <w:pPr>
        <w:tabs>
          <w:tab w:val="num" w:pos="720"/>
        </w:tabs>
        <w:ind w:left="720" w:hanging="360"/>
      </w:pPr>
      <w:rPr>
        <w:rFonts w:ascii="Symbol" w:hAnsi="Symbol" w:hint="default"/>
      </w:rPr>
    </w:lvl>
    <w:lvl w:ilvl="1" w:tplc="B5EE0A2A" w:tentative="1">
      <w:start w:val="1"/>
      <w:numFmt w:val="bullet"/>
      <w:lvlText w:val=""/>
      <w:lvlJc w:val="left"/>
      <w:pPr>
        <w:tabs>
          <w:tab w:val="num" w:pos="1440"/>
        </w:tabs>
        <w:ind w:left="1440" w:hanging="360"/>
      </w:pPr>
      <w:rPr>
        <w:rFonts w:ascii="Symbol" w:hAnsi="Symbol" w:hint="default"/>
      </w:rPr>
    </w:lvl>
    <w:lvl w:ilvl="2" w:tplc="6EF42150" w:tentative="1">
      <w:start w:val="1"/>
      <w:numFmt w:val="bullet"/>
      <w:lvlText w:val=""/>
      <w:lvlJc w:val="left"/>
      <w:pPr>
        <w:tabs>
          <w:tab w:val="num" w:pos="2160"/>
        </w:tabs>
        <w:ind w:left="2160" w:hanging="360"/>
      </w:pPr>
      <w:rPr>
        <w:rFonts w:ascii="Symbol" w:hAnsi="Symbol" w:hint="default"/>
      </w:rPr>
    </w:lvl>
    <w:lvl w:ilvl="3" w:tplc="7C7ABCEE" w:tentative="1">
      <w:start w:val="1"/>
      <w:numFmt w:val="bullet"/>
      <w:lvlText w:val=""/>
      <w:lvlJc w:val="left"/>
      <w:pPr>
        <w:tabs>
          <w:tab w:val="num" w:pos="2880"/>
        </w:tabs>
        <w:ind w:left="2880" w:hanging="360"/>
      </w:pPr>
      <w:rPr>
        <w:rFonts w:ascii="Symbol" w:hAnsi="Symbol" w:hint="default"/>
      </w:rPr>
    </w:lvl>
    <w:lvl w:ilvl="4" w:tplc="7F5C9108" w:tentative="1">
      <w:start w:val="1"/>
      <w:numFmt w:val="bullet"/>
      <w:lvlText w:val=""/>
      <w:lvlJc w:val="left"/>
      <w:pPr>
        <w:tabs>
          <w:tab w:val="num" w:pos="3600"/>
        </w:tabs>
        <w:ind w:left="3600" w:hanging="360"/>
      </w:pPr>
      <w:rPr>
        <w:rFonts w:ascii="Symbol" w:hAnsi="Symbol" w:hint="default"/>
      </w:rPr>
    </w:lvl>
    <w:lvl w:ilvl="5" w:tplc="5B52D014" w:tentative="1">
      <w:start w:val="1"/>
      <w:numFmt w:val="bullet"/>
      <w:lvlText w:val=""/>
      <w:lvlJc w:val="left"/>
      <w:pPr>
        <w:tabs>
          <w:tab w:val="num" w:pos="4320"/>
        </w:tabs>
        <w:ind w:left="4320" w:hanging="360"/>
      </w:pPr>
      <w:rPr>
        <w:rFonts w:ascii="Symbol" w:hAnsi="Symbol" w:hint="default"/>
      </w:rPr>
    </w:lvl>
    <w:lvl w:ilvl="6" w:tplc="4AECA7F8" w:tentative="1">
      <w:start w:val="1"/>
      <w:numFmt w:val="bullet"/>
      <w:lvlText w:val=""/>
      <w:lvlJc w:val="left"/>
      <w:pPr>
        <w:tabs>
          <w:tab w:val="num" w:pos="5040"/>
        </w:tabs>
        <w:ind w:left="5040" w:hanging="360"/>
      </w:pPr>
      <w:rPr>
        <w:rFonts w:ascii="Symbol" w:hAnsi="Symbol" w:hint="default"/>
      </w:rPr>
    </w:lvl>
    <w:lvl w:ilvl="7" w:tplc="559EFC3E" w:tentative="1">
      <w:start w:val="1"/>
      <w:numFmt w:val="bullet"/>
      <w:lvlText w:val=""/>
      <w:lvlJc w:val="left"/>
      <w:pPr>
        <w:tabs>
          <w:tab w:val="num" w:pos="5760"/>
        </w:tabs>
        <w:ind w:left="5760" w:hanging="360"/>
      </w:pPr>
      <w:rPr>
        <w:rFonts w:ascii="Symbol" w:hAnsi="Symbol" w:hint="default"/>
      </w:rPr>
    </w:lvl>
    <w:lvl w:ilvl="8" w:tplc="8B6400CC"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31B361ED"/>
    <w:multiLevelType w:val="hybridMultilevel"/>
    <w:tmpl w:val="FE44210E"/>
    <w:lvl w:ilvl="0" w:tplc="A13C0854">
      <w:numFmt w:val="bullet"/>
      <w:lvlText w:val=""/>
      <w:lvlJc w:val="left"/>
      <w:pPr>
        <w:ind w:left="360" w:hanging="360"/>
      </w:pPr>
      <w:rPr>
        <w:rFonts w:ascii="Symbol" w:eastAsia="Symbol" w:hAnsi="Symbol" w:cs="Symbol" w:hint="default"/>
        <w:color w:val="006FC0"/>
        <w:w w:val="100"/>
        <w:sz w:val="28"/>
        <w:szCs w:val="28"/>
        <w:lang w:val="fr-FR" w:eastAsia="en-US" w:bidi="ar-SA"/>
      </w:rPr>
    </w:lvl>
    <w:lvl w:ilvl="1" w:tplc="C4CE966C">
      <w:numFmt w:val="bullet"/>
      <w:lvlText w:val="•"/>
      <w:lvlJc w:val="left"/>
      <w:pPr>
        <w:ind w:left="652" w:hanging="360"/>
      </w:pPr>
      <w:rPr>
        <w:rFonts w:hint="default"/>
        <w:lang w:val="fr-FR" w:eastAsia="en-US" w:bidi="ar-SA"/>
      </w:rPr>
    </w:lvl>
    <w:lvl w:ilvl="2" w:tplc="384C10C8">
      <w:numFmt w:val="bullet"/>
      <w:lvlText w:val="•"/>
      <w:lvlJc w:val="left"/>
      <w:pPr>
        <w:ind w:left="944" w:hanging="360"/>
      </w:pPr>
      <w:rPr>
        <w:rFonts w:hint="default"/>
        <w:lang w:val="fr-FR" w:eastAsia="en-US" w:bidi="ar-SA"/>
      </w:rPr>
    </w:lvl>
    <w:lvl w:ilvl="3" w:tplc="48C6336A">
      <w:numFmt w:val="bullet"/>
      <w:lvlText w:val="•"/>
      <w:lvlJc w:val="left"/>
      <w:pPr>
        <w:ind w:left="1237" w:hanging="360"/>
      </w:pPr>
      <w:rPr>
        <w:rFonts w:hint="default"/>
        <w:lang w:val="fr-FR" w:eastAsia="en-US" w:bidi="ar-SA"/>
      </w:rPr>
    </w:lvl>
    <w:lvl w:ilvl="4" w:tplc="CDCE08CA">
      <w:numFmt w:val="bullet"/>
      <w:lvlText w:val="•"/>
      <w:lvlJc w:val="left"/>
      <w:pPr>
        <w:ind w:left="1529" w:hanging="360"/>
      </w:pPr>
      <w:rPr>
        <w:rFonts w:hint="default"/>
        <w:lang w:val="fr-FR" w:eastAsia="en-US" w:bidi="ar-SA"/>
      </w:rPr>
    </w:lvl>
    <w:lvl w:ilvl="5" w:tplc="A000BDAC">
      <w:numFmt w:val="bullet"/>
      <w:lvlText w:val="•"/>
      <w:lvlJc w:val="left"/>
      <w:pPr>
        <w:ind w:left="1821" w:hanging="360"/>
      </w:pPr>
      <w:rPr>
        <w:rFonts w:hint="default"/>
        <w:lang w:val="fr-FR" w:eastAsia="en-US" w:bidi="ar-SA"/>
      </w:rPr>
    </w:lvl>
    <w:lvl w:ilvl="6" w:tplc="036ED142">
      <w:numFmt w:val="bullet"/>
      <w:lvlText w:val="•"/>
      <w:lvlJc w:val="left"/>
      <w:pPr>
        <w:ind w:left="2114" w:hanging="360"/>
      </w:pPr>
      <w:rPr>
        <w:rFonts w:hint="default"/>
        <w:lang w:val="fr-FR" w:eastAsia="en-US" w:bidi="ar-SA"/>
      </w:rPr>
    </w:lvl>
    <w:lvl w:ilvl="7" w:tplc="5588D106">
      <w:numFmt w:val="bullet"/>
      <w:lvlText w:val="•"/>
      <w:lvlJc w:val="left"/>
      <w:pPr>
        <w:ind w:left="2406" w:hanging="360"/>
      </w:pPr>
      <w:rPr>
        <w:rFonts w:hint="default"/>
        <w:lang w:val="fr-FR" w:eastAsia="en-US" w:bidi="ar-SA"/>
      </w:rPr>
    </w:lvl>
    <w:lvl w:ilvl="8" w:tplc="6A70D908">
      <w:numFmt w:val="bullet"/>
      <w:lvlText w:val="•"/>
      <w:lvlJc w:val="left"/>
      <w:pPr>
        <w:ind w:left="2698" w:hanging="360"/>
      </w:pPr>
      <w:rPr>
        <w:rFonts w:hint="default"/>
        <w:lang w:val="fr-FR" w:eastAsia="en-US" w:bidi="ar-SA"/>
      </w:rPr>
    </w:lvl>
  </w:abstractNum>
  <w:abstractNum w:abstractNumId="9" w15:restartNumberingAfterBreak="0">
    <w:nsid w:val="34E1568E"/>
    <w:multiLevelType w:val="hybridMultilevel"/>
    <w:tmpl w:val="F006C0BE"/>
    <w:lvl w:ilvl="0" w:tplc="AD5ADC6E">
      <w:start w:val="1"/>
      <w:numFmt w:val="upperLetter"/>
      <w:lvlText w:val="%1."/>
      <w:lvlJc w:val="left"/>
      <w:pPr>
        <w:ind w:left="1560" w:hanging="411"/>
        <w:jc w:val="right"/>
      </w:pPr>
      <w:rPr>
        <w:rFonts w:hint="default"/>
        <w:spacing w:val="-2"/>
        <w:w w:val="100"/>
        <w:u w:val="single" w:color="00AFEF"/>
        <w:lang w:val="fr-FR" w:eastAsia="en-US" w:bidi="ar-SA"/>
      </w:rPr>
    </w:lvl>
    <w:lvl w:ilvl="1" w:tplc="EA7C2EA8">
      <w:numFmt w:val="bullet"/>
      <w:lvlText w:val=""/>
      <w:lvlJc w:val="left"/>
      <w:pPr>
        <w:ind w:left="2594" w:hanging="359"/>
      </w:pPr>
      <w:rPr>
        <w:rFonts w:ascii="Symbol" w:eastAsia="Symbol" w:hAnsi="Symbol" w:cs="Symbol" w:hint="default"/>
        <w:color w:val="00AFEF"/>
        <w:w w:val="100"/>
        <w:sz w:val="24"/>
        <w:szCs w:val="24"/>
        <w:lang w:val="fr-FR" w:eastAsia="en-US" w:bidi="ar-SA"/>
      </w:rPr>
    </w:lvl>
    <w:lvl w:ilvl="2" w:tplc="2B0AA642">
      <w:numFmt w:val="bullet"/>
      <w:lvlText w:val=""/>
      <w:lvlJc w:val="left"/>
      <w:pPr>
        <w:ind w:left="3195" w:hanging="360"/>
      </w:pPr>
      <w:rPr>
        <w:rFonts w:ascii="Symbol" w:eastAsia="Symbol" w:hAnsi="Symbol" w:cs="Symbol" w:hint="default"/>
        <w:w w:val="100"/>
        <w:sz w:val="20"/>
        <w:szCs w:val="20"/>
        <w:lang w:val="fr-FR" w:eastAsia="en-US" w:bidi="ar-SA"/>
      </w:rPr>
    </w:lvl>
    <w:lvl w:ilvl="3" w:tplc="CB9E27CA">
      <w:numFmt w:val="bullet"/>
      <w:lvlText w:val="•"/>
      <w:lvlJc w:val="left"/>
      <w:pPr>
        <w:ind w:left="4250" w:hanging="360"/>
      </w:pPr>
      <w:rPr>
        <w:rFonts w:hint="default"/>
        <w:lang w:val="fr-FR" w:eastAsia="en-US" w:bidi="ar-SA"/>
      </w:rPr>
    </w:lvl>
    <w:lvl w:ilvl="4" w:tplc="EFFAFCD8">
      <w:numFmt w:val="bullet"/>
      <w:lvlText w:val="•"/>
      <w:lvlJc w:val="left"/>
      <w:pPr>
        <w:ind w:left="5301" w:hanging="360"/>
      </w:pPr>
      <w:rPr>
        <w:rFonts w:hint="default"/>
        <w:lang w:val="fr-FR" w:eastAsia="en-US" w:bidi="ar-SA"/>
      </w:rPr>
    </w:lvl>
    <w:lvl w:ilvl="5" w:tplc="89423C8A">
      <w:numFmt w:val="bullet"/>
      <w:lvlText w:val="•"/>
      <w:lvlJc w:val="left"/>
      <w:pPr>
        <w:ind w:left="6352" w:hanging="360"/>
      </w:pPr>
      <w:rPr>
        <w:rFonts w:hint="default"/>
        <w:lang w:val="fr-FR" w:eastAsia="en-US" w:bidi="ar-SA"/>
      </w:rPr>
    </w:lvl>
    <w:lvl w:ilvl="6" w:tplc="E3E440F0">
      <w:numFmt w:val="bullet"/>
      <w:lvlText w:val="•"/>
      <w:lvlJc w:val="left"/>
      <w:pPr>
        <w:ind w:left="7402" w:hanging="360"/>
      </w:pPr>
      <w:rPr>
        <w:rFonts w:hint="default"/>
        <w:lang w:val="fr-FR" w:eastAsia="en-US" w:bidi="ar-SA"/>
      </w:rPr>
    </w:lvl>
    <w:lvl w:ilvl="7" w:tplc="9AE6FE52">
      <w:numFmt w:val="bullet"/>
      <w:lvlText w:val="•"/>
      <w:lvlJc w:val="left"/>
      <w:pPr>
        <w:ind w:left="8453" w:hanging="360"/>
      </w:pPr>
      <w:rPr>
        <w:rFonts w:hint="default"/>
        <w:lang w:val="fr-FR" w:eastAsia="en-US" w:bidi="ar-SA"/>
      </w:rPr>
    </w:lvl>
    <w:lvl w:ilvl="8" w:tplc="2F32D930">
      <w:numFmt w:val="bullet"/>
      <w:lvlText w:val="•"/>
      <w:lvlJc w:val="left"/>
      <w:pPr>
        <w:ind w:left="9504" w:hanging="360"/>
      </w:pPr>
      <w:rPr>
        <w:rFonts w:hint="default"/>
        <w:lang w:val="fr-FR" w:eastAsia="en-US" w:bidi="ar-SA"/>
      </w:rPr>
    </w:lvl>
  </w:abstractNum>
  <w:abstractNum w:abstractNumId="10" w15:restartNumberingAfterBreak="0">
    <w:nsid w:val="3592541C"/>
    <w:multiLevelType w:val="hybridMultilevel"/>
    <w:tmpl w:val="DE70F902"/>
    <w:lvl w:ilvl="0" w:tplc="4866C95A">
      <w:numFmt w:val="bullet"/>
      <w:lvlText w:val=""/>
      <w:lvlJc w:val="left"/>
      <w:pPr>
        <w:ind w:left="1781" w:hanging="360"/>
      </w:pPr>
      <w:rPr>
        <w:rFonts w:ascii="Symbol" w:eastAsia="Symbol" w:hAnsi="Symbol" w:cs="Symbol" w:hint="default"/>
        <w:w w:val="100"/>
        <w:sz w:val="26"/>
        <w:szCs w:val="26"/>
        <w:lang w:val="fr-FR" w:eastAsia="en-US" w:bidi="ar-SA"/>
      </w:rPr>
    </w:lvl>
    <w:lvl w:ilvl="1" w:tplc="36B2AD00">
      <w:numFmt w:val="bullet"/>
      <w:lvlText w:val="•"/>
      <w:lvlJc w:val="left"/>
      <w:pPr>
        <w:ind w:left="2746" w:hanging="360"/>
      </w:pPr>
      <w:rPr>
        <w:rFonts w:hint="default"/>
        <w:lang w:val="fr-FR" w:eastAsia="en-US" w:bidi="ar-SA"/>
      </w:rPr>
    </w:lvl>
    <w:lvl w:ilvl="2" w:tplc="7A905E62">
      <w:numFmt w:val="bullet"/>
      <w:lvlText w:val="•"/>
      <w:lvlJc w:val="left"/>
      <w:pPr>
        <w:ind w:left="3712" w:hanging="360"/>
      </w:pPr>
      <w:rPr>
        <w:rFonts w:hint="default"/>
        <w:lang w:val="fr-FR" w:eastAsia="en-US" w:bidi="ar-SA"/>
      </w:rPr>
    </w:lvl>
    <w:lvl w:ilvl="3" w:tplc="53AEA52E">
      <w:numFmt w:val="bullet"/>
      <w:lvlText w:val="•"/>
      <w:lvlJc w:val="left"/>
      <w:pPr>
        <w:ind w:left="4678" w:hanging="360"/>
      </w:pPr>
      <w:rPr>
        <w:rFonts w:hint="default"/>
        <w:lang w:val="fr-FR" w:eastAsia="en-US" w:bidi="ar-SA"/>
      </w:rPr>
    </w:lvl>
    <w:lvl w:ilvl="4" w:tplc="7B54CBB2">
      <w:numFmt w:val="bullet"/>
      <w:lvlText w:val="•"/>
      <w:lvlJc w:val="left"/>
      <w:pPr>
        <w:ind w:left="5644" w:hanging="360"/>
      </w:pPr>
      <w:rPr>
        <w:rFonts w:hint="default"/>
        <w:lang w:val="fr-FR" w:eastAsia="en-US" w:bidi="ar-SA"/>
      </w:rPr>
    </w:lvl>
    <w:lvl w:ilvl="5" w:tplc="07BE5644">
      <w:numFmt w:val="bullet"/>
      <w:lvlText w:val="•"/>
      <w:lvlJc w:val="left"/>
      <w:pPr>
        <w:ind w:left="6610" w:hanging="360"/>
      </w:pPr>
      <w:rPr>
        <w:rFonts w:hint="default"/>
        <w:lang w:val="fr-FR" w:eastAsia="en-US" w:bidi="ar-SA"/>
      </w:rPr>
    </w:lvl>
    <w:lvl w:ilvl="6" w:tplc="D9926A00">
      <w:numFmt w:val="bullet"/>
      <w:lvlText w:val="•"/>
      <w:lvlJc w:val="left"/>
      <w:pPr>
        <w:ind w:left="7576" w:hanging="360"/>
      </w:pPr>
      <w:rPr>
        <w:rFonts w:hint="default"/>
        <w:lang w:val="fr-FR" w:eastAsia="en-US" w:bidi="ar-SA"/>
      </w:rPr>
    </w:lvl>
    <w:lvl w:ilvl="7" w:tplc="1A9E847A">
      <w:numFmt w:val="bullet"/>
      <w:lvlText w:val="•"/>
      <w:lvlJc w:val="left"/>
      <w:pPr>
        <w:ind w:left="8542" w:hanging="360"/>
      </w:pPr>
      <w:rPr>
        <w:rFonts w:hint="default"/>
        <w:lang w:val="fr-FR" w:eastAsia="en-US" w:bidi="ar-SA"/>
      </w:rPr>
    </w:lvl>
    <w:lvl w:ilvl="8" w:tplc="D2B4D2A2">
      <w:numFmt w:val="bullet"/>
      <w:lvlText w:val="•"/>
      <w:lvlJc w:val="left"/>
      <w:pPr>
        <w:ind w:left="9508" w:hanging="360"/>
      </w:pPr>
      <w:rPr>
        <w:rFonts w:hint="default"/>
        <w:lang w:val="fr-FR" w:eastAsia="en-US" w:bidi="ar-SA"/>
      </w:rPr>
    </w:lvl>
  </w:abstractNum>
  <w:abstractNum w:abstractNumId="11" w15:restartNumberingAfterBreak="0">
    <w:nsid w:val="38E905CD"/>
    <w:multiLevelType w:val="hybridMultilevel"/>
    <w:tmpl w:val="91421920"/>
    <w:lvl w:ilvl="0" w:tplc="34D437F0">
      <w:start w:val="1"/>
      <w:numFmt w:val="decimal"/>
      <w:lvlText w:val="%1"/>
      <w:lvlJc w:val="left"/>
      <w:pPr>
        <w:ind w:left="1481" w:hanging="206"/>
      </w:pPr>
      <w:rPr>
        <w:rFonts w:ascii="Calibri Light" w:eastAsia="Calibri Light" w:hAnsi="Calibri Light" w:cs="Calibri Light" w:hint="default"/>
        <w:w w:val="100"/>
        <w:sz w:val="28"/>
        <w:szCs w:val="28"/>
        <w:lang w:val="fr-FR" w:eastAsia="en-US" w:bidi="ar-SA"/>
      </w:rPr>
    </w:lvl>
    <w:lvl w:ilvl="1" w:tplc="7D0A7DE6">
      <w:numFmt w:val="bullet"/>
      <w:lvlText w:val="•"/>
      <w:lvlJc w:val="left"/>
      <w:pPr>
        <w:ind w:left="2476" w:hanging="206"/>
      </w:pPr>
      <w:rPr>
        <w:rFonts w:hint="default"/>
        <w:lang w:val="fr-FR" w:eastAsia="en-US" w:bidi="ar-SA"/>
      </w:rPr>
    </w:lvl>
    <w:lvl w:ilvl="2" w:tplc="8020CFB0">
      <w:numFmt w:val="bullet"/>
      <w:lvlText w:val="•"/>
      <w:lvlJc w:val="left"/>
      <w:pPr>
        <w:ind w:left="3472" w:hanging="206"/>
      </w:pPr>
      <w:rPr>
        <w:rFonts w:hint="default"/>
        <w:lang w:val="fr-FR" w:eastAsia="en-US" w:bidi="ar-SA"/>
      </w:rPr>
    </w:lvl>
    <w:lvl w:ilvl="3" w:tplc="22F8F44E">
      <w:numFmt w:val="bullet"/>
      <w:lvlText w:val="•"/>
      <w:lvlJc w:val="left"/>
      <w:pPr>
        <w:ind w:left="4468" w:hanging="206"/>
      </w:pPr>
      <w:rPr>
        <w:rFonts w:hint="default"/>
        <w:lang w:val="fr-FR" w:eastAsia="en-US" w:bidi="ar-SA"/>
      </w:rPr>
    </w:lvl>
    <w:lvl w:ilvl="4" w:tplc="F3CCA214">
      <w:numFmt w:val="bullet"/>
      <w:lvlText w:val="•"/>
      <w:lvlJc w:val="left"/>
      <w:pPr>
        <w:ind w:left="5464" w:hanging="206"/>
      </w:pPr>
      <w:rPr>
        <w:rFonts w:hint="default"/>
        <w:lang w:val="fr-FR" w:eastAsia="en-US" w:bidi="ar-SA"/>
      </w:rPr>
    </w:lvl>
    <w:lvl w:ilvl="5" w:tplc="720EEB98">
      <w:numFmt w:val="bullet"/>
      <w:lvlText w:val="•"/>
      <w:lvlJc w:val="left"/>
      <w:pPr>
        <w:ind w:left="6460" w:hanging="206"/>
      </w:pPr>
      <w:rPr>
        <w:rFonts w:hint="default"/>
        <w:lang w:val="fr-FR" w:eastAsia="en-US" w:bidi="ar-SA"/>
      </w:rPr>
    </w:lvl>
    <w:lvl w:ilvl="6" w:tplc="CC045360">
      <w:numFmt w:val="bullet"/>
      <w:lvlText w:val="•"/>
      <w:lvlJc w:val="left"/>
      <w:pPr>
        <w:ind w:left="7456" w:hanging="206"/>
      </w:pPr>
      <w:rPr>
        <w:rFonts w:hint="default"/>
        <w:lang w:val="fr-FR" w:eastAsia="en-US" w:bidi="ar-SA"/>
      </w:rPr>
    </w:lvl>
    <w:lvl w:ilvl="7" w:tplc="1DC457F0">
      <w:numFmt w:val="bullet"/>
      <w:lvlText w:val="•"/>
      <w:lvlJc w:val="left"/>
      <w:pPr>
        <w:ind w:left="8452" w:hanging="206"/>
      </w:pPr>
      <w:rPr>
        <w:rFonts w:hint="default"/>
        <w:lang w:val="fr-FR" w:eastAsia="en-US" w:bidi="ar-SA"/>
      </w:rPr>
    </w:lvl>
    <w:lvl w:ilvl="8" w:tplc="E47CF08C">
      <w:numFmt w:val="bullet"/>
      <w:lvlText w:val="•"/>
      <w:lvlJc w:val="left"/>
      <w:pPr>
        <w:ind w:left="9448" w:hanging="206"/>
      </w:pPr>
      <w:rPr>
        <w:rFonts w:hint="default"/>
        <w:lang w:val="fr-FR" w:eastAsia="en-US" w:bidi="ar-SA"/>
      </w:rPr>
    </w:lvl>
  </w:abstractNum>
  <w:abstractNum w:abstractNumId="12" w15:restartNumberingAfterBreak="0">
    <w:nsid w:val="39692C6B"/>
    <w:multiLevelType w:val="hybridMultilevel"/>
    <w:tmpl w:val="642EC022"/>
    <w:lvl w:ilvl="0" w:tplc="4C26D780">
      <w:numFmt w:val="bullet"/>
      <w:lvlText w:val=""/>
      <w:lvlJc w:val="left"/>
      <w:pPr>
        <w:ind w:left="1228" w:hanging="360"/>
      </w:pPr>
      <w:rPr>
        <w:rFonts w:ascii="Symbol" w:eastAsia="Symbol" w:hAnsi="Symbol" w:cs="Symbol" w:hint="default"/>
        <w:w w:val="100"/>
        <w:sz w:val="20"/>
        <w:szCs w:val="20"/>
        <w:lang w:val="fr-FR" w:eastAsia="en-US" w:bidi="ar-SA"/>
      </w:rPr>
    </w:lvl>
    <w:lvl w:ilvl="1" w:tplc="C65A0A00">
      <w:numFmt w:val="bullet"/>
      <w:lvlText w:val="•"/>
      <w:lvlJc w:val="left"/>
      <w:pPr>
        <w:ind w:left="1516" w:hanging="360"/>
      </w:pPr>
      <w:rPr>
        <w:rFonts w:hint="default"/>
        <w:lang w:val="fr-FR" w:eastAsia="en-US" w:bidi="ar-SA"/>
      </w:rPr>
    </w:lvl>
    <w:lvl w:ilvl="2" w:tplc="12444178">
      <w:numFmt w:val="bullet"/>
      <w:lvlText w:val="•"/>
      <w:lvlJc w:val="left"/>
      <w:pPr>
        <w:ind w:left="1813" w:hanging="360"/>
      </w:pPr>
      <w:rPr>
        <w:rFonts w:hint="default"/>
        <w:lang w:val="fr-FR" w:eastAsia="en-US" w:bidi="ar-SA"/>
      </w:rPr>
    </w:lvl>
    <w:lvl w:ilvl="3" w:tplc="EC762A68">
      <w:numFmt w:val="bullet"/>
      <w:lvlText w:val="•"/>
      <w:lvlJc w:val="left"/>
      <w:pPr>
        <w:ind w:left="2109" w:hanging="360"/>
      </w:pPr>
      <w:rPr>
        <w:rFonts w:hint="default"/>
        <w:lang w:val="fr-FR" w:eastAsia="en-US" w:bidi="ar-SA"/>
      </w:rPr>
    </w:lvl>
    <w:lvl w:ilvl="4" w:tplc="4F642CC4">
      <w:numFmt w:val="bullet"/>
      <w:lvlText w:val="•"/>
      <w:lvlJc w:val="left"/>
      <w:pPr>
        <w:ind w:left="2406" w:hanging="360"/>
      </w:pPr>
      <w:rPr>
        <w:rFonts w:hint="default"/>
        <w:lang w:val="fr-FR" w:eastAsia="en-US" w:bidi="ar-SA"/>
      </w:rPr>
    </w:lvl>
    <w:lvl w:ilvl="5" w:tplc="BA863C78">
      <w:numFmt w:val="bullet"/>
      <w:lvlText w:val="•"/>
      <w:lvlJc w:val="left"/>
      <w:pPr>
        <w:ind w:left="2703" w:hanging="360"/>
      </w:pPr>
      <w:rPr>
        <w:rFonts w:hint="default"/>
        <w:lang w:val="fr-FR" w:eastAsia="en-US" w:bidi="ar-SA"/>
      </w:rPr>
    </w:lvl>
    <w:lvl w:ilvl="6" w:tplc="3F9807D0">
      <w:numFmt w:val="bullet"/>
      <w:lvlText w:val="•"/>
      <w:lvlJc w:val="left"/>
      <w:pPr>
        <w:ind w:left="2999" w:hanging="360"/>
      </w:pPr>
      <w:rPr>
        <w:rFonts w:hint="default"/>
        <w:lang w:val="fr-FR" w:eastAsia="en-US" w:bidi="ar-SA"/>
      </w:rPr>
    </w:lvl>
    <w:lvl w:ilvl="7" w:tplc="0F7C8E8E">
      <w:numFmt w:val="bullet"/>
      <w:lvlText w:val="•"/>
      <w:lvlJc w:val="left"/>
      <w:pPr>
        <w:ind w:left="3296" w:hanging="360"/>
      </w:pPr>
      <w:rPr>
        <w:rFonts w:hint="default"/>
        <w:lang w:val="fr-FR" w:eastAsia="en-US" w:bidi="ar-SA"/>
      </w:rPr>
    </w:lvl>
    <w:lvl w:ilvl="8" w:tplc="76DEBD78">
      <w:numFmt w:val="bullet"/>
      <w:lvlText w:val="•"/>
      <w:lvlJc w:val="left"/>
      <w:pPr>
        <w:ind w:left="3592" w:hanging="360"/>
      </w:pPr>
      <w:rPr>
        <w:rFonts w:hint="default"/>
        <w:lang w:val="fr-FR" w:eastAsia="en-US" w:bidi="ar-SA"/>
      </w:rPr>
    </w:lvl>
  </w:abstractNum>
  <w:abstractNum w:abstractNumId="13" w15:restartNumberingAfterBreak="0">
    <w:nsid w:val="3AD2377C"/>
    <w:multiLevelType w:val="hybridMultilevel"/>
    <w:tmpl w:val="A554FDA0"/>
    <w:lvl w:ilvl="0" w:tplc="87CC2372">
      <w:numFmt w:val="bullet"/>
      <w:lvlText w:val=""/>
      <w:lvlJc w:val="left"/>
      <w:pPr>
        <w:ind w:left="1766" w:hanging="360"/>
      </w:pPr>
      <w:rPr>
        <w:rFonts w:hint="default"/>
        <w:w w:val="100"/>
        <w:lang w:val="fr-FR" w:eastAsia="en-US" w:bidi="ar-SA"/>
      </w:rPr>
    </w:lvl>
    <w:lvl w:ilvl="1" w:tplc="22E04128">
      <w:numFmt w:val="bullet"/>
      <w:lvlText w:val="•"/>
      <w:lvlJc w:val="left"/>
      <w:pPr>
        <w:ind w:left="2728" w:hanging="360"/>
      </w:pPr>
      <w:rPr>
        <w:rFonts w:hint="default"/>
        <w:lang w:val="fr-FR" w:eastAsia="en-US" w:bidi="ar-SA"/>
      </w:rPr>
    </w:lvl>
    <w:lvl w:ilvl="2" w:tplc="1AB605D6">
      <w:numFmt w:val="bullet"/>
      <w:lvlText w:val="•"/>
      <w:lvlJc w:val="left"/>
      <w:pPr>
        <w:ind w:left="3696" w:hanging="360"/>
      </w:pPr>
      <w:rPr>
        <w:rFonts w:hint="default"/>
        <w:lang w:val="fr-FR" w:eastAsia="en-US" w:bidi="ar-SA"/>
      </w:rPr>
    </w:lvl>
    <w:lvl w:ilvl="3" w:tplc="6546C152">
      <w:numFmt w:val="bullet"/>
      <w:lvlText w:val="•"/>
      <w:lvlJc w:val="left"/>
      <w:pPr>
        <w:ind w:left="4664" w:hanging="360"/>
      </w:pPr>
      <w:rPr>
        <w:rFonts w:hint="default"/>
        <w:lang w:val="fr-FR" w:eastAsia="en-US" w:bidi="ar-SA"/>
      </w:rPr>
    </w:lvl>
    <w:lvl w:ilvl="4" w:tplc="223E1880">
      <w:numFmt w:val="bullet"/>
      <w:lvlText w:val="•"/>
      <w:lvlJc w:val="left"/>
      <w:pPr>
        <w:ind w:left="5632" w:hanging="360"/>
      </w:pPr>
      <w:rPr>
        <w:rFonts w:hint="default"/>
        <w:lang w:val="fr-FR" w:eastAsia="en-US" w:bidi="ar-SA"/>
      </w:rPr>
    </w:lvl>
    <w:lvl w:ilvl="5" w:tplc="2C787A40">
      <w:numFmt w:val="bullet"/>
      <w:lvlText w:val="•"/>
      <w:lvlJc w:val="left"/>
      <w:pPr>
        <w:ind w:left="6600" w:hanging="360"/>
      </w:pPr>
      <w:rPr>
        <w:rFonts w:hint="default"/>
        <w:lang w:val="fr-FR" w:eastAsia="en-US" w:bidi="ar-SA"/>
      </w:rPr>
    </w:lvl>
    <w:lvl w:ilvl="6" w:tplc="7720884E">
      <w:numFmt w:val="bullet"/>
      <w:lvlText w:val="•"/>
      <w:lvlJc w:val="left"/>
      <w:pPr>
        <w:ind w:left="7568" w:hanging="360"/>
      </w:pPr>
      <w:rPr>
        <w:rFonts w:hint="default"/>
        <w:lang w:val="fr-FR" w:eastAsia="en-US" w:bidi="ar-SA"/>
      </w:rPr>
    </w:lvl>
    <w:lvl w:ilvl="7" w:tplc="900C9DE2">
      <w:numFmt w:val="bullet"/>
      <w:lvlText w:val="•"/>
      <w:lvlJc w:val="left"/>
      <w:pPr>
        <w:ind w:left="8536" w:hanging="360"/>
      </w:pPr>
      <w:rPr>
        <w:rFonts w:hint="default"/>
        <w:lang w:val="fr-FR" w:eastAsia="en-US" w:bidi="ar-SA"/>
      </w:rPr>
    </w:lvl>
    <w:lvl w:ilvl="8" w:tplc="7DAC9076">
      <w:numFmt w:val="bullet"/>
      <w:lvlText w:val="•"/>
      <w:lvlJc w:val="left"/>
      <w:pPr>
        <w:ind w:left="9504" w:hanging="360"/>
      </w:pPr>
      <w:rPr>
        <w:rFonts w:hint="default"/>
        <w:lang w:val="fr-FR" w:eastAsia="en-US" w:bidi="ar-SA"/>
      </w:rPr>
    </w:lvl>
  </w:abstractNum>
  <w:abstractNum w:abstractNumId="14" w15:restartNumberingAfterBreak="0">
    <w:nsid w:val="41120976"/>
    <w:multiLevelType w:val="multilevel"/>
    <w:tmpl w:val="3724D980"/>
    <w:lvl w:ilvl="0">
      <w:start w:val="3"/>
      <w:numFmt w:val="upperLetter"/>
      <w:lvlText w:val="%1"/>
      <w:lvlJc w:val="left"/>
      <w:pPr>
        <w:ind w:left="1609" w:hanging="565"/>
      </w:pPr>
      <w:rPr>
        <w:rFonts w:hint="default"/>
        <w:lang w:val="fr-FR" w:eastAsia="en-US" w:bidi="ar-SA"/>
      </w:rPr>
    </w:lvl>
    <w:lvl w:ilvl="1">
      <w:start w:val="2"/>
      <w:numFmt w:val="decimal"/>
      <w:lvlText w:val="%1.%2."/>
      <w:lvlJc w:val="left"/>
      <w:pPr>
        <w:ind w:left="1609" w:hanging="565"/>
      </w:pPr>
      <w:rPr>
        <w:rFonts w:ascii="Calibri Light" w:eastAsia="Calibri Light" w:hAnsi="Calibri Light" w:cs="Calibri Light" w:hint="default"/>
        <w:color w:val="3761A1"/>
        <w:spacing w:val="-3"/>
        <w:w w:val="100"/>
        <w:sz w:val="32"/>
        <w:szCs w:val="32"/>
        <w:u w:val="single" w:color="3761A1"/>
        <w:lang w:val="fr-FR" w:eastAsia="en-US" w:bidi="ar-SA"/>
      </w:rPr>
    </w:lvl>
    <w:lvl w:ilvl="2">
      <w:start w:val="1"/>
      <w:numFmt w:val="upperLetter"/>
      <w:lvlText w:val="%3)"/>
      <w:lvlJc w:val="left"/>
      <w:pPr>
        <w:ind w:left="1781" w:hanging="360"/>
      </w:pPr>
      <w:rPr>
        <w:rFonts w:ascii="Calibri Light" w:eastAsia="Calibri Light" w:hAnsi="Calibri Light" w:cs="Calibri Light" w:hint="default"/>
        <w:color w:val="006FC0"/>
        <w:spacing w:val="0"/>
        <w:w w:val="100"/>
        <w:sz w:val="28"/>
        <w:szCs w:val="28"/>
        <w:lang w:val="fr-FR" w:eastAsia="en-US" w:bidi="ar-SA"/>
      </w:rPr>
    </w:lvl>
    <w:lvl w:ilvl="3">
      <w:numFmt w:val="bullet"/>
      <w:lvlText w:val="•"/>
      <w:lvlJc w:val="left"/>
      <w:pPr>
        <w:ind w:left="3926" w:hanging="360"/>
      </w:pPr>
      <w:rPr>
        <w:rFonts w:hint="default"/>
        <w:lang w:val="fr-FR" w:eastAsia="en-US" w:bidi="ar-SA"/>
      </w:rPr>
    </w:lvl>
    <w:lvl w:ilvl="4">
      <w:numFmt w:val="bullet"/>
      <w:lvlText w:val="•"/>
      <w:lvlJc w:val="left"/>
      <w:pPr>
        <w:ind w:left="5000" w:hanging="360"/>
      </w:pPr>
      <w:rPr>
        <w:rFonts w:hint="default"/>
        <w:lang w:val="fr-FR" w:eastAsia="en-US" w:bidi="ar-SA"/>
      </w:rPr>
    </w:lvl>
    <w:lvl w:ilvl="5">
      <w:numFmt w:val="bullet"/>
      <w:lvlText w:val="•"/>
      <w:lvlJc w:val="left"/>
      <w:pPr>
        <w:ind w:left="6073" w:hanging="360"/>
      </w:pPr>
      <w:rPr>
        <w:rFonts w:hint="default"/>
        <w:lang w:val="fr-FR" w:eastAsia="en-US" w:bidi="ar-SA"/>
      </w:rPr>
    </w:lvl>
    <w:lvl w:ilvl="6">
      <w:numFmt w:val="bullet"/>
      <w:lvlText w:val="•"/>
      <w:lvlJc w:val="left"/>
      <w:pPr>
        <w:ind w:left="7146" w:hanging="360"/>
      </w:pPr>
      <w:rPr>
        <w:rFonts w:hint="default"/>
        <w:lang w:val="fr-FR" w:eastAsia="en-US" w:bidi="ar-SA"/>
      </w:rPr>
    </w:lvl>
    <w:lvl w:ilvl="7">
      <w:numFmt w:val="bullet"/>
      <w:lvlText w:val="•"/>
      <w:lvlJc w:val="left"/>
      <w:pPr>
        <w:ind w:left="8220" w:hanging="360"/>
      </w:pPr>
      <w:rPr>
        <w:rFonts w:hint="default"/>
        <w:lang w:val="fr-FR" w:eastAsia="en-US" w:bidi="ar-SA"/>
      </w:rPr>
    </w:lvl>
    <w:lvl w:ilvl="8">
      <w:numFmt w:val="bullet"/>
      <w:lvlText w:val="•"/>
      <w:lvlJc w:val="left"/>
      <w:pPr>
        <w:ind w:left="9293" w:hanging="360"/>
      </w:pPr>
      <w:rPr>
        <w:rFonts w:hint="default"/>
        <w:lang w:val="fr-FR" w:eastAsia="en-US" w:bidi="ar-SA"/>
      </w:rPr>
    </w:lvl>
  </w:abstractNum>
  <w:abstractNum w:abstractNumId="15" w15:restartNumberingAfterBreak="0">
    <w:nsid w:val="425732E0"/>
    <w:multiLevelType w:val="hybridMultilevel"/>
    <w:tmpl w:val="00368FC2"/>
    <w:lvl w:ilvl="0" w:tplc="040C0003">
      <w:start w:val="1"/>
      <w:numFmt w:val="bullet"/>
      <w:lvlText w:val="o"/>
      <w:lvlJc w:val="left"/>
      <w:pPr>
        <w:ind w:left="6100" w:hanging="360"/>
      </w:pPr>
      <w:rPr>
        <w:rFonts w:ascii="Courier New" w:hAnsi="Courier New" w:cs="Courier New" w:hint="default"/>
      </w:rPr>
    </w:lvl>
    <w:lvl w:ilvl="1" w:tplc="040C0003" w:tentative="1">
      <w:start w:val="1"/>
      <w:numFmt w:val="bullet"/>
      <w:lvlText w:val="o"/>
      <w:lvlJc w:val="left"/>
      <w:pPr>
        <w:ind w:left="6820" w:hanging="360"/>
      </w:pPr>
      <w:rPr>
        <w:rFonts w:ascii="Courier New" w:hAnsi="Courier New" w:cs="Courier New" w:hint="default"/>
      </w:rPr>
    </w:lvl>
    <w:lvl w:ilvl="2" w:tplc="040C0005" w:tentative="1">
      <w:start w:val="1"/>
      <w:numFmt w:val="bullet"/>
      <w:lvlText w:val=""/>
      <w:lvlJc w:val="left"/>
      <w:pPr>
        <w:ind w:left="7540" w:hanging="360"/>
      </w:pPr>
      <w:rPr>
        <w:rFonts w:ascii="Wingdings" w:hAnsi="Wingdings" w:hint="default"/>
      </w:rPr>
    </w:lvl>
    <w:lvl w:ilvl="3" w:tplc="040C0001" w:tentative="1">
      <w:start w:val="1"/>
      <w:numFmt w:val="bullet"/>
      <w:lvlText w:val=""/>
      <w:lvlJc w:val="left"/>
      <w:pPr>
        <w:ind w:left="8260" w:hanging="360"/>
      </w:pPr>
      <w:rPr>
        <w:rFonts w:ascii="Symbol" w:hAnsi="Symbol" w:hint="default"/>
      </w:rPr>
    </w:lvl>
    <w:lvl w:ilvl="4" w:tplc="040C0003" w:tentative="1">
      <w:start w:val="1"/>
      <w:numFmt w:val="bullet"/>
      <w:lvlText w:val="o"/>
      <w:lvlJc w:val="left"/>
      <w:pPr>
        <w:ind w:left="8980" w:hanging="360"/>
      </w:pPr>
      <w:rPr>
        <w:rFonts w:ascii="Courier New" w:hAnsi="Courier New" w:cs="Courier New" w:hint="default"/>
      </w:rPr>
    </w:lvl>
    <w:lvl w:ilvl="5" w:tplc="040C0005" w:tentative="1">
      <w:start w:val="1"/>
      <w:numFmt w:val="bullet"/>
      <w:lvlText w:val=""/>
      <w:lvlJc w:val="left"/>
      <w:pPr>
        <w:ind w:left="9700" w:hanging="360"/>
      </w:pPr>
      <w:rPr>
        <w:rFonts w:ascii="Wingdings" w:hAnsi="Wingdings" w:hint="default"/>
      </w:rPr>
    </w:lvl>
    <w:lvl w:ilvl="6" w:tplc="040C0001" w:tentative="1">
      <w:start w:val="1"/>
      <w:numFmt w:val="bullet"/>
      <w:lvlText w:val=""/>
      <w:lvlJc w:val="left"/>
      <w:pPr>
        <w:ind w:left="10420" w:hanging="360"/>
      </w:pPr>
      <w:rPr>
        <w:rFonts w:ascii="Symbol" w:hAnsi="Symbol" w:hint="default"/>
      </w:rPr>
    </w:lvl>
    <w:lvl w:ilvl="7" w:tplc="040C0003" w:tentative="1">
      <w:start w:val="1"/>
      <w:numFmt w:val="bullet"/>
      <w:lvlText w:val="o"/>
      <w:lvlJc w:val="left"/>
      <w:pPr>
        <w:ind w:left="11140" w:hanging="360"/>
      </w:pPr>
      <w:rPr>
        <w:rFonts w:ascii="Courier New" w:hAnsi="Courier New" w:cs="Courier New" w:hint="default"/>
      </w:rPr>
    </w:lvl>
    <w:lvl w:ilvl="8" w:tplc="040C0005" w:tentative="1">
      <w:start w:val="1"/>
      <w:numFmt w:val="bullet"/>
      <w:lvlText w:val=""/>
      <w:lvlJc w:val="left"/>
      <w:pPr>
        <w:ind w:left="11860" w:hanging="360"/>
      </w:pPr>
      <w:rPr>
        <w:rFonts w:ascii="Wingdings" w:hAnsi="Wingdings" w:hint="default"/>
      </w:rPr>
    </w:lvl>
  </w:abstractNum>
  <w:abstractNum w:abstractNumId="16" w15:restartNumberingAfterBreak="0">
    <w:nsid w:val="4282398B"/>
    <w:multiLevelType w:val="hybridMultilevel"/>
    <w:tmpl w:val="730C29B4"/>
    <w:lvl w:ilvl="0" w:tplc="3928367A">
      <w:numFmt w:val="bullet"/>
      <w:lvlText w:val=""/>
      <w:lvlJc w:val="left"/>
      <w:pPr>
        <w:ind w:left="1227" w:hanging="359"/>
      </w:pPr>
      <w:rPr>
        <w:rFonts w:ascii="Symbol" w:eastAsia="Symbol" w:hAnsi="Symbol" w:cs="Symbol" w:hint="default"/>
        <w:w w:val="100"/>
        <w:sz w:val="20"/>
        <w:szCs w:val="20"/>
        <w:lang w:val="fr-FR" w:eastAsia="en-US" w:bidi="ar-SA"/>
      </w:rPr>
    </w:lvl>
    <w:lvl w:ilvl="1" w:tplc="75A6F4AA">
      <w:numFmt w:val="bullet"/>
      <w:lvlText w:val="•"/>
      <w:lvlJc w:val="left"/>
      <w:pPr>
        <w:ind w:left="1516" w:hanging="359"/>
      </w:pPr>
      <w:rPr>
        <w:rFonts w:hint="default"/>
        <w:lang w:val="fr-FR" w:eastAsia="en-US" w:bidi="ar-SA"/>
      </w:rPr>
    </w:lvl>
    <w:lvl w:ilvl="2" w:tplc="A43622DE">
      <w:numFmt w:val="bullet"/>
      <w:lvlText w:val="•"/>
      <w:lvlJc w:val="left"/>
      <w:pPr>
        <w:ind w:left="1813" w:hanging="359"/>
      </w:pPr>
      <w:rPr>
        <w:rFonts w:hint="default"/>
        <w:lang w:val="fr-FR" w:eastAsia="en-US" w:bidi="ar-SA"/>
      </w:rPr>
    </w:lvl>
    <w:lvl w:ilvl="3" w:tplc="E10E6CEE">
      <w:numFmt w:val="bullet"/>
      <w:lvlText w:val="•"/>
      <w:lvlJc w:val="left"/>
      <w:pPr>
        <w:ind w:left="2109" w:hanging="359"/>
      </w:pPr>
      <w:rPr>
        <w:rFonts w:hint="default"/>
        <w:lang w:val="fr-FR" w:eastAsia="en-US" w:bidi="ar-SA"/>
      </w:rPr>
    </w:lvl>
    <w:lvl w:ilvl="4" w:tplc="4C0AB516">
      <w:numFmt w:val="bullet"/>
      <w:lvlText w:val="•"/>
      <w:lvlJc w:val="left"/>
      <w:pPr>
        <w:ind w:left="2406" w:hanging="359"/>
      </w:pPr>
      <w:rPr>
        <w:rFonts w:hint="default"/>
        <w:lang w:val="fr-FR" w:eastAsia="en-US" w:bidi="ar-SA"/>
      </w:rPr>
    </w:lvl>
    <w:lvl w:ilvl="5" w:tplc="7CF65572">
      <w:numFmt w:val="bullet"/>
      <w:lvlText w:val="•"/>
      <w:lvlJc w:val="left"/>
      <w:pPr>
        <w:ind w:left="2703" w:hanging="359"/>
      </w:pPr>
      <w:rPr>
        <w:rFonts w:hint="default"/>
        <w:lang w:val="fr-FR" w:eastAsia="en-US" w:bidi="ar-SA"/>
      </w:rPr>
    </w:lvl>
    <w:lvl w:ilvl="6" w:tplc="757ECE26">
      <w:numFmt w:val="bullet"/>
      <w:lvlText w:val="•"/>
      <w:lvlJc w:val="left"/>
      <w:pPr>
        <w:ind w:left="2999" w:hanging="359"/>
      </w:pPr>
      <w:rPr>
        <w:rFonts w:hint="default"/>
        <w:lang w:val="fr-FR" w:eastAsia="en-US" w:bidi="ar-SA"/>
      </w:rPr>
    </w:lvl>
    <w:lvl w:ilvl="7" w:tplc="3BE2B09A">
      <w:numFmt w:val="bullet"/>
      <w:lvlText w:val="•"/>
      <w:lvlJc w:val="left"/>
      <w:pPr>
        <w:ind w:left="3296" w:hanging="359"/>
      </w:pPr>
      <w:rPr>
        <w:rFonts w:hint="default"/>
        <w:lang w:val="fr-FR" w:eastAsia="en-US" w:bidi="ar-SA"/>
      </w:rPr>
    </w:lvl>
    <w:lvl w:ilvl="8" w:tplc="A6C0BF80">
      <w:numFmt w:val="bullet"/>
      <w:lvlText w:val="•"/>
      <w:lvlJc w:val="left"/>
      <w:pPr>
        <w:ind w:left="3592" w:hanging="359"/>
      </w:pPr>
      <w:rPr>
        <w:rFonts w:hint="default"/>
        <w:lang w:val="fr-FR" w:eastAsia="en-US" w:bidi="ar-SA"/>
      </w:rPr>
    </w:lvl>
  </w:abstractNum>
  <w:abstractNum w:abstractNumId="17" w15:restartNumberingAfterBreak="0">
    <w:nsid w:val="44292339"/>
    <w:multiLevelType w:val="hybridMultilevel"/>
    <w:tmpl w:val="FDCACC7A"/>
    <w:lvl w:ilvl="0" w:tplc="07C67ACE">
      <w:numFmt w:val="bullet"/>
      <w:lvlText w:val=""/>
      <w:lvlJc w:val="left"/>
      <w:pPr>
        <w:ind w:left="1350" w:hanging="360"/>
      </w:pPr>
      <w:rPr>
        <w:rFonts w:ascii="Symbol" w:eastAsia="Symbol" w:hAnsi="Symbol" w:cs="Symbol" w:hint="default"/>
        <w:color w:val="006FC0"/>
        <w:w w:val="100"/>
        <w:sz w:val="28"/>
        <w:szCs w:val="28"/>
        <w:lang w:val="fr-FR" w:eastAsia="en-US" w:bidi="ar-SA"/>
      </w:rPr>
    </w:lvl>
    <w:lvl w:ilvl="1" w:tplc="A40AA486">
      <w:numFmt w:val="bullet"/>
      <w:lvlText w:val=""/>
      <w:lvlJc w:val="left"/>
      <w:pPr>
        <w:ind w:left="1781" w:hanging="360"/>
      </w:pPr>
      <w:rPr>
        <w:rFonts w:ascii="Symbol" w:eastAsia="Symbol" w:hAnsi="Symbol" w:cs="Symbol" w:hint="default"/>
        <w:w w:val="100"/>
        <w:sz w:val="24"/>
        <w:szCs w:val="24"/>
        <w:lang w:val="fr-FR" w:eastAsia="en-US" w:bidi="ar-SA"/>
      </w:rPr>
    </w:lvl>
    <w:lvl w:ilvl="2" w:tplc="568A5BF0">
      <w:numFmt w:val="bullet"/>
      <w:lvlText w:val="•"/>
      <w:lvlJc w:val="left"/>
      <w:pPr>
        <w:ind w:left="2853" w:hanging="360"/>
      </w:pPr>
      <w:rPr>
        <w:rFonts w:hint="default"/>
        <w:lang w:val="fr-FR" w:eastAsia="en-US" w:bidi="ar-SA"/>
      </w:rPr>
    </w:lvl>
    <w:lvl w:ilvl="3" w:tplc="9EACDB46">
      <w:numFmt w:val="bullet"/>
      <w:lvlText w:val="•"/>
      <w:lvlJc w:val="left"/>
      <w:pPr>
        <w:ind w:left="3926" w:hanging="360"/>
      </w:pPr>
      <w:rPr>
        <w:rFonts w:hint="default"/>
        <w:lang w:val="fr-FR" w:eastAsia="en-US" w:bidi="ar-SA"/>
      </w:rPr>
    </w:lvl>
    <w:lvl w:ilvl="4" w:tplc="8A8EE7F2">
      <w:numFmt w:val="bullet"/>
      <w:lvlText w:val="•"/>
      <w:lvlJc w:val="left"/>
      <w:pPr>
        <w:ind w:left="5000" w:hanging="360"/>
      </w:pPr>
      <w:rPr>
        <w:rFonts w:hint="default"/>
        <w:lang w:val="fr-FR" w:eastAsia="en-US" w:bidi="ar-SA"/>
      </w:rPr>
    </w:lvl>
    <w:lvl w:ilvl="5" w:tplc="C7BACCF4">
      <w:numFmt w:val="bullet"/>
      <w:lvlText w:val="•"/>
      <w:lvlJc w:val="left"/>
      <w:pPr>
        <w:ind w:left="6073" w:hanging="360"/>
      </w:pPr>
      <w:rPr>
        <w:rFonts w:hint="default"/>
        <w:lang w:val="fr-FR" w:eastAsia="en-US" w:bidi="ar-SA"/>
      </w:rPr>
    </w:lvl>
    <w:lvl w:ilvl="6" w:tplc="5D92310C">
      <w:numFmt w:val="bullet"/>
      <w:lvlText w:val="•"/>
      <w:lvlJc w:val="left"/>
      <w:pPr>
        <w:ind w:left="7146" w:hanging="360"/>
      </w:pPr>
      <w:rPr>
        <w:rFonts w:hint="default"/>
        <w:lang w:val="fr-FR" w:eastAsia="en-US" w:bidi="ar-SA"/>
      </w:rPr>
    </w:lvl>
    <w:lvl w:ilvl="7" w:tplc="0E52E5C4">
      <w:numFmt w:val="bullet"/>
      <w:lvlText w:val="•"/>
      <w:lvlJc w:val="left"/>
      <w:pPr>
        <w:ind w:left="8220" w:hanging="360"/>
      </w:pPr>
      <w:rPr>
        <w:rFonts w:hint="default"/>
        <w:lang w:val="fr-FR" w:eastAsia="en-US" w:bidi="ar-SA"/>
      </w:rPr>
    </w:lvl>
    <w:lvl w:ilvl="8" w:tplc="2C8A18C4">
      <w:numFmt w:val="bullet"/>
      <w:lvlText w:val="•"/>
      <w:lvlJc w:val="left"/>
      <w:pPr>
        <w:ind w:left="9293" w:hanging="360"/>
      </w:pPr>
      <w:rPr>
        <w:rFonts w:hint="default"/>
        <w:lang w:val="fr-FR" w:eastAsia="en-US" w:bidi="ar-SA"/>
      </w:rPr>
    </w:lvl>
  </w:abstractNum>
  <w:abstractNum w:abstractNumId="18" w15:restartNumberingAfterBreak="0">
    <w:nsid w:val="479D1D38"/>
    <w:multiLevelType w:val="hybridMultilevel"/>
    <w:tmpl w:val="58ECAA96"/>
    <w:lvl w:ilvl="0" w:tplc="C3A05F40">
      <w:start w:val="1"/>
      <w:numFmt w:val="decimal"/>
      <w:lvlText w:val="%1"/>
      <w:lvlJc w:val="left"/>
      <w:pPr>
        <w:ind w:left="1481" w:hanging="206"/>
      </w:pPr>
      <w:rPr>
        <w:rFonts w:ascii="Calibri Light" w:eastAsia="Calibri Light" w:hAnsi="Calibri Light" w:cs="Calibri Light" w:hint="default"/>
        <w:w w:val="100"/>
        <w:sz w:val="28"/>
        <w:szCs w:val="28"/>
        <w:lang w:val="fr-FR" w:eastAsia="en-US" w:bidi="ar-SA"/>
      </w:rPr>
    </w:lvl>
    <w:lvl w:ilvl="1" w:tplc="7F161048">
      <w:numFmt w:val="bullet"/>
      <w:lvlText w:val="•"/>
      <w:lvlJc w:val="left"/>
      <w:pPr>
        <w:ind w:left="2476" w:hanging="206"/>
      </w:pPr>
      <w:rPr>
        <w:rFonts w:hint="default"/>
        <w:lang w:val="fr-FR" w:eastAsia="en-US" w:bidi="ar-SA"/>
      </w:rPr>
    </w:lvl>
    <w:lvl w:ilvl="2" w:tplc="20A0F86E">
      <w:numFmt w:val="bullet"/>
      <w:lvlText w:val="•"/>
      <w:lvlJc w:val="left"/>
      <w:pPr>
        <w:ind w:left="3472" w:hanging="206"/>
      </w:pPr>
      <w:rPr>
        <w:rFonts w:hint="default"/>
        <w:lang w:val="fr-FR" w:eastAsia="en-US" w:bidi="ar-SA"/>
      </w:rPr>
    </w:lvl>
    <w:lvl w:ilvl="3" w:tplc="5B6800F6">
      <w:numFmt w:val="bullet"/>
      <w:lvlText w:val="•"/>
      <w:lvlJc w:val="left"/>
      <w:pPr>
        <w:ind w:left="4468" w:hanging="206"/>
      </w:pPr>
      <w:rPr>
        <w:rFonts w:hint="default"/>
        <w:lang w:val="fr-FR" w:eastAsia="en-US" w:bidi="ar-SA"/>
      </w:rPr>
    </w:lvl>
    <w:lvl w:ilvl="4" w:tplc="40B4B03E">
      <w:numFmt w:val="bullet"/>
      <w:lvlText w:val="•"/>
      <w:lvlJc w:val="left"/>
      <w:pPr>
        <w:ind w:left="5464" w:hanging="206"/>
      </w:pPr>
      <w:rPr>
        <w:rFonts w:hint="default"/>
        <w:lang w:val="fr-FR" w:eastAsia="en-US" w:bidi="ar-SA"/>
      </w:rPr>
    </w:lvl>
    <w:lvl w:ilvl="5" w:tplc="BEBE1CCA">
      <w:numFmt w:val="bullet"/>
      <w:lvlText w:val="•"/>
      <w:lvlJc w:val="left"/>
      <w:pPr>
        <w:ind w:left="6460" w:hanging="206"/>
      </w:pPr>
      <w:rPr>
        <w:rFonts w:hint="default"/>
        <w:lang w:val="fr-FR" w:eastAsia="en-US" w:bidi="ar-SA"/>
      </w:rPr>
    </w:lvl>
    <w:lvl w:ilvl="6" w:tplc="CD26CCF8">
      <w:numFmt w:val="bullet"/>
      <w:lvlText w:val="•"/>
      <w:lvlJc w:val="left"/>
      <w:pPr>
        <w:ind w:left="7456" w:hanging="206"/>
      </w:pPr>
      <w:rPr>
        <w:rFonts w:hint="default"/>
        <w:lang w:val="fr-FR" w:eastAsia="en-US" w:bidi="ar-SA"/>
      </w:rPr>
    </w:lvl>
    <w:lvl w:ilvl="7" w:tplc="D5105E74">
      <w:numFmt w:val="bullet"/>
      <w:lvlText w:val="•"/>
      <w:lvlJc w:val="left"/>
      <w:pPr>
        <w:ind w:left="8452" w:hanging="206"/>
      </w:pPr>
      <w:rPr>
        <w:rFonts w:hint="default"/>
        <w:lang w:val="fr-FR" w:eastAsia="en-US" w:bidi="ar-SA"/>
      </w:rPr>
    </w:lvl>
    <w:lvl w:ilvl="8" w:tplc="08CE10CE">
      <w:numFmt w:val="bullet"/>
      <w:lvlText w:val="•"/>
      <w:lvlJc w:val="left"/>
      <w:pPr>
        <w:ind w:left="9448" w:hanging="206"/>
      </w:pPr>
      <w:rPr>
        <w:rFonts w:hint="default"/>
        <w:lang w:val="fr-FR" w:eastAsia="en-US" w:bidi="ar-SA"/>
      </w:rPr>
    </w:lvl>
  </w:abstractNum>
  <w:abstractNum w:abstractNumId="19" w15:restartNumberingAfterBreak="0">
    <w:nsid w:val="4DF2772E"/>
    <w:multiLevelType w:val="hybridMultilevel"/>
    <w:tmpl w:val="F7507472"/>
    <w:lvl w:ilvl="0" w:tplc="040C000F">
      <w:start w:val="1"/>
      <w:numFmt w:val="decimal"/>
      <w:lvlText w:val="%1."/>
      <w:lvlJc w:val="left"/>
      <w:pPr>
        <w:ind w:left="2501" w:hanging="360"/>
      </w:pPr>
    </w:lvl>
    <w:lvl w:ilvl="1" w:tplc="040C0019" w:tentative="1">
      <w:start w:val="1"/>
      <w:numFmt w:val="lowerLetter"/>
      <w:lvlText w:val="%2."/>
      <w:lvlJc w:val="left"/>
      <w:pPr>
        <w:ind w:left="3221" w:hanging="360"/>
      </w:pPr>
    </w:lvl>
    <w:lvl w:ilvl="2" w:tplc="040C001B" w:tentative="1">
      <w:start w:val="1"/>
      <w:numFmt w:val="lowerRoman"/>
      <w:lvlText w:val="%3."/>
      <w:lvlJc w:val="right"/>
      <w:pPr>
        <w:ind w:left="3941" w:hanging="180"/>
      </w:pPr>
    </w:lvl>
    <w:lvl w:ilvl="3" w:tplc="040C000F" w:tentative="1">
      <w:start w:val="1"/>
      <w:numFmt w:val="decimal"/>
      <w:lvlText w:val="%4."/>
      <w:lvlJc w:val="left"/>
      <w:pPr>
        <w:ind w:left="4661" w:hanging="360"/>
      </w:pPr>
    </w:lvl>
    <w:lvl w:ilvl="4" w:tplc="040C0019" w:tentative="1">
      <w:start w:val="1"/>
      <w:numFmt w:val="lowerLetter"/>
      <w:lvlText w:val="%5."/>
      <w:lvlJc w:val="left"/>
      <w:pPr>
        <w:ind w:left="5381" w:hanging="360"/>
      </w:pPr>
    </w:lvl>
    <w:lvl w:ilvl="5" w:tplc="040C001B" w:tentative="1">
      <w:start w:val="1"/>
      <w:numFmt w:val="lowerRoman"/>
      <w:lvlText w:val="%6."/>
      <w:lvlJc w:val="right"/>
      <w:pPr>
        <w:ind w:left="6101" w:hanging="180"/>
      </w:pPr>
    </w:lvl>
    <w:lvl w:ilvl="6" w:tplc="040C000F" w:tentative="1">
      <w:start w:val="1"/>
      <w:numFmt w:val="decimal"/>
      <w:lvlText w:val="%7."/>
      <w:lvlJc w:val="left"/>
      <w:pPr>
        <w:ind w:left="6821" w:hanging="360"/>
      </w:pPr>
    </w:lvl>
    <w:lvl w:ilvl="7" w:tplc="040C0019" w:tentative="1">
      <w:start w:val="1"/>
      <w:numFmt w:val="lowerLetter"/>
      <w:lvlText w:val="%8."/>
      <w:lvlJc w:val="left"/>
      <w:pPr>
        <w:ind w:left="7541" w:hanging="360"/>
      </w:pPr>
    </w:lvl>
    <w:lvl w:ilvl="8" w:tplc="040C001B" w:tentative="1">
      <w:start w:val="1"/>
      <w:numFmt w:val="lowerRoman"/>
      <w:lvlText w:val="%9."/>
      <w:lvlJc w:val="right"/>
      <w:pPr>
        <w:ind w:left="8261" w:hanging="180"/>
      </w:pPr>
    </w:lvl>
  </w:abstractNum>
  <w:abstractNum w:abstractNumId="20" w15:restartNumberingAfterBreak="0">
    <w:nsid w:val="52A66F25"/>
    <w:multiLevelType w:val="hybridMultilevel"/>
    <w:tmpl w:val="6FC07D88"/>
    <w:lvl w:ilvl="0" w:tplc="6EDEB856">
      <w:start w:val="3"/>
      <w:numFmt w:val="upperLetter"/>
      <w:lvlText w:val="%1."/>
      <w:lvlJc w:val="left"/>
      <w:pPr>
        <w:ind w:left="1466" w:hanging="411"/>
        <w:jc w:val="right"/>
      </w:pPr>
      <w:rPr>
        <w:rFonts w:hint="default"/>
        <w:spacing w:val="0"/>
        <w:w w:val="100"/>
        <w:lang w:val="fr-FR" w:eastAsia="en-US" w:bidi="ar-SA"/>
      </w:rPr>
    </w:lvl>
    <w:lvl w:ilvl="1" w:tplc="58587AE4">
      <w:numFmt w:val="bullet"/>
      <w:lvlText w:val="•"/>
      <w:lvlJc w:val="left"/>
      <w:pPr>
        <w:ind w:left="2468" w:hanging="411"/>
      </w:pPr>
      <w:rPr>
        <w:rFonts w:hint="default"/>
        <w:lang w:val="fr-FR" w:eastAsia="en-US" w:bidi="ar-SA"/>
      </w:rPr>
    </w:lvl>
    <w:lvl w:ilvl="2" w:tplc="FB34C2EA">
      <w:numFmt w:val="bullet"/>
      <w:lvlText w:val="•"/>
      <w:lvlJc w:val="left"/>
      <w:pPr>
        <w:ind w:left="3466" w:hanging="411"/>
      </w:pPr>
      <w:rPr>
        <w:rFonts w:hint="default"/>
        <w:lang w:val="fr-FR" w:eastAsia="en-US" w:bidi="ar-SA"/>
      </w:rPr>
    </w:lvl>
    <w:lvl w:ilvl="3" w:tplc="2A988FA2">
      <w:numFmt w:val="bullet"/>
      <w:lvlText w:val="•"/>
      <w:lvlJc w:val="left"/>
      <w:pPr>
        <w:ind w:left="4464" w:hanging="411"/>
      </w:pPr>
      <w:rPr>
        <w:rFonts w:hint="default"/>
        <w:lang w:val="fr-FR" w:eastAsia="en-US" w:bidi="ar-SA"/>
      </w:rPr>
    </w:lvl>
    <w:lvl w:ilvl="4" w:tplc="DCAEACFE">
      <w:numFmt w:val="bullet"/>
      <w:lvlText w:val="•"/>
      <w:lvlJc w:val="left"/>
      <w:pPr>
        <w:ind w:left="5462" w:hanging="411"/>
      </w:pPr>
      <w:rPr>
        <w:rFonts w:hint="default"/>
        <w:lang w:val="fr-FR" w:eastAsia="en-US" w:bidi="ar-SA"/>
      </w:rPr>
    </w:lvl>
    <w:lvl w:ilvl="5" w:tplc="0E9CE65A">
      <w:numFmt w:val="bullet"/>
      <w:lvlText w:val="•"/>
      <w:lvlJc w:val="left"/>
      <w:pPr>
        <w:ind w:left="6460" w:hanging="411"/>
      </w:pPr>
      <w:rPr>
        <w:rFonts w:hint="default"/>
        <w:lang w:val="fr-FR" w:eastAsia="en-US" w:bidi="ar-SA"/>
      </w:rPr>
    </w:lvl>
    <w:lvl w:ilvl="6" w:tplc="B81A6434">
      <w:numFmt w:val="bullet"/>
      <w:lvlText w:val="•"/>
      <w:lvlJc w:val="left"/>
      <w:pPr>
        <w:ind w:left="7458" w:hanging="411"/>
      </w:pPr>
      <w:rPr>
        <w:rFonts w:hint="default"/>
        <w:lang w:val="fr-FR" w:eastAsia="en-US" w:bidi="ar-SA"/>
      </w:rPr>
    </w:lvl>
    <w:lvl w:ilvl="7" w:tplc="8730DC7E">
      <w:numFmt w:val="bullet"/>
      <w:lvlText w:val="•"/>
      <w:lvlJc w:val="left"/>
      <w:pPr>
        <w:ind w:left="8456" w:hanging="411"/>
      </w:pPr>
      <w:rPr>
        <w:rFonts w:hint="default"/>
        <w:lang w:val="fr-FR" w:eastAsia="en-US" w:bidi="ar-SA"/>
      </w:rPr>
    </w:lvl>
    <w:lvl w:ilvl="8" w:tplc="57109A1A">
      <w:numFmt w:val="bullet"/>
      <w:lvlText w:val="•"/>
      <w:lvlJc w:val="left"/>
      <w:pPr>
        <w:ind w:left="9454" w:hanging="411"/>
      </w:pPr>
      <w:rPr>
        <w:rFonts w:hint="default"/>
        <w:lang w:val="fr-FR" w:eastAsia="en-US" w:bidi="ar-SA"/>
      </w:rPr>
    </w:lvl>
  </w:abstractNum>
  <w:abstractNum w:abstractNumId="21" w15:restartNumberingAfterBreak="0">
    <w:nsid w:val="56195108"/>
    <w:multiLevelType w:val="hybridMultilevel"/>
    <w:tmpl w:val="F006C0BE"/>
    <w:lvl w:ilvl="0" w:tplc="AD5ADC6E">
      <w:start w:val="1"/>
      <w:numFmt w:val="upperLetter"/>
      <w:lvlText w:val="%1."/>
      <w:lvlJc w:val="left"/>
      <w:pPr>
        <w:ind w:left="1560" w:hanging="411"/>
        <w:jc w:val="right"/>
      </w:pPr>
      <w:rPr>
        <w:rFonts w:hint="default"/>
        <w:spacing w:val="-2"/>
        <w:w w:val="100"/>
        <w:u w:val="single" w:color="00AFEF"/>
        <w:lang w:val="fr-FR" w:eastAsia="en-US" w:bidi="ar-SA"/>
      </w:rPr>
    </w:lvl>
    <w:lvl w:ilvl="1" w:tplc="EA7C2EA8">
      <w:numFmt w:val="bullet"/>
      <w:lvlText w:val=""/>
      <w:lvlJc w:val="left"/>
      <w:pPr>
        <w:ind w:left="2594" w:hanging="359"/>
      </w:pPr>
      <w:rPr>
        <w:rFonts w:ascii="Symbol" w:eastAsia="Symbol" w:hAnsi="Symbol" w:cs="Symbol" w:hint="default"/>
        <w:color w:val="00AFEF"/>
        <w:w w:val="100"/>
        <w:sz w:val="24"/>
        <w:szCs w:val="24"/>
        <w:lang w:val="fr-FR" w:eastAsia="en-US" w:bidi="ar-SA"/>
      </w:rPr>
    </w:lvl>
    <w:lvl w:ilvl="2" w:tplc="2B0AA642">
      <w:numFmt w:val="bullet"/>
      <w:lvlText w:val=""/>
      <w:lvlJc w:val="left"/>
      <w:pPr>
        <w:ind w:left="3195" w:hanging="360"/>
      </w:pPr>
      <w:rPr>
        <w:rFonts w:ascii="Symbol" w:eastAsia="Symbol" w:hAnsi="Symbol" w:cs="Symbol" w:hint="default"/>
        <w:w w:val="100"/>
        <w:sz w:val="20"/>
        <w:szCs w:val="20"/>
        <w:lang w:val="fr-FR" w:eastAsia="en-US" w:bidi="ar-SA"/>
      </w:rPr>
    </w:lvl>
    <w:lvl w:ilvl="3" w:tplc="CB9E27CA">
      <w:numFmt w:val="bullet"/>
      <w:lvlText w:val="•"/>
      <w:lvlJc w:val="left"/>
      <w:pPr>
        <w:ind w:left="4250" w:hanging="360"/>
      </w:pPr>
      <w:rPr>
        <w:rFonts w:hint="default"/>
        <w:lang w:val="fr-FR" w:eastAsia="en-US" w:bidi="ar-SA"/>
      </w:rPr>
    </w:lvl>
    <w:lvl w:ilvl="4" w:tplc="EFFAFCD8">
      <w:numFmt w:val="bullet"/>
      <w:lvlText w:val="•"/>
      <w:lvlJc w:val="left"/>
      <w:pPr>
        <w:ind w:left="5301" w:hanging="360"/>
      </w:pPr>
      <w:rPr>
        <w:rFonts w:hint="default"/>
        <w:lang w:val="fr-FR" w:eastAsia="en-US" w:bidi="ar-SA"/>
      </w:rPr>
    </w:lvl>
    <w:lvl w:ilvl="5" w:tplc="89423C8A">
      <w:numFmt w:val="bullet"/>
      <w:lvlText w:val="•"/>
      <w:lvlJc w:val="left"/>
      <w:pPr>
        <w:ind w:left="6352" w:hanging="360"/>
      </w:pPr>
      <w:rPr>
        <w:rFonts w:hint="default"/>
        <w:lang w:val="fr-FR" w:eastAsia="en-US" w:bidi="ar-SA"/>
      </w:rPr>
    </w:lvl>
    <w:lvl w:ilvl="6" w:tplc="E3E440F0">
      <w:numFmt w:val="bullet"/>
      <w:lvlText w:val="•"/>
      <w:lvlJc w:val="left"/>
      <w:pPr>
        <w:ind w:left="7402" w:hanging="360"/>
      </w:pPr>
      <w:rPr>
        <w:rFonts w:hint="default"/>
        <w:lang w:val="fr-FR" w:eastAsia="en-US" w:bidi="ar-SA"/>
      </w:rPr>
    </w:lvl>
    <w:lvl w:ilvl="7" w:tplc="9AE6FE52">
      <w:numFmt w:val="bullet"/>
      <w:lvlText w:val="•"/>
      <w:lvlJc w:val="left"/>
      <w:pPr>
        <w:ind w:left="8453" w:hanging="360"/>
      </w:pPr>
      <w:rPr>
        <w:rFonts w:hint="default"/>
        <w:lang w:val="fr-FR" w:eastAsia="en-US" w:bidi="ar-SA"/>
      </w:rPr>
    </w:lvl>
    <w:lvl w:ilvl="8" w:tplc="2F32D930">
      <w:numFmt w:val="bullet"/>
      <w:lvlText w:val="•"/>
      <w:lvlJc w:val="left"/>
      <w:pPr>
        <w:ind w:left="9504" w:hanging="360"/>
      </w:pPr>
      <w:rPr>
        <w:rFonts w:hint="default"/>
        <w:lang w:val="fr-FR" w:eastAsia="en-US" w:bidi="ar-SA"/>
      </w:rPr>
    </w:lvl>
  </w:abstractNum>
  <w:abstractNum w:abstractNumId="22" w15:restartNumberingAfterBreak="0">
    <w:nsid w:val="56F779A8"/>
    <w:multiLevelType w:val="hybridMultilevel"/>
    <w:tmpl w:val="CAEEA194"/>
    <w:lvl w:ilvl="0" w:tplc="1B48E1F4">
      <w:numFmt w:val="bullet"/>
      <w:lvlText w:val=""/>
      <w:lvlJc w:val="left"/>
      <w:pPr>
        <w:ind w:left="2491" w:hanging="360"/>
      </w:pPr>
      <w:rPr>
        <w:rFonts w:ascii="Symbol" w:eastAsia="Symbol" w:hAnsi="Symbol" w:cs="Symbol" w:hint="default"/>
        <w:color w:val="00AFEF"/>
        <w:w w:val="100"/>
        <w:sz w:val="24"/>
        <w:szCs w:val="24"/>
        <w:lang w:val="fr-FR" w:eastAsia="en-US" w:bidi="ar-SA"/>
      </w:rPr>
    </w:lvl>
    <w:lvl w:ilvl="1" w:tplc="D44E7034">
      <w:numFmt w:val="bullet"/>
      <w:lvlText w:val=""/>
      <w:lvlJc w:val="left"/>
      <w:pPr>
        <w:ind w:left="3091" w:hanging="360"/>
      </w:pPr>
      <w:rPr>
        <w:rFonts w:ascii="Symbol" w:eastAsia="Symbol" w:hAnsi="Symbol" w:cs="Symbol" w:hint="default"/>
        <w:w w:val="100"/>
        <w:sz w:val="20"/>
        <w:szCs w:val="20"/>
        <w:lang w:val="fr-FR" w:eastAsia="en-US" w:bidi="ar-SA"/>
      </w:rPr>
    </w:lvl>
    <w:lvl w:ilvl="2" w:tplc="FEDA905C">
      <w:numFmt w:val="bullet"/>
      <w:lvlText w:val="•"/>
      <w:lvlJc w:val="left"/>
      <w:pPr>
        <w:ind w:left="4026" w:hanging="360"/>
      </w:pPr>
      <w:rPr>
        <w:rFonts w:hint="default"/>
        <w:lang w:val="fr-FR" w:eastAsia="en-US" w:bidi="ar-SA"/>
      </w:rPr>
    </w:lvl>
    <w:lvl w:ilvl="3" w:tplc="7DF0ED46">
      <w:numFmt w:val="bullet"/>
      <w:lvlText w:val="•"/>
      <w:lvlJc w:val="left"/>
      <w:pPr>
        <w:ind w:left="4953" w:hanging="360"/>
      </w:pPr>
      <w:rPr>
        <w:rFonts w:hint="default"/>
        <w:lang w:val="fr-FR" w:eastAsia="en-US" w:bidi="ar-SA"/>
      </w:rPr>
    </w:lvl>
    <w:lvl w:ilvl="4" w:tplc="5426C85C">
      <w:numFmt w:val="bullet"/>
      <w:lvlText w:val="•"/>
      <w:lvlJc w:val="left"/>
      <w:pPr>
        <w:ind w:left="5880" w:hanging="360"/>
      </w:pPr>
      <w:rPr>
        <w:rFonts w:hint="default"/>
        <w:lang w:val="fr-FR" w:eastAsia="en-US" w:bidi="ar-SA"/>
      </w:rPr>
    </w:lvl>
    <w:lvl w:ilvl="5" w:tplc="F2C031F4">
      <w:numFmt w:val="bullet"/>
      <w:lvlText w:val="•"/>
      <w:lvlJc w:val="left"/>
      <w:pPr>
        <w:ind w:left="6806" w:hanging="360"/>
      </w:pPr>
      <w:rPr>
        <w:rFonts w:hint="default"/>
        <w:lang w:val="fr-FR" w:eastAsia="en-US" w:bidi="ar-SA"/>
      </w:rPr>
    </w:lvl>
    <w:lvl w:ilvl="6" w:tplc="B3BA7A82">
      <w:numFmt w:val="bullet"/>
      <w:lvlText w:val="•"/>
      <w:lvlJc w:val="left"/>
      <w:pPr>
        <w:ind w:left="7733" w:hanging="360"/>
      </w:pPr>
      <w:rPr>
        <w:rFonts w:hint="default"/>
        <w:lang w:val="fr-FR" w:eastAsia="en-US" w:bidi="ar-SA"/>
      </w:rPr>
    </w:lvl>
    <w:lvl w:ilvl="7" w:tplc="521EE1A0">
      <w:numFmt w:val="bullet"/>
      <w:lvlText w:val="•"/>
      <w:lvlJc w:val="left"/>
      <w:pPr>
        <w:ind w:left="8660" w:hanging="360"/>
      </w:pPr>
      <w:rPr>
        <w:rFonts w:hint="default"/>
        <w:lang w:val="fr-FR" w:eastAsia="en-US" w:bidi="ar-SA"/>
      </w:rPr>
    </w:lvl>
    <w:lvl w:ilvl="8" w:tplc="4BB25376">
      <w:numFmt w:val="bullet"/>
      <w:lvlText w:val="•"/>
      <w:lvlJc w:val="left"/>
      <w:pPr>
        <w:ind w:left="9586" w:hanging="360"/>
      </w:pPr>
      <w:rPr>
        <w:rFonts w:hint="default"/>
        <w:lang w:val="fr-FR" w:eastAsia="en-US" w:bidi="ar-SA"/>
      </w:rPr>
    </w:lvl>
  </w:abstractNum>
  <w:abstractNum w:abstractNumId="23" w15:restartNumberingAfterBreak="0">
    <w:nsid w:val="57B21356"/>
    <w:multiLevelType w:val="hybridMultilevel"/>
    <w:tmpl w:val="16AC08F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8CF2643"/>
    <w:multiLevelType w:val="hybridMultilevel"/>
    <w:tmpl w:val="1772CA60"/>
    <w:lvl w:ilvl="0" w:tplc="3AC04636">
      <w:numFmt w:val="bullet"/>
      <w:lvlText w:val="o"/>
      <w:lvlJc w:val="left"/>
      <w:pPr>
        <w:ind w:left="1781" w:hanging="360"/>
      </w:pPr>
      <w:rPr>
        <w:rFonts w:ascii="Courier New" w:eastAsia="Courier New" w:hAnsi="Courier New" w:cs="Courier New" w:hint="default"/>
        <w:w w:val="100"/>
        <w:sz w:val="26"/>
        <w:szCs w:val="26"/>
        <w:lang w:val="fr-FR" w:eastAsia="en-US" w:bidi="ar-SA"/>
      </w:rPr>
    </w:lvl>
    <w:lvl w:ilvl="1" w:tplc="0BE80158">
      <w:numFmt w:val="bullet"/>
      <w:lvlText w:val=""/>
      <w:lvlJc w:val="left"/>
      <w:pPr>
        <w:ind w:left="2131" w:hanging="360"/>
      </w:pPr>
      <w:rPr>
        <w:rFonts w:ascii="Symbol" w:eastAsia="Symbol" w:hAnsi="Symbol" w:cs="Symbol" w:hint="default"/>
        <w:w w:val="100"/>
        <w:sz w:val="26"/>
        <w:szCs w:val="26"/>
        <w:lang w:val="fr-FR" w:eastAsia="en-US" w:bidi="ar-SA"/>
      </w:rPr>
    </w:lvl>
    <w:lvl w:ilvl="2" w:tplc="EEA003BA">
      <w:numFmt w:val="bullet"/>
      <w:lvlText w:val="•"/>
      <w:lvlJc w:val="left"/>
      <w:pPr>
        <w:ind w:left="3173" w:hanging="360"/>
      </w:pPr>
      <w:rPr>
        <w:rFonts w:hint="default"/>
        <w:lang w:val="fr-FR" w:eastAsia="en-US" w:bidi="ar-SA"/>
      </w:rPr>
    </w:lvl>
    <w:lvl w:ilvl="3" w:tplc="5998A3AA">
      <w:numFmt w:val="bullet"/>
      <w:lvlText w:val="•"/>
      <w:lvlJc w:val="left"/>
      <w:pPr>
        <w:ind w:left="4206" w:hanging="360"/>
      </w:pPr>
      <w:rPr>
        <w:rFonts w:hint="default"/>
        <w:lang w:val="fr-FR" w:eastAsia="en-US" w:bidi="ar-SA"/>
      </w:rPr>
    </w:lvl>
    <w:lvl w:ilvl="4" w:tplc="4B58F216">
      <w:numFmt w:val="bullet"/>
      <w:lvlText w:val="•"/>
      <w:lvlJc w:val="left"/>
      <w:pPr>
        <w:ind w:left="5240" w:hanging="360"/>
      </w:pPr>
      <w:rPr>
        <w:rFonts w:hint="default"/>
        <w:lang w:val="fr-FR" w:eastAsia="en-US" w:bidi="ar-SA"/>
      </w:rPr>
    </w:lvl>
    <w:lvl w:ilvl="5" w:tplc="DF6E3422">
      <w:numFmt w:val="bullet"/>
      <w:lvlText w:val="•"/>
      <w:lvlJc w:val="left"/>
      <w:pPr>
        <w:ind w:left="6273" w:hanging="360"/>
      </w:pPr>
      <w:rPr>
        <w:rFonts w:hint="default"/>
        <w:lang w:val="fr-FR" w:eastAsia="en-US" w:bidi="ar-SA"/>
      </w:rPr>
    </w:lvl>
    <w:lvl w:ilvl="6" w:tplc="80047A16">
      <w:numFmt w:val="bullet"/>
      <w:lvlText w:val="•"/>
      <w:lvlJc w:val="left"/>
      <w:pPr>
        <w:ind w:left="7306" w:hanging="360"/>
      </w:pPr>
      <w:rPr>
        <w:rFonts w:hint="default"/>
        <w:lang w:val="fr-FR" w:eastAsia="en-US" w:bidi="ar-SA"/>
      </w:rPr>
    </w:lvl>
    <w:lvl w:ilvl="7" w:tplc="4536A1D2">
      <w:numFmt w:val="bullet"/>
      <w:lvlText w:val="•"/>
      <w:lvlJc w:val="left"/>
      <w:pPr>
        <w:ind w:left="8340" w:hanging="360"/>
      </w:pPr>
      <w:rPr>
        <w:rFonts w:hint="default"/>
        <w:lang w:val="fr-FR" w:eastAsia="en-US" w:bidi="ar-SA"/>
      </w:rPr>
    </w:lvl>
    <w:lvl w:ilvl="8" w:tplc="5E9277A6">
      <w:numFmt w:val="bullet"/>
      <w:lvlText w:val="•"/>
      <w:lvlJc w:val="left"/>
      <w:pPr>
        <w:ind w:left="9373" w:hanging="360"/>
      </w:pPr>
      <w:rPr>
        <w:rFonts w:hint="default"/>
        <w:lang w:val="fr-FR" w:eastAsia="en-US" w:bidi="ar-SA"/>
      </w:rPr>
    </w:lvl>
  </w:abstractNum>
  <w:abstractNum w:abstractNumId="25" w15:restartNumberingAfterBreak="0">
    <w:nsid w:val="68D16DD9"/>
    <w:multiLevelType w:val="hybridMultilevel"/>
    <w:tmpl w:val="CFD0DFF2"/>
    <w:lvl w:ilvl="0" w:tplc="DDE09630">
      <w:start w:val="1"/>
      <w:numFmt w:val="decimal"/>
      <w:lvlText w:val="%1"/>
      <w:lvlJc w:val="left"/>
      <w:pPr>
        <w:ind w:left="1481" w:hanging="206"/>
      </w:pPr>
      <w:rPr>
        <w:rFonts w:ascii="Calibri Light" w:eastAsia="Calibri Light" w:hAnsi="Calibri Light" w:cs="Calibri Light" w:hint="default"/>
        <w:w w:val="100"/>
        <w:sz w:val="28"/>
        <w:szCs w:val="28"/>
        <w:lang w:val="fr-FR" w:eastAsia="en-US" w:bidi="ar-SA"/>
      </w:rPr>
    </w:lvl>
    <w:lvl w:ilvl="1" w:tplc="4C629F9A">
      <w:numFmt w:val="bullet"/>
      <w:lvlText w:val="•"/>
      <w:lvlJc w:val="left"/>
      <w:pPr>
        <w:ind w:left="2476" w:hanging="206"/>
      </w:pPr>
      <w:rPr>
        <w:rFonts w:hint="default"/>
        <w:lang w:val="fr-FR" w:eastAsia="en-US" w:bidi="ar-SA"/>
      </w:rPr>
    </w:lvl>
    <w:lvl w:ilvl="2" w:tplc="54FE2924">
      <w:numFmt w:val="bullet"/>
      <w:lvlText w:val="•"/>
      <w:lvlJc w:val="left"/>
      <w:pPr>
        <w:ind w:left="3472" w:hanging="206"/>
      </w:pPr>
      <w:rPr>
        <w:rFonts w:hint="default"/>
        <w:lang w:val="fr-FR" w:eastAsia="en-US" w:bidi="ar-SA"/>
      </w:rPr>
    </w:lvl>
    <w:lvl w:ilvl="3" w:tplc="A99E80B0">
      <w:numFmt w:val="bullet"/>
      <w:lvlText w:val="•"/>
      <w:lvlJc w:val="left"/>
      <w:pPr>
        <w:ind w:left="4468" w:hanging="206"/>
      </w:pPr>
      <w:rPr>
        <w:rFonts w:hint="default"/>
        <w:lang w:val="fr-FR" w:eastAsia="en-US" w:bidi="ar-SA"/>
      </w:rPr>
    </w:lvl>
    <w:lvl w:ilvl="4" w:tplc="6FC450B8">
      <w:numFmt w:val="bullet"/>
      <w:lvlText w:val="•"/>
      <w:lvlJc w:val="left"/>
      <w:pPr>
        <w:ind w:left="5464" w:hanging="206"/>
      </w:pPr>
      <w:rPr>
        <w:rFonts w:hint="default"/>
        <w:lang w:val="fr-FR" w:eastAsia="en-US" w:bidi="ar-SA"/>
      </w:rPr>
    </w:lvl>
    <w:lvl w:ilvl="5" w:tplc="FC0E6304">
      <w:numFmt w:val="bullet"/>
      <w:lvlText w:val="•"/>
      <w:lvlJc w:val="left"/>
      <w:pPr>
        <w:ind w:left="6460" w:hanging="206"/>
      </w:pPr>
      <w:rPr>
        <w:rFonts w:hint="default"/>
        <w:lang w:val="fr-FR" w:eastAsia="en-US" w:bidi="ar-SA"/>
      </w:rPr>
    </w:lvl>
    <w:lvl w:ilvl="6" w:tplc="0E3C6E0E">
      <w:numFmt w:val="bullet"/>
      <w:lvlText w:val="•"/>
      <w:lvlJc w:val="left"/>
      <w:pPr>
        <w:ind w:left="7456" w:hanging="206"/>
      </w:pPr>
      <w:rPr>
        <w:rFonts w:hint="default"/>
        <w:lang w:val="fr-FR" w:eastAsia="en-US" w:bidi="ar-SA"/>
      </w:rPr>
    </w:lvl>
    <w:lvl w:ilvl="7" w:tplc="A8544F74">
      <w:numFmt w:val="bullet"/>
      <w:lvlText w:val="•"/>
      <w:lvlJc w:val="left"/>
      <w:pPr>
        <w:ind w:left="8452" w:hanging="206"/>
      </w:pPr>
      <w:rPr>
        <w:rFonts w:hint="default"/>
        <w:lang w:val="fr-FR" w:eastAsia="en-US" w:bidi="ar-SA"/>
      </w:rPr>
    </w:lvl>
    <w:lvl w:ilvl="8" w:tplc="A8C07B86">
      <w:numFmt w:val="bullet"/>
      <w:lvlText w:val="•"/>
      <w:lvlJc w:val="left"/>
      <w:pPr>
        <w:ind w:left="9448" w:hanging="206"/>
      </w:pPr>
      <w:rPr>
        <w:rFonts w:hint="default"/>
        <w:lang w:val="fr-FR" w:eastAsia="en-US" w:bidi="ar-SA"/>
      </w:rPr>
    </w:lvl>
  </w:abstractNum>
  <w:abstractNum w:abstractNumId="26" w15:restartNumberingAfterBreak="0">
    <w:nsid w:val="6E7957E4"/>
    <w:multiLevelType w:val="hybridMultilevel"/>
    <w:tmpl w:val="1FAC71A8"/>
    <w:lvl w:ilvl="0" w:tplc="AD401646">
      <w:start w:val="1"/>
      <w:numFmt w:val="bullet"/>
      <w:lvlText w:val=""/>
      <w:lvlPicBulletId w:val="0"/>
      <w:lvlJc w:val="left"/>
      <w:pPr>
        <w:tabs>
          <w:tab w:val="num" w:pos="720"/>
        </w:tabs>
        <w:ind w:left="720" w:hanging="360"/>
      </w:pPr>
      <w:rPr>
        <w:rFonts w:ascii="Symbol" w:hAnsi="Symbol" w:hint="default"/>
      </w:rPr>
    </w:lvl>
    <w:lvl w:ilvl="1" w:tplc="F552E8C0" w:tentative="1">
      <w:start w:val="1"/>
      <w:numFmt w:val="bullet"/>
      <w:lvlText w:val=""/>
      <w:lvlJc w:val="left"/>
      <w:pPr>
        <w:tabs>
          <w:tab w:val="num" w:pos="1440"/>
        </w:tabs>
        <w:ind w:left="1440" w:hanging="360"/>
      </w:pPr>
      <w:rPr>
        <w:rFonts w:ascii="Symbol" w:hAnsi="Symbol" w:hint="default"/>
      </w:rPr>
    </w:lvl>
    <w:lvl w:ilvl="2" w:tplc="CF163964" w:tentative="1">
      <w:start w:val="1"/>
      <w:numFmt w:val="bullet"/>
      <w:lvlText w:val=""/>
      <w:lvlJc w:val="left"/>
      <w:pPr>
        <w:tabs>
          <w:tab w:val="num" w:pos="2160"/>
        </w:tabs>
        <w:ind w:left="2160" w:hanging="360"/>
      </w:pPr>
      <w:rPr>
        <w:rFonts w:ascii="Symbol" w:hAnsi="Symbol" w:hint="default"/>
      </w:rPr>
    </w:lvl>
    <w:lvl w:ilvl="3" w:tplc="09D6CCD4" w:tentative="1">
      <w:start w:val="1"/>
      <w:numFmt w:val="bullet"/>
      <w:lvlText w:val=""/>
      <w:lvlJc w:val="left"/>
      <w:pPr>
        <w:tabs>
          <w:tab w:val="num" w:pos="2880"/>
        </w:tabs>
        <w:ind w:left="2880" w:hanging="360"/>
      </w:pPr>
      <w:rPr>
        <w:rFonts w:ascii="Symbol" w:hAnsi="Symbol" w:hint="default"/>
      </w:rPr>
    </w:lvl>
    <w:lvl w:ilvl="4" w:tplc="8B582604" w:tentative="1">
      <w:start w:val="1"/>
      <w:numFmt w:val="bullet"/>
      <w:lvlText w:val=""/>
      <w:lvlJc w:val="left"/>
      <w:pPr>
        <w:tabs>
          <w:tab w:val="num" w:pos="3600"/>
        </w:tabs>
        <w:ind w:left="3600" w:hanging="360"/>
      </w:pPr>
      <w:rPr>
        <w:rFonts w:ascii="Symbol" w:hAnsi="Symbol" w:hint="default"/>
      </w:rPr>
    </w:lvl>
    <w:lvl w:ilvl="5" w:tplc="E22C5132" w:tentative="1">
      <w:start w:val="1"/>
      <w:numFmt w:val="bullet"/>
      <w:lvlText w:val=""/>
      <w:lvlJc w:val="left"/>
      <w:pPr>
        <w:tabs>
          <w:tab w:val="num" w:pos="4320"/>
        </w:tabs>
        <w:ind w:left="4320" w:hanging="360"/>
      </w:pPr>
      <w:rPr>
        <w:rFonts w:ascii="Symbol" w:hAnsi="Symbol" w:hint="default"/>
      </w:rPr>
    </w:lvl>
    <w:lvl w:ilvl="6" w:tplc="6AA47F32" w:tentative="1">
      <w:start w:val="1"/>
      <w:numFmt w:val="bullet"/>
      <w:lvlText w:val=""/>
      <w:lvlJc w:val="left"/>
      <w:pPr>
        <w:tabs>
          <w:tab w:val="num" w:pos="5040"/>
        </w:tabs>
        <w:ind w:left="5040" w:hanging="360"/>
      </w:pPr>
      <w:rPr>
        <w:rFonts w:ascii="Symbol" w:hAnsi="Symbol" w:hint="default"/>
      </w:rPr>
    </w:lvl>
    <w:lvl w:ilvl="7" w:tplc="099626E6" w:tentative="1">
      <w:start w:val="1"/>
      <w:numFmt w:val="bullet"/>
      <w:lvlText w:val=""/>
      <w:lvlJc w:val="left"/>
      <w:pPr>
        <w:tabs>
          <w:tab w:val="num" w:pos="5760"/>
        </w:tabs>
        <w:ind w:left="5760" w:hanging="360"/>
      </w:pPr>
      <w:rPr>
        <w:rFonts w:ascii="Symbol" w:hAnsi="Symbol" w:hint="default"/>
      </w:rPr>
    </w:lvl>
    <w:lvl w:ilvl="8" w:tplc="BE3A5F00"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6FA852F1"/>
    <w:multiLevelType w:val="hybridMultilevel"/>
    <w:tmpl w:val="6FC07D88"/>
    <w:lvl w:ilvl="0" w:tplc="6EDEB856">
      <w:start w:val="3"/>
      <w:numFmt w:val="upperLetter"/>
      <w:lvlText w:val="%1."/>
      <w:lvlJc w:val="left"/>
      <w:pPr>
        <w:ind w:left="1466" w:hanging="411"/>
        <w:jc w:val="right"/>
      </w:pPr>
      <w:rPr>
        <w:rFonts w:hint="default"/>
        <w:spacing w:val="0"/>
        <w:w w:val="100"/>
        <w:lang w:val="fr-FR" w:eastAsia="en-US" w:bidi="ar-SA"/>
      </w:rPr>
    </w:lvl>
    <w:lvl w:ilvl="1" w:tplc="58587AE4">
      <w:numFmt w:val="bullet"/>
      <w:lvlText w:val="•"/>
      <w:lvlJc w:val="left"/>
      <w:pPr>
        <w:ind w:left="2468" w:hanging="411"/>
      </w:pPr>
      <w:rPr>
        <w:rFonts w:hint="default"/>
        <w:lang w:val="fr-FR" w:eastAsia="en-US" w:bidi="ar-SA"/>
      </w:rPr>
    </w:lvl>
    <w:lvl w:ilvl="2" w:tplc="FB34C2EA">
      <w:numFmt w:val="bullet"/>
      <w:lvlText w:val="•"/>
      <w:lvlJc w:val="left"/>
      <w:pPr>
        <w:ind w:left="3466" w:hanging="411"/>
      </w:pPr>
      <w:rPr>
        <w:rFonts w:hint="default"/>
        <w:lang w:val="fr-FR" w:eastAsia="en-US" w:bidi="ar-SA"/>
      </w:rPr>
    </w:lvl>
    <w:lvl w:ilvl="3" w:tplc="2A988FA2">
      <w:numFmt w:val="bullet"/>
      <w:lvlText w:val="•"/>
      <w:lvlJc w:val="left"/>
      <w:pPr>
        <w:ind w:left="4464" w:hanging="411"/>
      </w:pPr>
      <w:rPr>
        <w:rFonts w:hint="default"/>
        <w:lang w:val="fr-FR" w:eastAsia="en-US" w:bidi="ar-SA"/>
      </w:rPr>
    </w:lvl>
    <w:lvl w:ilvl="4" w:tplc="DCAEACFE">
      <w:numFmt w:val="bullet"/>
      <w:lvlText w:val="•"/>
      <w:lvlJc w:val="left"/>
      <w:pPr>
        <w:ind w:left="5462" w:hanging="411"/>
      </w:pPr>
      <w:rPr>
        <w:rFonts w:hint="default"/>
        <w:lang w:val="fr-FR" w:eastAsia="en-US" w:bidi="ar-SA"/>
      </w:rPr>
    </w:lvl>
    <w:lvl w:ilvl="5" w:tplc="0E9CE65A">
      <w:numFmt w:val="bullet"/>
      <w:lvlText w:val="•"/>
      <w:lvlJc w:val="left"/>
      <w:pPr>
        <w:ind w:left="6460" w:hanging="411"/>
      </w:pPr>
      <w:rPr>
        <w:rFonts w:hint="default"/>
        <w:lang w:val="fr-FR" w:eastAsia="en-US" w:bidi="ar-SA"/>
      </w:rPr>
    </w:lvl>
    <w:lvl w:ilvl="6" w:tplc="B81A6434">
      <w:numFmt w:val="bullet"/>
      <w:lvlText w:val="•"/>
      <w:lvlJc w:val="left"/>
      <w:pPr>
        <w:ind w:left="7458" w:hanging="411"/>
      </w:pPr>
      <w:rPr>
        <w:rFonts w:hint="default"/>
        <w:lang w:val="fr-FR" w:eastAsia="en-US" w:bidi="ar-SA"/>
      </w:rPr>
    </w:lvl>
    <w:lvl w:ilvl="7" w:tplc="8730DC7E">
      <w:numFmt w:val="bullet"/>
      <w:lvlText w:val="•"/>
      <w:lvlJc w:val="left"/>
      <w:pPr>
        <w:ind w:left="8456" w:hanging="411"/>
      </w:pPr>
      <w:rPr>
        <w:rFonts w:hint="default"/>
        <w:lang w:val="fr-FR" w:eastAsia="en-US" w:bidi="ar-SA"/>
      </w:rPr>
    </w:lvl>
    <w:lvl w:ilvl="8" w:tplc="57109A1A">
      <w:numFmt w:val="bullet"/>
      <w:lvlText w:val="•"/>
      <w:lvlJc w:val="left"/>
      <w:pPr>
        <w:ind w:left="9454" w:hanging="411"/>
      </w:pPr>
      <w:rPr>
        <w:rFonts w:hint="default"/>
        <w:lang w:val="fr-FR" w:eastAsia="en-US" w:bidi="ar-SA"/>
      </w:rPr>
    </w:lvl>
  </w:abstractNum>
  <w:abstractNum w:abstractNumId="28" w15:restartNumberingAfterBreak="0">
    <w:nsid w:val="72591998"/>
    <w:multiLevelType w:val="hybridMultilevel"/>
    <w:tmpl w:val="43928ACC"/>
    <w:lvl w:ilvl="0" w:tplc="48F6941C">
      <w:start w:val="1"/>
      <w:numFmt w:val="upperLetter"/>
      <w:lvlText w:val="%1."/>
      <w:lvlJc w:val="left"/>
      <w:pPr>
        <w:ind w:left="1379" w:hanging="334"/>
        <w:jc w:val="right"/>
      </w:pPr>
      <w:rPr>
        <w:rFonts w:hint="default"/>
        <w:spacing w:val="-1"/>
        <w:w w:val="100"/>
        <w:u w:val="single" w:color="00AFEF"/>
        <w:lang w:val="fr-FR" w:eastAsia="en-US" w:bidi="ar-SA"/>
      </w:rPr>
    </w:lvl>
    <w:lvl w:ilvl="1" w:tplc="9F285856">
      <w:numFmt w:val="bullet"/>
      <w:lvlText w:val="•"/>
      <w:lvlJc w:val="left"/>
      <w:pPr>
        <w:ind w:left="2386" w:hanging="334"/>
      </w:pPr>
      <w:rPr>
        <w:rFonts w:hint="default"/>
        <w:lang w:val="fr-FR" w:eastAsia="en-US" w:bidi="ar-SA"/>
      </w:rPr>
    </w:lvl>
    <w:lvl w:ilvl="2" w:tplc="6B94A980">
      <w:numFmt w:val="bullet"/>
      <w:lvlText w:val="•"/>
      <w:lvlJc w:val="left"/>
      <w:pPr>
        <w:ind w:left="3392" w:hanging="334"/>
      </w:pPr>
      <w:rPr>
        <w:rFonts w:hint="default"/>
        <w:lang w:val="fr-FR" w:eastAsia="en-US" w:bidi="ar-SA"/>
      </w:rPr>
    </w:lvl>
    <w:lvl w:ilvl="3" w:tplc="2DF45F68">
      <w:numFmt w:val="bullet"/>
      <w:lvlText w:val="•"/>
      <w:lvlJc w:val="left"/>
      <w:pPr>
        <w:ind w:left="4398" w:hanging="334"/>
      </w:pPr>
      <w:rPr>
        <w:rFonts w:hint="default"/>
        <w:lang w:val="fr-FR" w:eastAsia="en-US" w:bidi="ar-SA"/>
      </w:rPr>
    </w:lvl>
    <w:lvl w:ilvl="4" w:tplc="8A042CC2">
      <w:numFmt w:val="bullet"/>
      <w:lvlText w:val="•"/>
      <w:lvlJc w:val="left"/>
      <w:pPr>
        <w:ind w:left="5404" w:hanging="334"/>
      </w:pPr>
      <w:rPr>
        <w:rFonts w:hint="default"/>
        <w:lang w:val="fr-FR" w:eastAsia="en-US" w:bidi="ar-SA"/>
      </w:rPr>
    </w:lvl>
    <w:lvl w:ilvl="5" w:tplc="8F2E44D4">
      <w:numFmt w:val="bullet"/>
      <w:lvlText w:val="•"/>
      <w:lvlJc w:val="left"/>
      <w:pPr>
        <w:ind w:left="6410" w:hanging="334"/>
      </w:pPr>
      <w:rPr>
        <w:rFonts w:hint="default"/>
        <w:lang w:val="fr-FR" w:eastAsia="en-US" w:bidi="ar-SA"/>
      </w:rPr>
    </w:lvl>
    <w:lvl w:ilvl="6" w:tplc="C9A69C6E">
      <w:numFmt w:val="bullet"/>
      <w:lvlText w:val="•"/>
      <w:lvlJc w:val="left"/>
      <w:pPr>
        <w:ind w:left="7416" w:hanging="334"/>
      </w:pPr>
      <w:rPr>
        <w:rFonts w:hint="default"/>
        <w:lang w:val="fr-FR" w:eastAsia="en-US" w:bidi="ar-SA"/>
      </w:rPr>
    </w:lvl>
    <w:lvl w:ilvl="7" w:tplc="CF9E6C78">
      <w:numFmt w:val="bullet"/>
      <w:lvlText w:val="•"/>
      <w:lvlJc w:val="left"/>
      <w:pPr>
        <w:ind w:left="8422" w:hanging="334"/>
      </w:pPr>
      <w:rPr>
        <w:rFonts w:hint="default"/>
        <w:lang w:val="fr-FR" w:eastAsia="en-US" w:bidi="ar-SA"/>
      </w:rPr>
    </w:lvl>
    <w:lvl w:ilvl="8" w:tplc="D44270CA">
      <w:numFmt w:val="bullet"/>
      <w:lvlText w:val="•"/>
      <w:lvlJc w:val="left"/>
      <w:pPr>
        <w:ind w:left="9428" w:hanging="334"/>
      </w:pPr>
      <w:rPr>
        <w:rFonts w:hint="default"/>
        <w:lang w:val="fr-FR" w:eastAsia="en-US" w:bidi="ar-SA"/>
      </w:rPr>
    </w:lvl>
  </w:abstractNum>
  <w:abstractNum w:abstractNumId="29" w15:restartNumberingAfterBreak="0">
    <w:nsid w:val="765E4BCF"/>
    <w:multiLevelType w:val="hybridMultilevel"/>
    <w:tmpl w:val="1F4271A0"/>
    <w:lvl w:ilvl="0" w:tplc="992CC6F2">
      <w:numFmt w:val="bullet"/>
      <w:lvlText w:val="o"/>
      <w:lvlJc w:val="left"/>
      <w:pPr>
        <w:ind w:left="1885" w:hanging="360"/>
      </w:pPr>
      <w:rPr>
        <w:rFonts w:ascii="Courier New" w:eastAsia="Courier New" w:hAnsi="Courier New" w:cs="Courier New" w:hint="default"/>
        <w:w w:val="99"/>
        <w:sz w:val="26"/>
        <w:szCs w:val="26"/>
        <w:lang w:val="fr-FR" w:eastAsia="en-US" w:bidi="ar-SA"/>
      </w:rPr>
    </w:lvl>
    <w:lvl w:ilvl="1" w:tplc="D1B0F164">
      <w:numFmt w:val="bullet"/>
      <w:lvlText w:val=""/>
      <w:lvlJc w:val="left"/>
      <w:pPr>
        <w:ind w:left="2234" w:hanging="359"/>
      </w:pPr>
      <w:rPr>
        <w:rFonts w:ascii="Symbol" w:eastAsia="Symbol" w:hAnsi="Symbol" w:cs="Symbol" w:hint="default"/>
        <w:w w:val="99"/>
        <w:sz w:val="26"/>
        <w:szCs w:val="26"/>
        <w:lang w:val="fr-FR" w:eastAsia="en-US" w:bidi="ar-SA"/>
      </w:rPr>
    </w:lvl>
    <w:lvl w:ilvl="2" w:tplc="24867440">
      <w:numFmt w:val="bullet"/>
      <w:lvlText w:val="•"/>
      <w:lvlJc w:val="left"/>
      <w:pPr>
        <w:ind w:left="3280" w:hanging="359"/>
      </w:pPr>
      <w:rPr>
        <w:rFonts w:hint="default"/>
        <w:lang w:val="fr-FR" w:eastAsia="en-US" w:bidi="ar-SA"/>
      </w:rPr>
    </w:lvl>
    <w:lvl w:ilvl="3" w:tplc="17C43A38">
      <w:numFmt w:val="bullet"/>
      <w:lvlText w:val="•"/>
      <w:lvlJc w:val="left"/>
      <w:pPr>
        <w:ind w:left="4321" w:hanging="359"/>
      </w:pPr>
      <w:rPr>
        <w:rFonts w:hint="default"/>
        <w:lang w:val="fr-FR" w:eastAsia="en-US" w:bidi="ar-SA"/>
      </w:rPr>
    </w:lvl>
    <w:lvl w:ilvl="4" w:tplc="014E4836">
      <w:numFmt w:val="bullet"/>
      <w:lvlText w:val="•"/>
      <w:lvlJc w:val="left"/>
      <w:pPr>
        <w:ind w:left="5361" w:hanging="359"/>
      </w:pPr>
      <w:rPr>
        <w:rFonts w:hint="default"/>
        <w:lang w:val="fr-FR" w:eastAsia="en-US" w:bidi="ar-SA"/>
      </w:rPr>
    </w:lvl>
    <w:lvl w:ilvl="5" w:tplc="920C641A">
      <w:numFmt w:val="bullet"/>
      <w:lvlText w:val="•"/>
      <w:lvlJc w:val="left"/>
      <w:pPr>
        <w:ind w:left="6402" w:hanging="359"/>
      </w:pPr>
      <w:rPr>
        <w:rFonts w:hint="default"/>
        <w:lang w:val="fr-FR" w:eastAsia="en-US" w:bidi="ar-SA"/>
      </w:rPr>
    </w:lvl>
    <w:lvl w:ilvl="6" w:tplc="9DBE11F2">
      <w:numFmt w:val="bullet"/>
      <w:lvlText w:val="•"/>
      <w:lvlJc w:val="left"/>
      <w:pPr>
        <w:ind w:left="7443" w:hanging="359"/>
      </w:pPr>
      <w:rPr>
        <w:rFonts w:hint="default"/>
        <w:lang w:val="fr-FR" w:eastAsia="en-US" w:bidi="ar-SA"/>
      </w:rPr>
    </w:lvl>
    <w:lvl w:ilvl="7" w:tplc="C63C665A">
      <w:numFmt w:val="bullet"/>
      <w:lvlText w:val="•"/>
      <w:lvlJc w:val="left"/>
      <w:pPr>
        <w:ind w:left="8483" w:hanging="359"/>
      </w:pPr>
      <w:rPr>
        <w:rFonts w:hint="default"/>
        <w:lang w:val="fr-FR" w:eastAsia="en-US" w:bidi="ar-SA"/>
      </w:rPr>
    </w:lvl>
    <w:lvl w:ilvl="8" w:tplc="29F28B3E">
      <w:numFmt w:val="bullet"/>
      <w:lvlText w:val="•"/>
      <w:lvlJc w:val="left"/>
      <w:pPr>
        <w:ind w:left="9524" w:hanging="359"/>
      </w:pPr>
      <w:rPr>
        <w:rFonts w:hint="default"/>
        <w:lang w:val="fr-FR" w:eastAsia="en-US" w:bidi="ar-SA"/>
      </w:rPr>
    </w:lvl>
  </w:abstractNum>
  <w:abstractNum w:abstractNumId="30" w15:restartNumberingAfterBreak="0">
    <w:nsid w:val="7FA35CBA"/>
    <w:multiLevelType w:val="hybridMultilevel"/>
    <w:tmpl w:val="2F88EBA8"/>
    <w:lvl w:ilvl="0" w:tplc="040C0003">
      <w:start w:val="1"/>
      <w:numFmt w:val="bullet"/>
      <w:lvlText w:val="o"/>
      <w:lvlJc w:val="left"/>
      <w:pPr>
        <w:ind w:left="1780" w:hanging="360"/>
      </w:pPr>
      <w:rPr>
        <w:rFonts w:ascii="Courier New" w:hAnsi="Courier New" w:cs="Courier New" w:hint="default"/>
      </w:rPr>
    </w:lvl>
    <w:lvl w:ilvl="1" w:tplc="040C0003" w:tentative="1">
      <w:start w:val="1"/>
      <w:numFmt w:val="bullet"/>
      <w:lvlText w:val="o"/>
      <w:lvlJc w:val="left"/>
      <w:pPr>
        <w:ind w:left="2500" w:hanging="360"/>
      </w:pPr>
      <w:rPr>
        <w:rFonts w:ascii="Courier New" w:hAnsi="Courier New" w:cs="Courier New" w:hint="default"/>
      </w:rPr>
    </w:lvl>
    <w:lvl w:ilvl="2" w:tplc="040C0005" w:tentative="1">
      <w:start w:val="1"/>
      <w:numFmt w:val="bullet"/>
      <w:lvlText w:val=""/>
      <w:lvlJc w:val="left"/>
      <w:pPr>
        <w:ind w:left="3220" w:hanging="360"/>
      </w:pPr>
      <w:rPr>
        <w:rFonts w:ascii="Wingdings" w:hAnsi="Wingdings" w:hint="default"/>
      </w:rPr>
    </w:lvl>
    <w:lvl w:ilvl="3" w:tplc="040C0001" w:tentative="1">
      <w:start w:val="1"/>
      <w:numFmt w:val="bullet"/>
      <w:lvlText w:val=""/>
      <w:lvlJc w:val="left"/>
      <w:pPr>
        <w:ind w:left="3940" w:hanging="360"/>
      </w:pPr>
      <w:rPr>
        <w:rFonts w:ascii="Symbol" w:hAnsi="Symbol" w:hint="default"/>
      </w:rPr>
    </w:lvl>
    <w:lvl w:ilvl="4" w:tplc="040C0003" w:tentative="1">
      <w:start w:val="1"/>
      <w:numFmt w:val="bullet"/>
      <w:lvlText w:val="o"/>
      <w:lvlJc w:val="left"/>
      <w:pPr>
        <w:ind w:left="4660" w:hanging="360"/>
      </w:pPr>
      <w:rPr>
        <w:rFonts w:ascii="Courier New" w:hAnsi="Courier New" w:cs="Courier New" w:hint="default"/>
      </w:rPr>
    </w:lvl>
    <w:lvl w:ilvl="5" w:tplc="040C0005" w:tentative="1">
      <w:start w:val="1"/>
      <w:numFmt w:val="bullet"/>
      <w:lvlText w:val=""/>
      <w:lvlJc w:val="left"/>
      <w:pPr>
        <w:ind w:left="5380" w:hanging="360"/>
      </w:pPr>
      <w:rPr>
        <w:rFonts w:ascii="Wingdings" w:hAnsi="Wingdings" w:hint="default"/>
      </w:rPr>
    </w:lvl>
    <w:lvl w:ilvl="6" w:tplc="040C0001" w:tentative="1">
      <w:start w:val="1"/>
      <w:numFmt w:val="bullet"/>
      <w:lvlText w:val=""/>
      <w:lvlJc w:val="left"/>
      <w:pPr>
        <w:ind w:left="6100" w:hanging="360"/>
      </w:pPr>
      <w:rPr>
        <w:rFonts w:ascii="Symbol" w:hAnsi="Symbol" w:hint="default"/>
      </w:rPr>
    </w:lvl>
    <w:lvl w:ilvl="7" w:tplc="040C0003" w:tentative="1">
      <w:start w:val="1"/>
      <w:numFmt w:val="bullet"/>
      <w:lvlText w:val="o"/>
      <w:lvlJc w:val="left"/>
      <w:pPr>
        <w:ind w:left="6820" w:hanging="360"/>
      </w:pPr>
      <w:rPr>
        <w:rFonts w:ascii="Courier New" w:hAnsi="Courier New" w:cs="Courier New" w:hint="default"/>
      </w:rPr>
    </w:lvl>
    <w:lvl w:ilvl="8" w:tplc="040C0005" w:tentative="1">
      <w:start w:val="1"/>
      <w:numFmt w:val="bullet"/>
      <w:lvlText w:val=""/>
      <w:lvlJc w:val="left"/>
      <w:pPr>
        <w:ind w:left="7540" w:hanging="360"/>
      </w:pPr>
      <w:rPr>
        <w:rFonts w:ascii="Wingdings" w:hAnsi="Wingdings" w:hint="default"/>
      </w:rPr>
    </w:lvl>
  </w:abstractNum>
  <w:num w:numId="1" w16cid:durableId="415519809">
    <w:abstractNumId w:val="22"/>
  </w:num>
  <w:num w:numId="2" w16cid:durableId="847212510">
    <w:abstractNumId w:val="13"/>
  </w:num>
  <w:num w:numId="3" w16cid:durableId="92285890">
    <w:abstractNumId w:val="27"/>
  </w:num>
  <w:num w:numId="4" w16cid:durableId="1303072259">
    <w:abstractNumId w:val="8"/>
  </w:num>
  <w:num w:numId="5" w16cid:durableId="1673677780">
    <w:abstractNumId w:val="17"/>
  </w:num>
  <w:num w:numId="6" w16cid:durableId="1760756819">
    <w:abstractNumId w:val="12"/>
  </w:num>
  <w:num w:numId="7" w16cid:durableId="1310481640">
    <w:abstractNumId w:val="24"/>
  </w:num>
  <w:num w:numId="8" w16cid:durableId="692681998">
    <w:abstractNumId w:val="10"/>
  </w:num>
  <w:num w:numId="9" w16cid:durableId="384531049">
    <w:abstractNumId w:val="14"/>
  </w:num>
  <w:num w:numId="10" w16cid:durableId="138768047">
    <w:abstractNumId w:val="28"/>
  </w:num>
  <w:num w:numId="11" w16cid:durableId="1011686967">
    <w:abstractNumId w:val="11"/>
  </w:num>
  <w:num w:numId="12" w16cid:durableId="1750227473">
    <w:abstractNumId w:val="25"/>
  </w:num>
  <w:num w:numId="13" w16cid:durableId="98914711">
    <w:abstractNumId w:val="18"/>
  </w:num>
  <w:num w:numId="14" w16cid:durableId="1024936815">
    <w:abstractNumId w:val="3"/>
  </w:num>
  <w:num w:numId="15" w16cid:durableId="1453786696">
    <w:abstractNumId w:val="2"/>
  </w:num>
  <w:num w:numId="16" w16cid:durableId="1540121324">
    <w:abstractNumId w:val="1"/>
  </w:num>
  <w:num w:numId="17" w16cid:durableId="794718509">
    <w:abstractNumId w:val="5"/>
  </w:num>
  <w:num w:numId="18" w16cid:durableId="268242335">
    <w:abstractNumId w:val="19"/>
  </w:num>
  <w:num w:numId="19" w16cid:durableId="1966812660">
    <w:abstractNumId w:val="7"/>
  </w:num>
  <w:num w:numId="20" w16cid:durableId="780882559">
    <w:abstractNumId w:val="0"/>
  </w:num>
  <w:num w:numId="21" w16cid:durableId="502355457">
    <w:abstractNumId w:val="26"/>
  </w:num>
  <w:num w:numId="22" w16cid:durableId="404108461">
    <w:abstractNumId w:val="4"/>
  </w:num>
  <w:num w:numId="23" w16cid:durableId="1654528768">
    <w:abstractNumId w:val="16"/>
  </w:num>
  <w:num w:numId="24" w16cid:durableId="1477919758">
    <w:abstractNumId w:val="21"/>
  </w:num>
  <w:num w:numId="25" w16cid:durableId="562759309">
    <w:abstractNumId w:val="29"/>
  </w:num>
  <w:num w:numId="26" w16cid:durableId="1991134958">
    <w:abstractNumId w:val="6"/>
  </w:num>
  <w:num w:numId="27" w16cid:durableId="258562257">
    <w:abstractNumId w:val="23"/>
  </w:num>
  <w:num w:numId="28" w16cid:durableId="1845123724">
    <w:abstractNumId w:val="15"/>
  </w:num>
  <w:num w:numId="29" w16cid:durableId="805119774">
    <w:abstractNumId w:val="30"/>
  </w:num>
  <w:num w:numId="30" w16cid:durableId="1332676828">
    <w:abstractNumId w:val="20"/>
  </w:num>
  <w:num w:numId="31" w16cid:durableId="8629824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20"/>
  <w:hyphenationZone w:val="425"/>
  <w:drawingGridHorizontalSpacing w:val="110"/>
  <w:displayHorizontalDrawingGridEvery w:val="2"/>
  <w:characterSpacingControl w:val="doNotCompress"/>
  <w:hdrShapeDefaults>
    <o:shapedefaults v:ext="edit" spidmax="3748"/>
    <o:shapelayout v:ext="edit">
      <o:idmap v:ext="edit" data="1,3"/>
    </o:shapelayout>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4AB"/>
    <w:rsid w:val="00000A9B"/>
    <w:rsid w:val="000012EE"/>
    <w:rsid w:val="000128AB"/>
    <w:rsid w:val="00014A5F"/>
    <w:rsid w:val="00031ED3"/>
    <w:rsid w:val="00032ACE"/>
    <w:rsid w:val="00033047"/>
    <w:rsid w:val="00037A1A"/>
    <w:rsid w:val="00037A3B"/>
    <w:rsid w:val="00043EBB"/>
    <w:rsid w:val="000450E3"/>
    <w:rsid w:val="0004635E"/>
    <w:rsid w:val="00051936"/>
    <w:rsid w:val="00060CF1"/>
    <w:rsid w:val="000737F0"/>
    <w:rsid w:val="00080225"/>
    <w:rsid w:val="000812E3"/>
    <w:rsid w:val="00091572"/>
    <w:rsid w:val="000922EE"/>
    <w:rsid w:val="000A06E1"/>
    <w:rsid w:val="000A0C54"/>
    <w:rsid w:val="000A1DB1"/>
    <w:rsid w:val="000B38D2"/>
    <w:rsid w:val="000B6B7C"/>
    <w:rsid w:val="000C0832"/>
    <w:rsid w:val="000D046B"/>
    <w:rsid w:val="000E00B6"/>
    <w:rsid w:val="000E0E1A"/>
    <w:rsid w:val="000E25FF"/>
    <w:rsid w:val="000E4406"/>
    <w:rsid w:val="000E5AB6"/>
    <w:rsid w:val="000E7DA6"/>
    <w:rsid w:val="000F25F5"/>
    <w:rsid w:val="00100436"/>
    <w:rsid w:val="00100CC6"/>
    <w:rsid w:val="0010324F"/>
    <w:rsid w:val="00103AEA"/>
    <w:rsid w:val="00103B43"/>
    <w:rsid w:val="00106607"/>
    <w:rsid w:val="00113DFE"/>
    <w:rsid w:val="00115ADC"/>
    <w:rsid w:val="00116190"/>
    <w:rsid w:val="00126434"/>
    <w:rsid w:val="00130BED"/>
    <w:rsid w:val="001372A1"/>
    <w:rsid w:val="001563E3"/>
    <w:rsid w:val="00165A92"/>
    <w:rsid w:val="001708BE"/>
    <w:rsid w:val="0017542F"/>
    <w:rsid w:val="00185018"/>
    <w:rsid w:val="0018710C"/>
    <w:rsid w:val="00190413"/>
    <w:rsid w:val="00194E02"/>
    <w:rsid w:val="00195E8D"/>
    <w:rsid w:val="001A5AD1"/>
    <w:rsid w:val="001B0063"/>
    <w:rsid w:val="001B23A3"/>
    <w:rsid w:val="001B4F57"/>
    <w:rsid w:val="001B5CF5"/>
    <w:rsid w:val="001B72C2"/>
    <w:rsid w:val="001C271E"/>
    <w:rsid w:val="001C2B26"/>
    <w:rsid w:val="001C403B"/>
    <w:rsid w:val="001C5613"/>
    <w:rsid w:val="001D5115"/>
    <w:rsid w:val="001D56EB"/>
    <w:rsid w:val="001D6C1B"/>
    <w:rsid w:val="001F21EB"/>
    <w:rsid w:val="00210062"/>
    <w:rsid w:val="00213865"/>
    <w:rsid w:val="002145FD"/>
    <w:rsid w:val="002147B6"/>
    <w:rsid w:val="002175EB"/>
    <w:rsid w:val="0022088C"/>
    <w:rsid w:val="00225FB8"/>
    <w:rsid w:val="002272CB"/>
    <w:rsid w:val="00237CE5"/>
    <w:rsid w:val="002404B6"/>
    <w:rsid w:val="0024720F"/>
    <w:rsid w:val="00247AC2"/>
    <w:rsid w:val="00252D9A"/>
    <w:rsid w:val="0025655C"/>
    <w:rsid w:val="002717BB"/>
    <w:rsid w:val="00272EB9"/>
    <w:rsid w:val="00283DE4"/>
    <w:rsid w:val="00287211"/>
    <w:rsid w:val="00295423"/>
    <w:rsid w:val="00295B57"/>
    <w:rsid w:val="00297CD5"/>
    <w:rsid w:val="002A7916"/>
    <w:rsid w:val="002C1E91"/>
    <w:rsid w:val="002C5063"/>
    <w:rsid w:val="002C768A"/>
    <w:rsid w:val="002E4430"/>
    <w:rsid w:val="002F1CEB"/>
    <w:rsid w:val="002F1F5F"/>
    <w:rsid w:val="002F50C2"/>
    <w:rsid w:val="003014A4"/>
    <w:rsid w:val="0032505D"/>
    <w:rsid w:val="003260A8"/>
    <w:rsid w:val="0033027B"/>
    <w:rsid w:val="00334295"/>
    <w:rsid w:val="00341392"/>
    <w:rsid w:val="00341A90"/>
    <w:rsid w:val="00343482"/>
    <w:rsid w:val="0034733C"/>
    <w:rsid w:val="0034784E"/>
    <w:rsid w:val="00347B1D"/>
    <w:rsid w:val="00353AE4"/>
    <w:rsid w:val="003603B9"/>
    <w:rsid w:val="0036437C"/>
    <w:rsid w:val="0036647A"/>
    <w:rsid w:val="00376044"/>
    <w:rsid w:val="00377577"/>
    <w:rsid w:val="00381BC2"/>
    <w:rsid w:val="00381F79"/>
    <w:rsid w:val="003902D3"/>
    <w:rsid w:val="00390686"/>
    <w:rsid w:val="003A6862"/>
    <w:rsid w:val="003B1723"/>
    <w:rsid w:val="003B6C15"/>
    <w:rsid w:val="003C11D6"/>
    <w:rsid w:val="003C4FB0"/>
    <w:rsid w:val="003C6902"/>
    <w:rsid w:val="003E091B"/>
    <w:rsid w:val="003E3639"/>
    <w:rsid w:val="003E3EC9"/>
    <w:rsid w:val="003E4D71"/>
    <w:rsid w:val="003E5FD5"/>
    <w:rsid w:val="003E6F96"/>
    <w:rsid w:val="003F058E"/>
    <w:rsid w:val="003F30EC"/>
    <w:rsid w:val="00406AEC"/>
    <w:rsid w:val="0041076D"/>
    <w:rsid w:val="004117E7"/>
    <w:rsid w:val="00411A0E"/>
    <w:rsid w:val="00415270"/>
    <w:rsid w:val="00416633"/>
    <w:rsid w:val="0042133A"/>
    <w:rsid w:val="00427D28"/>
    <w:rsid w:val="00431869"/>
    <w:rsid w:val="00433439"/>
    <w:rsid w:val="004355FC"/>
    <w:rsid w:val="004475C4"/>
    <w:rsid w:val="004517AC"/>
    <w:rsid w:val="00451809"/>
    <w:rsid w:val="004563F6"/>
    <w:rsid w:val="00474961"/>
    <w:rsid w:val="00487EFF"/>
    <w:rsid w:val="00490B5D"/>
    <w:rsid w:val="004916B5"/>
    <w:rsid w:val="0049227D"/>
    <w:rsid w:val="0049578A"/>
    <w:rsid w:val="004A2B9D"/>
    <w:rsid w:val="004A7C41"/>
    <w:rsid w:val="004B5B89"/>
    <w:rsid w:val="004E02CD"/>
    <w:rsid w:val="004E0871"/>
    <w:rsid w:val="004E6F7A"/>
    <w:rsid w:val="004F0E24"/>
    <w:rsid w:val="00504BA6"/>
    <w:rsid w:val="00505FD1"/>
    <w:rsid w:val="00511168"/>
    <w:rsid w:val="00517B2D"/>
    <w:rsid w:val="005240F8"/>
    <w:rsid w:val="00532AA1"/>
    <w:rsid w:val="0053334D"/>
    <w:rsid w:val="005375FC"/>
    <w:rsid w:val="00543AA0"/>
    <w:rsid w:val="0055240C"/>
    <w:rsid w:val="00553E12"/>
    <w:rsid w:val="00554ADF"/>
    <w:rsid w:val="00554F54"/>
    <w:rsid w:val="00560F1B"/>
    <w:rsid w:val="00562100"/>
    <w:rsid w:val="00563C52"/>
    <w:rsid w:val="00563E38"/>
    <w:rsid w:val="005677E9"/>
    <w:rsid w:val="00589689"/>
    <w:rsid w:val="005911FB"/>
    <w:rsid w:val="00592A0C"/>
    <w:rsid w:val="00592BE0"/>
    <w:rsid w:val="00595F41"/>
    <w:rsid w:val="005A0AB2"/>
    <w:rsid w:val="005A1F68"/>
    <w:rsid w:val="005B03E9"/>
    <w:rsid w:val="005C165F"/>
    <w:rsid w:val="005C74C4"/>
    <w:rsid w:val="005D23DB"/>
    <w:rsid w:val="005D65FF"/>
    <w:rsid w:val="005D6B99"/>
    <w:rsid w:val="005E7B9E"/>
    <w:rsid w:val="005F0E79"/>
    <w:rsid w:val="00600BDA"/>
    <w:rsid w:val="00602280"/>
    <w:rsid w:val="0060575D"/>
    <w:rsid w:val="00607E6E"/>
    <w:rsid w:val="0061144D"/>
    <w:rsid w:val="0061167A"/>
    <w:rsid w:val="006150BA"/>
    <w:rsid w:val="00622DA8"/>
    <w:rsid w:val="00625A80"/>
    <w:rsid w:val="00632913"/>
    <w:rsid w:val="0063320B"/>
    <w:rsid w:val="00636622"/>
    <w:rsid w:val="006377FC"/>
    <w:rsid w:val="006441A2"/>
    <w:rsid w:val="00650250"/>
    <w:rsid w:val="00657BF1"/>
    <w:rsid w:val="006610BB"/>
    <w:rsid w:val="006739A1"/>
    <w:rsid w:val="0067776C"/>
    <w:rsid w:val="00681618"/>
    <w:rsid w:val="00687246"/>
    <w:rsid w:val="006A2762"/>
    <w:rsid w:val="006B2151"/>
    <w:rsid w:val="006B59C5"/>
    <w:rsid w:val="006B7764"/>
    <w:rsid w:val="006C3223"/>
    <w:rsid w:val="006C399F"/>
    <w:rsid w:val="006D01D8"/>
    <w:rsid w:val="006D08FD"/>
    <w:rsid w:val="006D5529"/>
    <w:rsid w:val="006D5A40"/>
    <w:rsid w:val="006D7F4C"/>
    <w:rsid w:val="006E130C"/>
    <w:rsid w:val="006E6DDD"/>
    <w:rsid w:val="007047F2"/>
    <w:rsid w:val="00706861"/>
    <w:rsid w:val="00707B32"/>
    <w:rsid w:val="00721FD5"/>
    <w:rsid w:val="00723EAC"/>
    <w:rsid w:val="007502F9"/>
    <w:rsid w:val="007505A7"/>
    <w:rsid w:val="00753038"/>
    <w:rsid w:val="0075669A"/>
    <w:rsid w:val="007640F1"/>
    <w:rsid w:val="007814FB"/>
    <w:rsid w:val="00795834"/>
    <w:rsid w:val="00796DB9"/>
    <w:rsid w:val="007A2A3F"/>
    <w:rsid w:val="007A4395"/>
    <w:rsid w:val="007A68FA"/>
    <w:rsid w:val="007A71B9"/>
    <w:rsid w:val="007B5582"/>
    <w:rsid w:val="007B7056"/>
    <w:rsid w:val="007C0ABC"/>
    <w:rsid w:val="007C283F"/>
    <w:rsid w:val="007C32D8"/>
    <w:rsid w:val="007C4570"/>
    <w:rsid w:val="007D6878"/>
    <w:rsid w:val="007E19B4"/>
    <w:rsid w:val="007E331E"/>
    <w:rsid w:val="007F04EA"/>
    <w:rsid w:val="007F3A5F"/>
    <w:rsid w:val="0080247A"/>
    <w:rsid w:val="0080606E"/>
    <w:rsid w:val="008076A3"/>
    <w:rsid w:val="00810374"/>
    <w:rsid w:val="00813859"/>
    <w:rsid w:val="00815EA1"/>
    <w:rsid w:val="00821067"/>
    <w:rsid w:val="008213AD"/>
    <w:rsid w:val="00832898"/>
    <w:rsid w:val="0084098A"/>
    <w:rsid w:val="0084757C"/>
    <w:rsid w:val="00855FBE"/>
    <w:rsid w:val="00861493"/>
    <w:rsid w:val="008700C9"/>
    <w:rsid w:val="00870DAC"/>
    <w:rsid w:val="0087394E"/>
    <w:rsid w:val="008747A6"/>
    <w:rsid w:val="00881D60"/>
    <w:rsid w:val="0088421D"/>
    <w:rsid w:val="008856C1"/>
    <w:rsid w:val="00892957"/>
    <w:rsid w:val="008A100D"/>
    <w:rsid w:val="008A44CE"/>
    <w:rsid w:val="008A7220"/>
    <w:rsid w:val="008B37B7"/>
    <w:rsid w:val="008C16E1"/>
    <w:rsid w:val="008D619B"/>
    <w:rsid w:val="008E4D7C"/>
    <w:rsid w:val="00906452"/>
    <w:rsid w:val="009102EB"/>
    <w:rsid w:val="009140FF"/>
    <w:rsid w:val="00914C5B"/>
    <w:rsid w:val="00917138"/>
    <w:rsid w:val="00922070"/>
    <w:rsid w:val="0092617C"/>
    <w:rsid w:val="0093188D"/>
    <w:rsid w:val="00934117"/>
    <w:rsid w:val="00952D27"/>
    <w:rsid w:val="009551DB"/>
    <w:rsid w:val="0095626F"/>
    <w:rsid w:val="00961690"/>
    <w:rsid w:val="0096496C"/>
    <w:rsid w:val="009724E6"/>
    <w:rsid w:val="00977DC6"/>
    <w:rsid w:val="00981938"/>
    <w:rsid w:val="009866DA"/>
    <w:rsid w:val="00986F3B"/>
    <w:rsid w:val="00987A72"/>
    <w:rsid w:val="00990951"/>
    <w:rsid w:val="00990C89"/>
    <w:rsid w:val="009968DC"/>
    <w:rsid w:val="009A578D"/>
    <w:rsid w:val="009A7FC2"/>
    <w:rsid w:val="009B1B93"/>
    <w:rsid w:val="009B1DB8"/>
    <w:rsid w:val="009B2B3D"/>
    <w:rsid w:val="009B399E"/>
    <w:rsid w:val="009B5827"/>
    <w:rsid w:val="009C3E50"/>
    <w:rsid w:val="009C60CA"/>
    <w:rsid w:val="009D0302"/>
    <w:rsid w:val="009D1ED8"/>
    <w:rsid w:val="009D2B43"/>
    <w:rsid w:val="009E7D35"/>
    <w:rsid w:val="009F45CC"/>
    <w:rsid w:val="00A02DAB"/>
    <w:rsid w:val="00A11083"/>
    <w:rsid w:val="00A11422"/>
    <w:rsid w:val="00A12FC7"/>
    <w:rsid w:val="00A141A0"/>
    <w:rsid w:val="00A145DD"/>
    <w:rsid w:val="00A159FB"/>
    <w:rsid w:val="00A204AB"/>
    <w:rsid w:val="00A30BF9"/>
    <w:rsid w:val="00A42573"/>
    <w:rsid w:val="00A4364C"/>
    <w:rsid w:val="00A44C59"/>
    <w:rsid w:val="00A475E3"/>
    <w:rsid w:val="00A50238"/>
    <w:rsid w:val="00A5211B"/>
    <w:rsid w:val="00A77A8F"/>
    <w:rsid w:val="00A807CE"/>
    <w:rsid w:val="00A827FD"/>
    <w:rsid w:val="00A8539D"/>
    <w:rsid w:val="00A85F40"/>
    <w:rsid w:val="00A94ED6"/>
    <w:rsid w:val="00A9538D"/>
    <w:rsid w:val="00AA0300"/>
    <w:rsid w:val="00AA7B97"/>
    <w:rsid w:val="00AB3759"/>
    <w:rsid w:val="00AC221E"/>
    <w:rsid w:val="00AC7412"/>
    <w:rsid w:val="00AD6411"/>
    <w:rsid w:val="00AE1AAC"/>
    <w:rsid w:val="00AE4026"/>
    <w:rsid w:val="00AE5158"/>
    <w:rsid w:val="00AF2A6B"/>
    <w:rsid w:val="00AF2DE1"/>
    <w:rsid w:val="00AF2FCA"/>
    <w:rsid w:val="00AF4A5A"/>
    <w:rsid w:val="00AF5860"/>
    <w:rsid w:val="00AF76B7"/>
    <w:rsid w:val="00AF7929"/>
    <w:rsid w:val="00B06EBF"/>
    <w:rsid w:val="00B10834"/>
    <w:rsid w:val="00B13C90"/>
    <w:rsid w:val="00B20028"/>
    <w:rsid w:val="00B30E23"/>
    <w:rsid w:val="00B37EB5"/>
    <w:rsid w:val="00B37FC8"/>
    <w:rsid w:val="00B41206"/>
    <w:rsid w:val="00B43EDF"/>
    <w:rsid w:val="00B53EB4"/>
    <w:rsid w:val="00B66ACC"/>
    <w:rsid w:val="00B7100E"/>
    <w:rsid w:val="00B71510"/>
    <w:rsid w:val="00B71717"/>
    <w:rsid w:val="00B75D78"/>
    <w:rsid w:val="00B81F54"/>
    <w:rsid w:val="00B85820"/>
    <w:rsid w:val="00B923D1"/>
    <w:rsid w:val="00B955A2"/>
    <w:rsid w:val="00B956E3"/>
    <w:rsid w:val="00B959D2"/>
    <w:rsid w:val="00BA5BF2"/>
    <w:rsid w:val="00BA62FE"/>
    <w:rsid w:val="00BA6DCB"/>
    <w:rsid w:val="00BB1891"/>
    <w:rsid w:val="00BC7282"/>
    <w:rsid w:val="00BD0CFE"/>
    <w:rsid w:val="00BD1AF1"/>
    <w:rsid w:val="00BD2B7D"/>
    <w:rsid w:val="00BD2C77"/>
    <w:rsid w:val="00BE0AF3"/>
    <w:rsid w:val="00BF25D3"/>
    <w:rsid w:val="00C009CF"/>
    <w:rsid w:val="00C0524E"/>
    <w:rsid w:val="00C2177B"/>
    <w:rsid w:val="00C312AA"/>
    <w:rsid w:val="00C32FB2"/>
    <w:rsid w:val="00C34F39"/>
    <w:rsid w:val="00C4155E"/>
    <w:rsid w:val="00C46F2F"/>
    <w:rsid w:val="00C5287F"/>
    <w:rsid w:val="00C534E4"/>
    <w:rsid w:val="00C54BE9"/>
    <w:rsid w:val="00C57FBA"/>
    <w:rsid w:val="00C61CD2"/>
    <w:rsid w:val="00C717D7"/>
    <w:rsid w:val="00C72402"/>
    <w:rsid w:val="00C75637"/>
    <w:rsid w:val="00C8634A"/>
    <w:rsid w:val="00C878C6"/>
    <w:rsid w:val="00C8797B"/>
    <w:rsid w:val="00CA59D8"/>
    <w:rsid w:val="00CA7DFD"/>
    <w:rsid w:val="00CB0DD2"/>
    <w:rsid w:val="00CB1F38"/>
    <w:rsid w:val="00CB263A"/>
    <w:rsid w:val="00CB7F43"/>
    <w:rsid w:val="00CC3BAF"/>
    <w:rsid w:val="00CC5E23"/>
    <w:rsid w:val="00CC72DF"/>
    <w:rsid w:val="00CC7DBA"/>
    <w:rsid w:val="00CD2B3C"/>
    <w:rsid w:val="00CD3DFC"/>
    <w:rsid w:val="00CD612F"/>
    <w:rsid w:val="00CF63D9"/>
    <w:rsid w:val="00D003F9"/>
    <w:rsid w:val="00D006FE"/>
    <w:rsid w:val="00D0400A"/>
    <w:rsid w:val="00D06F61"/>
    <w:rsid w:val="00D0780A"/>
    <w:rsid w:val="00D1027B"/>
    <w:rsid w:val="00D10C96"/>
    <w:rsid w:val="00D15047"/>
    <w:rsid w:val="00D16259"/>
    <w:rsid w:val="00D17C98"/>
    <w:rsid w:val="00D234E9"/>
    <w:rsid w:val="00D240F0"/>
    <w:rsid w:val="00D25C3F"/>
    <w:rsid w:val="00D328D8"/>
    <w:rsid w:val="00D35420"/>
    <w:rsid w:val="00D45A35"/>
    <w:rsid w:val="00D608B3"/>
    <w:rsid w:val="00D631BF"/>
    <w:rsid w:val="00D66B3C"/>
    <w:rsid w:val="00D72961"/>
    <w:rsid w:val="00D73490"/>
    <w:rsid w:val="00D919D3"/>
    <w:rsid w:val="00D93CA4"/>
    <w:rsid w:val="00D94796"/>
    <w:rsid w:val="00D95687"/>
    <w:rsid w:val="00DB2549"/>
    <w:rsid w:val="00DB526D"/>
    <w:rsid w:val="00DC177B"/>
    <w:rsid w:val="00DD0657"/>
    <w:rsid w:val="00DD12CA"/>
    <w:rsid w:val="00DD18D5"/>
    <w:rsid w:val="00DD2EE0"/>
    <w:rsid w:val="00DD359E"/>
    <w:rsid w:val="00DF015D"/>
    <w:rsid w:val="00DF34E9"/>
    <w:rsid w:val="00DF473D"/>
    <w:rsid w:val="00E00FC1"/>
    <w:rsid w:val="00E06802"/>
    <w:rsid w:val="00E16AED"/>
    <w:rsid w:val="00E22E62"/>
    <w:rsid w:val="00E30A93"/>
    <w:rsid w:val="00E33BD6"/>
    <w:rsid w:val="00E34B58"/>
    <w:rsid w:val="00E42485"/>
    <w:rsid w:val="00E66A6D"/>
    <w:rsid w:val="00E73DF2"/>
    <w:rsid w:val="00E75D96"/>
    <w:rsid w:val="00E83EDC"/>
    <w:rsid w:val="00E83FDB"/>
    <w:rsid w:val="00E840BC"/>
    <w:rsid w:val="00E87E50"/>
    <w:rsid w:val="00E915DD"/>
    <w:rsid w:val="00E91886"/>
    <w:rsid w:val="00E94FD7"/>
    <w:rsid w:val="00EA3C9B"/>
    <w:rsid w:val="00EA529C"/>
    <w:rsid w:val="00EC1866"/>
    <w:rsid w:val="00EC5A80"/>
    <w:rsid w:val="00EC71C3"/>
    <w:rsid w:val="00ED04D4"/>
    <w:rsid w:val="00ED320A"/>
    <w:rsid w:val="00EE5643"/>
    <w:rsid w:val="00F03D3A"/>
    <w:rsid w:val="00F12120"/>
    <w:rsid w:val="00F137E4"/>
    <w:rsid w:val="00F1454E"/>
    <w:rsid w:val="00F3010E"/>
    <w:rsid w:val="00F318E5"/>
    <w:rsid w:val="00F360C6"/>
    <w:rsid w:val="00F37A2F"/>
    <w:rsid w:val="00F41B74"/>
    <w:rsid w:val="00F4478D"/>
    <w:rsid w:val="00F512BD"/>
    <w:rsid w:val="00F61CE4"/>
    <w:rsid w:val="00F64F2D"/>
    <w:rsid w:val="00F663BD"/>
    <w:rsid w:val="00F75664"/>
    <w:rsid w:val="00F80C2B"/>
    <w:rsid w:val="00F815CE"/>
    <w:rsid w:val="00F85597"/>
    <w:rsid w:val="00F8737E"/>
    <w:rsid w:val="00FA2E3E"/>
    <w:rsid w:val="00FB0E1A"/>
    <w:rsid w:val="00FB193A"/>
    <w:rsid w:val="00FB1CDE"/>
    <w:rsid w:val="00FB1DAD"/>
    <w:rsid w:val="00FC1542"/>
    <w:rsid w:val="00FC2FBC"/>
    <w:rsid w:val="00FC4298"/>
    <w:rsid w:val="00FD01E1"/>
    <w:rsid w:val="00FD3554"/>
    <w:rsid w:val="00FD4699"/>
    <w:rsid w:val="00FD5D74"/>
    <w:rsid w:val="00FE3A44"/>
    <w:rsid w:val="00FF0840"/>
    <w:rsid w:val="085498A6"/>
    <w:rsid w:val="0C22E0A2"/>
    <w:rsid w:val="120BB7B9"/>
    <w:rsid w:val="142CBC23"/>
    <w:rsid w:val="1F632C21"/>
    <w:rsid w:val="353B5902"/>
    <w:rsid w:val="43881771"/>
    <w:rsid w:val="5B935784"/>
    <w:rsid w:val="70B0420A"/>
    <w:rsid w:val="76BE98FB"/>
    <w:rsid w:val="7E05434F"/>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748"/>
    <o:shapelayout v:ext="edit">
      <o:idmap v:ext="edit" data="2"/>
    </o:shapelayout>
  </w:shapeDefaults>
  <w:decimalSymbol w:val=","/>
  <w:listSeparator w:val=";"/>
  <w14:docId w14:val="6D472383"/>
  <w15:docId w15:val="{25C23320-17B2-4E14-8D43-C15064AE0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115"/>
    <w:rPr>
      <w:rFonts w:ascii="Calibri Light" w:eastAsia="Calibri Light" w:hAnsi="Calibri Light" w:cs="Calibri Light"/>
      <w:lang w:val="fr-FR"/>
    </w:rPr>
  </w:style>
  <w:style w:type="paragraph" w:styleId="Titre1">
    <w:name w:val="heading 1"/>
    <w:basedOn w:val="Normal"/>
    <w:uiPriority w:val="9"/>
    <w:qFormat/>
    <w:pPr>
      <w:spacing w:before="36"/>
      <w:ind w:left="1045"/>
      <w:outlineLvl w:val="0"/>
    </w:pPr>
    <w:rPr>
      <w:sz w:val="32"/>
      <w:szCs w:val="32"/>
      <w:u w:val="single" w:color="000000"/>
    </w:rPr>
  </w:style>
  <w:style w:type="paragraph" w:styleId="Titre2">
    <w:name w:val="heading 2"/>
    <w:basedOn w:val="Normal"/>
    <w:uiPriority w:val="9"/>
    <w:unhideWhenUsed/>
    <w:qFormat/>
    <w:pPr>
      <w:ind w:left="1060"/>
      <w:outlineLvl w:val="1"/>
    </w:pPr>
    <w:rPr>
      <w:sz w:val="28"/>
      <w:szCs w:val="28"/>
    </w:rPr>
  </w:style>
  <w:style w:type="paragraph" w:styleId="Titre3">
    <w:name w:val="heading 3"/>
    <w:basedOn w:val="Normal"/>
    <w:next w:val="Normal"/>
    <w:link w:val="Titre3Car"/>
    <w:uiPriority w:val="9"/>
    <w:unhideWhenUsed/>
    <w:qFormat/>
    <w:rsid w:val="0041076D"/>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41076D"/>
    <w:rPr>
      <w:rFonts w:asciiTheme="majorHAnsi" w:eastAsiaTheme="majorEastAsia" w:hAnsiTheme="majorHAnsi" w:cstheme="majorBidi"/>
      <w:color w:val="243F60" w:themeColor="accent1" w:themeShade="7F"/>
      <w:sz w:val="24"/>
      <w:szCs w:val="24"/>
      <w:lang w:val="fr-FR"/>
    </w:rPr>
  </w:style>
  <w:style w:type="paragraph" w:styleId="TM1">
    <w:name w:val="toc 1"/>
    <w:basedOn w:val="Normal"/>
    <w:uiPriority w:val="1"/>
    <w:qFormat/>
    <w:pPr>
      <w:spacing w:before="104"/>
      <w:ind w:left="1060"/>
    </w:pPr>
    <w:rPr>
      <w:sz w:val="28"/>
      <w:szCs w:val="28"/>
    </w:rPr>
  </w:style>
  <w:style w:type="paragraph" w:styleId="TM2">
    <w:name w:val="toc 2"/>
    <w:basedOn w:val="Normal"/>
    <w:uiPriority w:val="1"/>
    <w:qFormat/>
    <w:pPr>
      <w:spacing w:before="98"/>
      <w:ind w:left="1481" w:hanging="206"/>
    </w:pPr>
    <w:rPr>
      <w:sz w:val="28"/>
      <w:szCs w:val="28"/>
    </w:rPr>
  </w:style>
  <w:style w:type="paragraph" w:styleId="Corpsdetexte">
    <w:name w:val="Body Text"/>
    <w:basedOn w:val="Normal"/>
    <w:link w:val="CorpsdetexteCar"/>
    <w:uiPriority w:val="1"/>
    <w:qFormat/>
    <w:rPr>
      <w:sz w:val="26"/>
      <w:szCs w:val="26"/>
    </w:rPr>
  </w:style>
  <w:style w:type="paragraph" w:styleId="Titre">
    <w:name w:val="Title"/>
    <w:basedOn w:val="Normal"/>
    <w:uiPriority w:val="10"/>
    <w:qFormat/>
    <w:pPr>
      <w:spacing w:before="27"/>
      <w:ind w:left="1060"/>
    </w:pPr>
    <w:rPr>
      <w:sz w:val="36"/>
      <w:szCs w:val="36"/>
      <w:u w:val="single" w:color="000000"/>
    </w:rPr>
  </w:style>
  <w:style w:type="paragraph" w:styleId="Paragraphedeliste">
    <w:name w:val="List Paragraph"/>
    <w:basedOn w:val="Normal"/>
    <w:uiPriority w:val="1"/>
    <w:qFormat/>
    <w:pPr>
      <w:ind w:left="1781" w:hanging="360"/>
    </w:pPr>
  </w:style>
  <w:style w:type="paragraph" w:customStyle="1" w:styleId="TableParagraph">
    <w:name w:val="Table Paragraph"/>
    <w:basedOn w:val="Normal"/>
    <w:uiPriority w:val="1"/>
    <w:qFormat/>
  </w:style>
  <w:style w:type="paragraph" w:styleId="En-tte">
    <w:name w:val="header"/>
    <w:basedOn w:val="Normal"/>
    <w:link w:val="En-tteCar"/>
    <w:uiPriority w:val="99"/>
    <w:unhideWhenUsed/>
    <w:rsid w:val="00E915DD"/>
    <w:pPr>
      <w:tabs>
        <w:tab w:val="center" w:pos="4536"/>
        <w:tab w:val="right" w:pos="9072"/>
      </w:tabs>
    </w:pPr>
  </w:style>
  <w:style w:type="character" w:customStyle="1" w:styleId="En-tteCar">
    <w:name w:val="En-tête Car"/>
    <w:basedOn w:val="Policepardfaut"/>
    <w:link w:val="En-tte"/>
    <w:uiPriority w:val="99"/>
    <w:rsid w:val="00E915DD"/>
    <w:rPr>
      <w:rFonts w:ascii="Calibri Light" w:eastAsia="Calibri Light" w:hAnsi="Calibri Light" w:cs="Calibri Light"/>
      <w:lang w:val="fr-FR"/>
    </w:rPr>
  </w:style>
  <w:style w:type="paragraph" w:styleId="Pieddepage">
    <w:name w:val="footer"/>
    <w:basedOn w:val="Normal"/>
    <w:link w:val="PieddepageCar"/>
    <w:uiPriority w:val="99"/>
    <w:unhideWhenUsed/>
    <w:rsid w:val="00E915DD"/>
    <w:pPr>
      <w:tabs>
        <w:tab w:val="center" w:pos="4536"/>
        <w:tab w:val="right" w:pos="9072"/>
      </w:tabs>
    </w:pPr>
  </w:style>
  <w:style w:type="character" w:customStyle="1" w:styleId="PieddepageCar">
    <w:name w:val="Pied de page Car"/>
    <w:basedOn w:val="Policepardfaut"/>
    <w:link w:val="Pieddepage"/>
    <w:uiPriority w:val="99"/>
    <w:rsid w:val="00E915DD"/>
    <w:rPr>
      <w:rFonts w:ascii="Calibri Light" w:eastAsia="Calibri Light" w:hAnsi="Calibri Light" w:cs="Calibri Light"/>
      <w:lang w:val="fr-FR"/>
    </w:rPr>
  </w:style>
  <w:style w:type="paragraph" w:styleId="Notedebasdepage">
    <w:name w:val="footnote text"/>
    <w:basedOn w:val="Normal"/>
    <w:link w:val="NotedebasdepageCar"/>
    <w:uiPriority w:val="99"/>
    <w:semiHidden/>
    <w:unhideWhenUsed/>
    <w:rsid w:val="0025655C"/>
    <w:rPr>
      <w:sz w:val="20"/>
      <w:szCs w:val="20"/>
    </w:rPr>
  </w:style>
  <w:style w:type="character" w:customStyle="1" w:styleId="NotedebasdepageCar">
    <w:name w:val="Note de bas de page Car"/>
    <w:basedOn w:val="Policepardfaut"/>
    <w:link w:val="Notedebasdepage"/>
    <w:uiPriority w:val="99"/>
    <w:semiHidden/>
    <w:rsid w:val="0025655C"/>
    <w:rPr>
      <w:rFonts w:ascii="Calibri Light" w:eastAsia="Calibri Light" w:hAnsi="Calibri Light" w:cs="Calibri Light"/>
      <w:sz w:val="20"/>
      <w:szCs w:val="20"/>
      <w:lang w:val="fr-FR"/>
    </w:rPr>
  </w:style>
  <w:style w:type="character" w:styleId="Appelnotedebasdep">
    <w:name w:val="footnote reference"/>
    <w:basedOn w:val="Policepardfaut"/>
    <w:uiPriority w:val="99"/>
    <w:semiHidden/>
    <w:unhideWhenUsed/>
    <w:rsid w:val="0025655C"/>
    <w:rPr>
      <w:vertAlign w:val="superscript"/>
    </w:rPr>
  </w:style>
  <w:style w:type="paragraph" w:styleId="Lgende">
    <w:name w:val="caption"/>
    <w:basedOn w:val="Normal"/>
    <w:next w:val="Normal"/>
    <w:uiPriority w:val="35"/>
    <w:unhideWhenUsed/>
    <w:qFormat/>
    <w:rsid w:val="0025655C"/>
    <w:pPr>
      <w:spacing w:after="200"/>
    </w:pPr>
    <w:rPr>
      <w:i/>
      <w:iCs/>
      <w:color w:val="1F497D" w:themeColor="text2"/>
      <w:sz w:val="18"/>
      <w:szCs w:val="18"/>
    </w:rPr>
  </w:style>
  <w:style w:type="table" w:customStyle="1" w:styleId="NormalTable0">
    <w:name w:val="Normal Table0"/>
    <w:uiPriority w:val="2"/>
    <w:semiHidden/>
    <w:unhideWhenUsed/>
    <w:qFormat/>
    <w:rsid w:val="0032505D"/>
    <w:tblPr>
      <w:tblInd w:w="0" w:type="dxa"/>
      <w:tblCellMar>
        <w:top w:w="0" w:type="dxa"/>
        <w:left w:w="0" w:type="dxa"/>
        <w:bottom w:w="0" w:type="dxa"/>
        <w:right w:w="0" w:type="dxa"/>
      </w:tblCellMar>
    </w:tblPr>
  </w:style>
  <w:style w:type="paragraph" w:styleId="Rvision">
    <w:name w:val="Revision"/>
    <w:hidden/>
    <w:uiPriority w:val="99"/>
    <w:semiHidden/>
    <w:rsid w:val="0092617C"/>
    <w:pPr>
      <w:widowControl/>
      <w:autoSpaceDE/>
      <w:autoSpaceDN/>
    </w:pPr>
    <w:rPr>
      <w:rFonts w:ascii="Calibri Light" w:eastAsia="Calibri Light" w:hAnsi="Calibri Light" w:cs="Calibri Light"/>
      <w:lang w:val="fr-FR"/>
    </w:rPr>
  </w:style>
  <w:style w:type="table" w:customStyle="1" w:styleId="TableNormal1">
    <w:name w:val="Table Normal1"/>
    <w:uiPriority w:val="2"/>
    <w:semiHidden/>
    <w:unhideWhenUsed/>
    <w:qFormat/>
    <w:rsid w:val="00C534E4"/>
    <w:tblPr>
      <w:tblInd w:w="0" w:type="dxa"/>
      <w:tblCellMar>
        <w:top w:w="0" w:type="dxa"/>
        <w:left w:w="0" w:type="dxa"/>
        <w:bottom w:w="0" w:type="dxa"/>
        <w:right w:w="0" w:type="dxa"/>
      </w:tblCellMar>
    </w:tblPr>
  </w:style>
  <w:style w:type="character" w:customStyle="1" w:styleId="CorpsdetexteCar">
    <w:name w:val="Corps de texte Car"/>
    <w:basedOn w:val="Policepardfaut"/>
    <w:link w:val="Corpsdetexte"/>
    <w:uiPriority w:val="1"/>
    <w:rsid w:val="00EA529C"/>
    <w:rPr>
      <w:rFonts w:ascii="Calibri Light" w:eastAsia="Calibri Light" w:hAnsi="Calibri Light" w:cs="Calibri Light"/>
      <w:sz w:val="26"/>
      <w:szCs w:val="26"/>
      <w:lang w:val="fr-FR"/>
    </w:rPr>
  </w:style>
  <w:style w:type="table" w:customStyle="1" w:styleId="TableNormal2">
    <w:name w:val="Table Normal2"/>
    <w:uiPriority w:val="2"/>
    <w:semiHidden/>
    <w:unhideWhenUsed/>
    <w:qFormat/>
    <w:rsid w:val="009C3E50"/>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8339">
      <w:bodyDiv w:val="1"/>
      <w:marLeft w:val="0"/>
      <w:marRight w:val="0"/>
      <w:marTop w:val="0"/>
      <w:marBottom w:val="0"/>
      <w:divBdr>
        <w:top w:val="none" w:sz="0" w:space="0" w:color="auto"/>
        <w:left w:val="none" w:sz="0" w:space="0" w:color="auto"/>
        <w:bottom w:val="none" w:sz="0" w:space="0" w:color="auto"/>
        <w:right w:val="none" w:sz="0" w:space="0" w:color="auto"/>
      </w:divBdr>
    </w:div>
    <w:div w:id="488596255">
      <w:bodyDiv w:val="1"/>
      <w:marLeft w:val="0"/>
      <w:marRight w:val="0"/>
      <w:marTop w:val="0"/>
      <w:marBottom w:val="0"/>
      <w:divBdr>
        <w:top w:val="none" w:sz="0" w:space="0" w:color="auto"/>
        <w:left w:val="none" w:sz="0" w:space="0" w:color="auto"/>
        <w:bottom w:val="none" w:sz="0" w:space="0" w:color="auto"/>
        <w:right w:val="none" w:sz="0" w:space="0" w:color="auto"/>
      </w:divBdr>
    </w:div>
    <w:div w:id="683900002">
      <w:bodyDiv w:val="1"/>
      <w:marLeft w:val="0"/>
      <w:marRight w:val="0"/>
      <w:marTop w:val="0"/>
      <w:marBottom w:val="0"/>
      <w:divBdr>
        <w:top w:val="none" w:sz="0" w:space="0" w:color="auto"/>
        <w:left w:val="none" w:sz="0" w:space="0" w:color="auto"/>
        <w:bottom w:val="none" w:sz="0" w:space="0" w:color="auto"/>
        <w:right w:val="none" w:sz="0" w:space="0" w:color="auto"/>
      </w:divBdr>
    </w:div>
    <w:div w:id="1019624020">
      <w:bodyDiv w:val="1"/>
      <w:marLeft w:val="0"/>
      <w:marRight w:val="0"/>
      <w:marTop w:val="0"/>
      <w:marBottom w:val="0"/>
      <w:divBdr>
        <w:top w:val="none" w:sz="0" w:space="0" w:color="auto"/>
        <w:left w:val="none" w:sz="0" w:space="0" w:color="auto"/>
        <w:bottom w:val="none" w:sz="0" w:space="0" w:color="auto"/>
        <w:right w:val="none" w:sz="0" w:space="0" w:color="auto"/>
      </w:divBdr>
    </w:div>
    <w:div w:id="1220938375">
      <w:bodyDiv w:val="1"/>
      <w:marLeft w:val="0"/>
      <w:marRight w:val="0"/>
      <w:marTop w:val="0"/>
      <w:marBottom w:val="0"/>
      <w:divBdr>
        <w:top w:val="none" w:sz="0" w:space="0" w:color="auto"/>
        <w:left w:val="none" w:sz="0" w:space="0" w:color="auto"/>
        <w:bottom w:val="none" w:sz="0" w:space="0" w:color="auto"/>
        <w:right w:val="none" w:sz="0" w:space="0" w:color="auto"/>
      </w:divBdr>
    </w:div>
    <w:div w:id="1235582602">
      <w:bodyDiv w:val="1"/>
      <w:marLeft w:val="0"/>
      <w:marRight w:val="0"/>
      <w:marTop w:val="0"/>
      <w:marBottom w:val="0"/>
      <w:divBdr>
        <w:top w:val="none" w:sz="0" w:space="0" w:color="auto"/>
        <w:left w:val="none" w:sz="0" w:space="0" w:color="auto"/>
        <w:bottom w:val="none" w:sz="0" w:space="0" w:color="auto"/>
        <w:right w:val="none" w:sz="0" w:space="0" w:color="auto"/>
      </w:divBdr>
    </w:div>
    <w:div w:id="17550550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customXml" Target="ink/ink6.xml"/><Relationship Id="rId42" Type="http://schemas.openxmlformats.org/officeDocument/2006/relationships/image" Target="media/image21.jpeg"/><Relationship Id="rId47" Type="http://schemas.openxmlformats.org/officeDocument/2006/relationships/image" Target="media/image21.png"/><Relationship Id="rId63" Type="http://schemas.openxmlformats.org/officeDocument/2006/relationships/image" Target="media/image41.png"/><Relationship Id="rId68" Type="http://schemas.openxmlformats.org/officeDocument/2006/relationships/image" Target="media/image38.jpeg"/><Relationship Id="rId84" Type="http://schemas.openxmlformats.org/officeDocument/2006/relationships/header" Target="header4.xml"/><Relationship Id="rId89" Type="http://schemas.openxmlformats.org/officeDocument/2006/relationships/image" Target="media/image58.jpeg"/><Relationship Id="rId112" Type="http://schemas.openxmlformats.org/officeDocument/2006/relationships/header" Target="header6.xml"/><Relationship Id="rId16" Type="http://schemas.openxmlformats.org/officeDocument/2006/relationships/customXml" Target="ink/ink3.xml"/><Relationship Id="rId107" Type="http://schemas.openxmlformats.org/officeDocument/2006/relationships/image" Target="media/image69.png"/><Relationship Id="rId11" Type="http://schemas.openxmlformats.org/officeDocument/2006/relationships/image" Target="media/image2.png"/><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26.jpeg"/><Relationship Id="rId58" Type="http://schemas.openxmlformats.org/officeDocument/2006/relationships/image" Target="media/image31.jpe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66.png"/><Relationship Id="rId123" Type="http://schemas.openxmlformats.org/officeDocument/2006/relationships/image" Target="media/image80.png"/><Relationship Id="rId128" Type="http://schemas.openxmlformats.org/officeDocument/2006/relationships/footer" Target="footer9.xml"/><Relationship Id="rId5" Type="http://schemas.openxmlformats.org/officeDocument/2006/relationships/numbering" Target="numbering.xml"/><Relationship Id="rId90" Type="http://schemas.openxmlformats.org/officeDocument/2006/relationships/image" Target="media/image54.jpeg"/><Relationship Id="rId95" Type="http://schemas.openxmlformats.org/officeDocument/2006/relationships/image" Target="media/image590.jpeg"/><Relationship Id="rId22" Type="http://schemas.openxmlformats.org/officeDocument/2006/relationships/customXml" Target="ink/ink7.xml"/><Relationship Id="rId27" Type="http://schemas.openxmlformats.org/officeDocument/2006/relationships/header" Target="header1.xml"/><Relationship Id="rId43" Type="http://schemas.openxmlformats.org/officeDocument/2006/relationships/image" Target="media/image22.png"/><Relationship Id="rId48" Type="http://schemas.openxmlformats.org/officeDocument/2006/relationships/image" Target="media/image22.jpeg"/><Relationship Id="rId64" Type="http://schemas.openxmlformats.org/officeDocument/2006/relationships/image" Target="media/image42.png"/><Relationship Id="rId69" Type="http://schemas.openxmlformats.org/officeDocument/2006/relationships/image" Target="media/image39.png"/><Relationship Id="rId113" Type="http://schemas.openxmlformats.org/officeDocument/2006/relationships/footer" Target="footer6.xml"/><Relationship Id="rId118" Type="http://schemas.openxmlformats.org/officeDocument/2006/relationships/header" Target="header7.xml"/><Relationship Id="rId80" Type="http://schemas.openxmlformats.org/officeDocument/2006/relationships/image" Target="media/image51.png"/><Relationship Id="rId85" Type="http://schemas.openxmlformats.org/officeDocument/2006/relationships/footer" Target="footer4.xml"/><Relationship Id="rId12" Type="http://schemas.openxmlformats.org/officeDocument/2006/relationships/customXml" Target="ink/ink1.xml"/><Relationship Id="rId17"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2.jpeg"/><Relationship Id="rId103" Type="http://schemas.openxmlformats.org/officeDocument/2006/relationships/image" Target="media/image67.png"/><Relationship Id="rId108" Type="http://schemas.openxmlformats.org/officeDocument/2006/relationships/image" Target="media/image70.png"/><Relationship Id="rId124" Type="http://schemas.openxmlformats.org/officeDocument/2006/relationships/image" Target="media/image81.png"/><Relationship Id="rId129" Type="http://schemas.openxmlformats.org/officeDocument/2006/relationships/header" Target="header10.xml"/><Relationship Id="rId54" Type="http://schemas.openxmlformats.org/officeDocument/2006/relationships/image" Target="media/image27.jpeg"/><Relationship Id="rId70" Type="http://schemas.openxmlformats.org/officeDocument/2006/relationships/image" Target="media/image40.png"/><Relationship Id="rId75" Type="http://schemas.openxmlformats.org/officeDocument/2006/relationships/image" Target="media/image46.png"/><Relationship Id="rId91" Type="http://schemas.openxmlformats.org/officeDocument/2006/relationships/image" Target="media/image59.jpe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ustomXml" Target="ink/ink8.xml"/><Relationship Id="rId28" Type="http://schemas.openxmlformats.org/officeDocument/2006/relationships/footer" Target="footer1.xml"/><Relationship Id="rId49" Type="http://schemas.openxmlformats.org/officeDocument/2006/relationships/image" Target="media/image23.jpeg"/><Relationship Id="rId114" Type="http://schemas.openxmlformats.org/officeDocument/2006/relationships/image" Target="media/image74.tiff"/><Relationship Id="rId119" Type="http://schemas.openxmlformats.org/officeDocument/2006/relationships/footer" Target="footer7.xml"/><Relationship Id="rId44" Type="http://schemas.openxmlformats.org/officeDocument/2006/relationships/image" Target="media/image23.png"/><Relationship Id="rId60" Type="http://schemas.openxmlformats.org/officeDocument/2006/relationships/image" Target="media/image33.jpe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5.png"/><Relationship Id="rId130" Type="http://schemas.openxmlformats.org/officeDocument/2006/relationships/footer" Target="footer10.xml"/><Relationship Id="rId13" Type="http://schemas.openxmlformats.org/officeDocument/2006/relationships/image" Target="media/image3.png"/><Relationship Id="rId18" Type="http://schemas.openxmlformats.org/officeDocument/2006/relationships/customXml" Target="ink/ink4.xml"/><Relationship Id="rId39" Type="http://schemas.openxmlformats.org/officeDocument/2006/relationships/image" Target="media/image18.png"/><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8.jpeg"/><Relationship Id="rId76" Type="http://schemas.openxmlformats.org/officeDocument/2006/relationships/image" Target="media/image47.jpeg"/><Relationship Id="rId97" Type="http://schemas.openxmlformats.org/officeDocument/2006/relationships/image" Target="media/image610.jpeg"/><Relationship Id="rId104" Type="http://schemas.openxmlformats.org/officeDocument/2006/relationships/image" Target="media/image68.png"/><Relationship Id="rId120" Type="http://schemas.openxmlformats.org/officeDocument/2006/relationships/header" Target="header8.xml"/><Relationship Id="rId125" Type="http://schemas.openxmlformats.org/officeDocument/2006/relationships/image" Target="media/image82.png"/><Relationship Id="rId7" Type="http://schemas.openxmlformats.org/officeDocument/2006/relationships/settings" Target="settings.xml"/><Relationship Id="rId71" Type="http://schemas.openxmlformats.org/officeDocument/2006/relationships/header" Target="header3.xml"/><Relationship Id="rId92"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customXml" Target="ink/ink9.xml"/><Relationship Id="rId40" Type="http://schemas.openxmlformats.org/officeDocument/2006/relationships/image" Target="media/image19.png"/><Relationship Id="rId45" Type="http://schemas.openxmlformats.org/officeDocument/2006/relationships/image" Target="media/image19.jpe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2.png"/><Relationship Id="rId115" Type="http://schemas.openxmlformats.org/officeDocument/2006/relationships/image" Target="media/image75.tiff"/><Relationship Id="rId131"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3.png"/><Relationship Id="rId19" Type="http://schemas.openxmlformats.org/officeDocument/2006/relationships/image" Target="media/image6.png"/><Relationship Id="rId14" Type="http://schemas.openxmlformats.org/officeDocument/2006/relationships/customXml" Target="ink/ink2.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29.jpeg"/><Relationship Id="rId77" Type="http://schemas.openxmlformats.org/officeDocument/2006/relationships/image" Target="media/image48.png"/><Relationship Id="rId100" Type="http://schemas.openxmlformats.org/officeDocument/2006/relationships/image" Target="media/image64.png"/><Relationship Id="rId105" Type="http://schemas.openxmlformats.org/officeDocument/2006/relationships/header" Target="header5.xml"/><Relationship Id="rId126" Type="http://schemas.openxmlformats.org/officeDocument/2006/relationships/image" Target="media/image83.jpeg"/><Relationship Id="rId8" Type="http://schemas.openxmlformats.org/officeDocument/2006/relationships/webSettings" Target="webSettings.xml"/><Relationship Id="rId51" Type="http://schemas.openxmlformats.org/officeDocument/2006/relationships/header" Target="header2.xml"/><Relationship Id="rId72" Type="http://schemas.openxmlformats.org/officeDocument/2006/relationships/footer" Target="footer3.xml"/><Relationship Id="rId93" Type="http://schemas.openxmlformats.org/officeDocument/2006/relationships/image" Target="media/image61.png"/><Relationship Id="rId98" Type="http://schemas.openxmlformats.org/officeDocument/2006/relationships/image" Target="media/image63.jpeg"/><Relationship Id="rId121" Type="http://schemas.openxmlformats.org/officeDocument/2006/relationships/footer" Target="footer8.xml"/><Relationship Id="rId3" Type="http://schemas.openxmlformats.org/officeDocument/2006/relationships/customXml" Target="../customXml/item3.xml"/><Relationship Id="rId25" Type="http://schemas.openxmlformats.org/officeDocument/2006/relationships/customXml" Target="ink/ink10.xml"/><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image" Target="media/image76.png"/><Relationship Id="rId20" Type="http://schemas.openxmlformats.org/officeDocument/2006/relationships/customXml" Target="ink/ink5.xml"/><Relationship Id="rId41" Type="http://schemas.openxmlformats.org/officeDocument/2006/relationships/image" Target="media/image20.jpe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3.png"/><Relationship Id="rId132"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5.jpeg"/><Relationship Id="rId57" Type="http://schemas.openxmlformats.org/officeDocument/2006/relationships/image" Target="media/image30.jpeg"/><Relationship Id="rId106" Type="http://schemas.openxmlformats.org/officeDocument/2006/relationships/footer" Target="footer5.xml"/><Relationship Id="rId127" Type="http://schemas.openxmlformats.org/officeDocument/2006/relationships/header" Target="header9.xm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footer" Target="footer2.xml"/><Relationship Id="rId73" Type="http://schemas.openxmlformats.org/officeDocument/2006/relationships/image" Target="media/image44.png"/><Relationship Id="rId78" Type="http://schemas.openxmlformats.org/officeDocument/2006/relationships/image" Target="media/image49.jpeg"/><Relationship Id="rId94" Type="http://schemas.openxmlformats.org/officeDocument/2006/relationships/image" Target="media/image62.jpeg"/><Relationship Id="rId99" Type="http://schemas.openxmlformats.org/officeDocument/2006/relationships/image" Target="media/image630.jpeg"/><Relationship Id="rId101" Type="http://schemas.openxmlformats.org/officeDocument/2006/relationships/image" Target="media/image65.png"/><Relationship Id="rId122"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ustomXml" Target="ink/ink1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10.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_rels/header3.xml.rels><?xml version="1.0" encoding="UTF-8" standalone="yes"?>
<Relationships xmlns="http://schemas.openxmlformats.org/package/2006/relationships"><Relationship Id="rId1" Type="http://schemas.openxmlformats.org/officeDocument/2006/relationships/image" Target="media/image43.png"/></Relationships>
</file>

<file path=word/_rels/header4.xml.rels><?xml version="1.0" encoding="UTF-8" standalone="yes"?>
<Relationships xmlns="http://schemas.openxmlformats.org/package/2006/relationships"><Relationship Id="rId1" Type="http://schemas.openxmlformats.org/officeDocument/2006/relationships/image" Target="media/image43.png"/></Relationships>
</file>

<file path=word/_rels/header5.xml.rels><?xml version="1.0" encoding="UTF-8" standalone="yes"?>
<Relationships xmlns="http://schemas.openxmlformats.org/package/2006/relationships"><Relationship Id="rId1" Type="http://schemas.openxmlformats.org/officeDocument/2006/relationships/image" Target="media/image43.png"/></Relationships>
</file>

<file path=word/_rels/header6.xml.rels><?xml version="1.0" encoding="UTF-8" standalone="yes"?>
<Relationships xmlns="http://schemas.openxmlformats.org/package/2006/relationships"><Relationship Id="rId1" Type="http://schemas.openxmlformats.org/officeDocument/2006/relationships/image" Target="media/image43.png"/></Relationships>
</file>

<file path=word/_rels/header7.xml.rels><?xml version="1.0" encoding="UTF-8" standalone="yes"?>
<Relationships xmlns="http://schemas.openxmlformats.org/package/2006/relationships"><Relationship Id="rId1" Type="http://schemas.openxmlformats.org/officeDocument/2006/relationships/image" Target="media/image25.png"/></Relationships>
</file>

<file path=word/_rels/header8.xml.rels><?xml version="1.0" encoding="UTF-8" standalone="yes"?>
<Relationships xmlns="http://schemas.openxmlformats.org/package/2006/relationships"><Relationship Id="rId1" Type="http://schemas.openxmlformats.org/officeDocument/2006/relationships/image" Target="media/image78.png"/></Relationships>
</file>

<file path=word/_rels/header9.xml.rels><?xml version="1.0" encoding="UTF-8" standalone="yes"?>
<Relationships xmlns="http://schemas.openxmlformats.org/package/2006/relationships"><Relationship Id="rId1"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9T21:52:32.287"/>
    </inkml:context>
    <inkml:brush xml:id="br0">
      <inkml:brushProperty name="width" value="0.35" units="cm"/>
      <inkml:brushProperty name="height" value="0.35" units="cm"/>
      <inkml:brushProperty name="color" value="#FAFAFA"/>
    </inkml:brush>
  </inkml:definitions>
  <inkml:trace contextRef="#ctx0" brushRef="#br0">884 1179 24575,'0'51'0,"0"0"0,0 2 0,0 1 0,0-1 0,0 5 0,0 37 0,0 5 0,0-22 0,0-3 0,0 9 0,0-8 0,0 2 0,0-55 0,0-12 0,-9 51 0,7-47 0,-7 29 0,14-103 0,18 1 0,12-12 0,-2 4 0,-5-3 0,3 0 0,7-3 0,6-4 0,-3 13 0,18-10 0,-6 11 0,-4 2 0,-1 3 0,-1 3 0,-6 7 0,-9 11 0,-9 13 0,-8 12 0,-4 7 0,-4 9 0,-3 40 0,-7 45 0,-4 20 0,-1-1 0,1-23 0,-2-5 0,-1 2 0,4 4 0,-1 20 0,0 5 0,-1-12 0,0-27 0,-9-4 0,8-34 0,6-22 0,3-15 0,0-50 0,3-44 0,1 1 0,2 23 0,2 1 0,-2-4 0,-1-22 0,-2-5 0,1 11 0,8-3 0,-7 41 0,-17 72 0,-15 42 0,-15 14 0,-14 18 0,7-16 0,-5-7 0,-15 0 0,10-33 0,52-79 0,20-36 0,1-4 0,-1-4 0,3-3 0,1-1-281,4-7 0,2 0 0,2 4 281,8 2 0,2 4 0,-31 32 0,-81 52 0,11 38 0,-11 24 0,0 5 0,15-10 0,-1 4 0,0 2 0,-1 0-98,-8 6 1,-2 2-1,3-3 1,9-10 97,1-4 0,10-10 0,-8 2 0,35-34 826,16-58-826,13-9 0,7-11 0,3-1 0,4-7 0,2-2-328,4-13 0,3-3 0,1 1 277,3 1 0,1 1 0,-1 4 51,-4 13 0,-1 3 0,-2 7 192,10-14 0,-19 32-192,-73 91 0,-21 35 0,38-38 0,-1 4 0,-8 11 0,-8 12 0,-2 0 0,9-8 0,-2 1 0,7-7 0,9-10 0,3-4 0,-9 14 0,21-26 0,13-20 0,30-32 0,36-39 0,20-19 0,7-4 0,-7 13 0,-7 17 0,3 4 0,2 1 0,1-2 0,2-4-141,-12 1 1,3-4-1,1-4 1,0 0-1,1 2 1,-1 5-1,-2 6 49,15-2 1,2 5 0,-3 5 0,-4 7 0,-9 7 91,18 1 0,-11 13 0,-14 7 0,-7 12 0,17 49 0,-50-9 0,-9 14 0,-7 13 0,-7 18 0,-2 2 0,2-14 0,3-6 0,-1 2 0,-4-1 0,-2 15 0,-2 5 0,-1-3 0,-1-13 0,-9 20 0,-3-2-33,3-11 0,-1 9 0,0 1 1,-1-8 32,1-8 0,-1-6 0,-1 1 0,-4 9 0,-3 1 0,4-12 0,-11 24 0,-1-1 0,13-41 0,14-90 0,6 18 0,2-56 0,0 30 983,0-16 0,0-6-218,0 7-765,0 8 0,1 24 0,9-7 0,28-7 0,34-24 0,-25 27 0,8 3 0,33-17 0,-5 34 0,-37 88 0,-8 26 0,19-39 0,-8 7-246,-36 9 0,-13 16 0,-6 4 0,2-6 212,3-2 1,-1-4 0,0 1 33,0 3 0,-2 1 0,1-1-4,0-7 1,-1 0 0,0-4 3,-9 29 0,17-39 0,28-84 0,23-46 0,12-29 0,5-10 0,-4 5 0,-15 23 0,-6 15 0,-7 9 0,6-13-123,-4 4 0,8-15 0,5-8 0,2-5 0,-1 0 0,-5 7 0,-6 11 0,-11 16-115,2-10 1,-9 16 237,8-13 0,-70 102 0,-35 46 0,4-8 0,18-27 0,-1 1 0,0 6 0,-7 12 0,1-2 0,10-17 983,-17 0-964,53-67-9,5-33-10,3-35 491,8 31 1,-12 7 66,-80 7-558,10 42 0,0 28 0,-2 12 0,24-6 0,4-1 0,-27 10 0,34-24 0,25-32 0,37-39 0,35-34 0,14-10 0,-8 15 0,-10 21 0,0 8 0,3-7 0,-5-5 0,4-11 0,1-1 0,-1 7 0,-5 16 0,19 4 0,-13 22 0,-23 20 0,-15 8 0,-6 5 0,-2 7 0,6 11 0,18 12 0,4 4 0,4 6 0,25 25 0,-48-50 0,-17-15 0,-32-2 0,-2-3 0,-23-1 0,18 2 0,10 0 0,14 4 0,7 1 0,4 4 0,4-3 0,-19 74 0,-29-44 0,10 12 0,-7-2 0,-7-25 0,-4-9 0,3 2 0,1-3 0,-34 4 0,24-11 0,31-6 0,15 0 0,19 0 0,22 0 0,9 0 0,59 0 0,-23 0 0,8 0 0,-9 0 0,7 0 0,13 0 0,-18 1 0,11 1 0,7 0 0,6 1 0,2 0 0,0 0 0,-3 1 0,-5 0 0,13 1 0,-3 0 0,-1 2 0,0-1 0,1 0 0,3 0-123,-14-1 0,4-1 0,1 0 0,2 1 0,-2-1 0,-3 0 0,-4 1 0,-7 0-123,30 4 0,-6 1 0,-10-1 0,-14-2-14,-11-1 1,-10-1 259,-1-1 0,-1-1 0,0 0 0,1 1 0,0 1 0,13 1 0,3-2 0,19 1 0,12 1 0,2-1 0,-6 0 0,-15-1 0,1 1 0,-11-1 0,11 1-146,-1-1 1,14 1-1,6 0 1,-2-1-1,-12-1 1,-19-2 145,-4-3 0,-13-2 491,1-2 1,0 0-1,0-1 1,-1 0-293,3-1 1,1 2-200,2 0 0,1 2 0,1 1 0,1 1 0,0 1 0,1 0 491,1 0 1,2 2-486,1-1 0,2 0-6,1 0 0,2 0 0,9 0 0,1 0 0,2 0 0,2 0 0,3 0 0,2 0 0,4 0 0,2 0-246,-31 0 1,2 0-1,1 0 246,7 0 0,1 0 0,2 0 0,7 0 0,1 0 0,0 0 0,-1-1 0,1 1 0,14 1 0,-26 0 0,11 1 0,8 0 0,4 1 0,1-1 0,-4 1 0,-6 0 0,-10 0 0,10 0 0,-11 1 0,-1 0 0,11 0-141,-3-1 1,13 1-1,6 0 1,1 0-1,-6 1 1,-11-1-1,-17 1-160,13 3 0,-15-1 301,2-2 0,-3-1 0,-8-2 0,-4 0 0,41-2 0,-21 0 0,14 0 0,-2 0 0,-16 0 0,-3 0 0,5 0 0,-2 0 0,5 0 0,0 0 0,-6 0 226,0 0 0,-5 0 0,-5 0-226,8 0 0,-4 0 491,0 0 1,-1 0-161,-3 0 0,-2 0-331,-7 0 0,-3 0 0,30 0 0,-28 0 0,-21 0 0,-12 0 0,-5 0 0,9 0 0,62 17 0,9 3 0,-30-11 0,36 13 0,-32-8 0,-75-17 0,-56-32 0,9 4 0,-9-6 0,3 0 0,-7-7 0,1 0 0,7 4 0,-3-1 0,14 2 0,3-22 0,29 12 0,4-6 0,7 3 0,0 8 0,-28 48 0,-26 50 0,11-3 0,-4 6 0,-4 6 0,-1 2 0,-4 1 0,-2-4 0,6-10 0,0-3 0,4-7 0,-2-4 0,-9-7 0,5-8 0,3-8 0,-8-13 0,63-21 0,0-1 0,3 0 0,4 0 0,5 2 0,50-16 0,-36 19 0,36-14 0,-55 25 0,1-2 0,22-7 0,61-19 0,-42 15 0,2-1 0,19-4 0,-2 1 0,19-4 0,-25 10 0,-26 9 0,-47 4 0,-11-2 0,-43-7 0,-6-6 0,22 4 0,-5 0 0,-14-1 0,-5-1 0,-11-1 0,-11 0 0,19 5 0,-11-1 0,-5 0 0,-2 0 0,5 1 0,-8-2 0,3 0 0,-1 0 0,-2 1 0,10 2 0,-3 0 0,0 0 0,3 0 0,6 2 0,-19-3 0,7 2 0,11 3 0,16 4 0,5 1 0,-3 1 0,1 0 0,0-1 0,0-1 0,3 0 0,-7 0 0,-17 0 0,-11 1 0,3 0 0,19-1 0,3 1 0,-3 0 0,-23 1 0,-4 0 0,6 0 0,-2 1 0,9-2 0,19 0 0,2-1 0,-4 0 0,-1 0 0,-5 0 0,-2 0 0,-4 1 0,-16-1 0,24 0 0,-17-1 0,-9 0 0,-5-1 0,0 1 0,8-1 0,12 1 0,1 0 0,11 0 0,0 0 0,-10-1-141,-2 0 1,-11 0-1,-8 0 1,0-1-1,4 1 1,11-1-1,17 0-168,-20-4 1,15 0 308,4 0 0,3 0 0,11 1 0,2 0 0,-31-6 0,19 6 0,8 6 0,-13 1 0,0 0 0,7 0 0,1 1 0,-4-1 0,-20 1 0,-5 0 0,4 0 0,13 0 0,3 0 0,3 0 0,-13 0 0,1 0 0,-4 0 0,-1 0 0,-4 0 0,0 0 0,6 0 0,-6 0 245,18 0 1,-7 0 0,-1 0 0,7 0-40,3 0 0,5 0 0,-3 0-206,-17 0 0,-4 0 0,12 0 0,19 0 0,11 0 0,-3 0 0,1 0 0,-6 3 0,-1 2 0,-7 4 0,-16-2 0,-22 1 0,14 0 0,37-3 0,1 1 0,-36-1 0,-10 1 0,41-1 0,53-3 0,74 14 0,51 7 0,-45-6 0,3 2 0,5 0 0,-4-1 0,4 0 0,1 1 0,-2-1-201,-7 0 0,0 1 0,-3-2 1,-2-1 200,5 0 0,-4-3 0,-2 1 0,24 4 0,-4-1 0,-10-3 0,-5-1 0,-20-4 0,-7-1 0,19 4 0,-78-9 0,-24-9 0,-18-4 0,-9-5 0,-13-7 0,-4-4 0,16 5 0,-1-1 0,-2-1 110,-7-1 0,0-1 0,0 1-110,3 1 0,1 0 0,1 1 0,-28-9 0,10 3 0,-5-3 0,41 9 0,85 27 0,-5 4 0,27 20 473,-13 9-473,7 6 0,-13 16 0,-84-24 0,-20 4 0,1-28 0,-4-5 0,12 0 0,3 1 0,-34 7 0,31 0 0,130-7 0,-11-4 0,20 0 0,11 0 0,0 0 0,-8 0 0,-9 0 0,-4 1 0,0-1 0,8 1-164,2-1 0,8 0 0,5 1 0,-2 0 0,-5 0 0,-12 1-32,7 3 1,-12 1 0,1 0 195,-1-2 0,1 0 0,-2-1-44,-2 0 0,-1-1 0,-1-1 44,22 2 0,8-1 0,-8-3 0,13-2 0,-1 0 0,-12 0 0,2 0 0,-1 1 0,-10-1 0,11-1 0,-4 0 0,-18 0 0,17 0 0,5 0 0,-39 0 0,4 0 0,28 0 0,0 0 0,-29 0 0,1 0 0,7 0 0,8 0 0,-2 0 0,18 0 0,2 0 276,-12 0 1,4 0-1,1 0-276,1-1 0,0 0 0,-2-1 0,23-1 0,-6-1 69,-25 0 0,-7-1-69,19-5-984,-36 2 0,-25 3 0,-14 1 0,-6 0 861,-28-3 0,-40-1 0,-29-2 0,-19 0 0,-11 0 0,1 1 0,10 0 0,20 2-74,6 0 0,10 1 1,2 1-1,-4 0 0,-12-2 98,7 1 1,-10-2 0,-8 0-1,-5-1 1,-3 1 0,1-1-1,1 1 1,7 0 0,6 2-1,11 1-98,-10 1 0,8 1 1,7 2-1,2-1 0,0 1-24,-12 0 1,1 0 0,3 1 0,2-1 116,-12 1 0,4 0 0,4 0 104,13 1 0,2-1 0,4 2 491,-18 4 1,12 1 491,6-1 0,50 5 0,82-11-492,-13-3 1,6-2-1,22-4 1,8-2-165,-16 1 1,4-2 0,2-1-1,7-3 1,2-2 0,17-1-219,-27 8 0,13-2 0,9-1 0,5 0 1,4 0-1,-2 1 0,-4-1 0,-7 2 1,-10 1 128,22-3 0,-15 2 0,1 0 1,12-1-362,-15 3 0,13-3 0,7 0 0,3 0 0,-4 0 0,-7 3 0,-13 1 0,-18 4-319,10 4 1,-15 2 441,-4-1 0,-2 0 0,36 3 0,-14 2 0,-22 6 0,-3 3 0,-7 3 0,10 12 983,-108-9-541,-15-5 0,-17 2-442,10-3 0,-9 1 0,-6 0 0,-6 0-164,7-2 0,-4 0 0,-5 0 0,-4 0 0,-2 0 0,-3-2 54,17-1 1,-2-1 0,-3-1 0,-2 1-1,-1-1 1,-1 0 0,-1-1 0,-1 1-1,1-2 11,5 1 1,0-1 0,-1 0-1,0-1 1,0 0 0,-2 0-1,-2 0 1,-1-1 0,-4 1-1,-2-2 33,16 0 0,-5 0 1,-4-1-1,-2 0 1,-3-1-1,-1 1 1,0-1-1,0 1 1,1-1-1,1 0 1,4-1-1,2 1 1,4 0-1,5 0 0,6 0-75,-26-1 1,9 1-1,6 0 1,4-1-1,0 0 1,-2 0-1,-6 1 18,-13-1 0,-17 0 0,-8 0 0,1 0 0,13 0 0,21 0 0,32 0 0,41 0-861,99 0 538,3 0 0,15 0 446,-3 0 0,9 0 0,4 0-109,-14-1 0,1 1 0,8 0 0,17 1 109,-42 0 0,9 1 0,7 0 0,7 0 0,3 1 0,4 0 0,2 1 0,0-1 0,-2 0 0,-2 0 0,-4 0 0,-5 0 0,-7 0 1,21 0 1,-9-1 0,-5 1 0,-2 0 0,2-1 0,5 1 0,10 0-2,-22 0 0,7 0 0,5 1 0,5-1 0,2 1 0,2 0 0,-1 0 0,-1-1 0,-3 1 0,-5 0 0,-5-1 0,-7 0 0,-8 0 0,24 1 0,-11 0 0,-8-1 0,-2 1 0,0-1 245,14 1 1,-2 0 0,-2 0 0,-3 0-173,10 0 1,-4 1-1,-6 0-73,10 3 0,-9 0 0,-23-2 0,-8 2 481,10 8-481,-44-7 983,-13 6 0,-45-1-492,-8-2 1,-11-1-1,-36 3 1,-15-2-383,31-6 0,-7-1 0,0 0 0,7-1 1,-22 3-1,5-2 0,-5-4 0,1 1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7T13:47:21.36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 16383,'0'0'0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7T13:47:21.24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 16383,'0'0'0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9T21:52:08.295"/>
    </inkml:context>
    <inkml:brush xml:id="br0">
      <inkml:brushProperty name="width" value="0.05" units="cm"/>
      <inkml:brushProperty name="height" value="0.05" units="cm"/>
    </inkml:brush>
  </inkml:definitions>
  <inkml:trace contextRef="#ctx0" brushRef="#br0">0 0 24575,'20'0'0,"15"0"0,16 0 0,18 0 0,1 0 0,17 0 0,-5 0 0,5 0 0,0 0 0,-3 1 0,4 0 0,-9 0 0,-12 3 0,-9 1 0,12 7 0,4 2 0,7-2 0,2-3 0,5-4 0,21-1 0,-15-1 0,-33 0 0,-1-1 0,30 1 0,12 0 0,-25-1 0,-32-2 0,-7 0 0,-5 0 0,-8 2 0,-2 0 0,-10 0 0,0 0 0,-5-2 0,0 2 0,8 0 0,13 1 0,9-2 0,30 2 0,4-1 0,-7-1 0,3 2 0,-6 0 0,-36 2 0,-7 0 0,-3 0 0,-8-1 0,-6-2 0,-6 0 0,-6-1 0,3-1 0,-4 0 0,-14-45 0,16 34 0,-13-33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7T13:48:18.647"/>
    </inkml:context>
    <inkml:brush xml:id="br0">
      <inkml:brushProperty name="width" value="0.35" units="cm"/>
      <inkml:brushProperty name="height" value="0.35" units="cm"/>
      <inkml:brushProperty name="color" value="#FAFAFA"/>
    </inkml:brush>
  </inkml:definitions>
  <inkml:trace contextRef="#ctx0" brushRef="#br0">778 1280 24575,'-77'0'0,"-12"0"0,2 0 0,-6-6 0,11-13 0,4-23 0,38 8 0,2-6 0,2-7 0,3-4 0,3-4 0,4-3 0,4 2 0,4-1 0,7 7 0,2 2 0,0-33 0,16 14 0,29 9 0,33-3 0,-18 23 0,6 0 0,10-7 0,2 0 0,1-2 0,0 1 0,-7 3 0,-3 2 0,-12 9 0,-4 4 0,12-3 0,-25 15 0,-14 22 0,-11 32 0,-3 36 0,-3-20 0,0 4 0,-2 9 0,-3 1 0,-1-2 0,-4-2 0,0-10 0,-2-4 0,-6 8 0,5-31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7T13:47:23.10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 16383,'0'0'0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7T13:47:22.86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 16383,'0'0'0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7T13:47:22.73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 16383,'0'0'0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7T13:47:22.60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 16383,'0'0'0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7T13:47:22.25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7T13:47:22.15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16383,'0'0'0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DF85DC625F0734DB9E8EF01CEE5F6C1" ma:contentTypeVersion="7" ma:contentTypeDescription="Crée un document." ma:contentTypeScope="" ma:versionID="154a74b6aeb03ce9956db2d8c2f251c1">
  <xsd:schema xmlns:xsd="http://www.w3.org/2001/XMLSchema" xmlns:xs="http://www.w3.org/2001/XMLSchema" xmlns:p="http://schemas.microsoft.com/office/2006/metadata/properties" xmlns:ns3="313d55c3-3ca7-4d81-bbe3-eeb7c148afc1" xmlns:ns4="1000ef46-bf1e-4ffd-8d74-e1bfdd6de91e" targetNamespace="http://schemas.microsoft.com/office/2006/metadata/properties" ma:root="true" ma:fieldsID="3beeedb700ac12205a96a95b83b1a1d6" ns3:_="" ns4:_="">
    <xsd:import namespace="313d55c3-3ca7-4d81-bbe3-eeb7c148afc1"/>
    <xsd:import namespace="1000ef46-bf1e-4ffd-8d74-e1bfdd6de91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3d55c3-3ca7-4d81-bbe3-eeb7c148af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00ef46-bf1e-4ffd-8d74-e1bfdd6de91e"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F79AB3-D5F0-4FEE-AFBB-F1F0905148E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D797B99-C4C6-8C4C-877F-940B06727018}">
  <ds:schemaRefs>
    <ds:schemaRef ds:uri="http://schemas.openxmlformats.org/officeDocument/2006/bibliography"/>
  </ds:schemaRefs>
</ds:datastoreItem>
</file>

<file path=customXml/itemProps3.xml><?xml version="1.0" encoding="utf-8"?>
<ds:datastoreItem xmlns:ds="http://schemas.openxmlformats.org/officeDocument/2006/customXml" ds:itemID="{0B4B59B6-D2FA-40DC-83C7-54A1915EBAA8}">
  <ds:schemaRefs>
    <ds:schemaRef ds:uri="http://schemas.microsoft.com/sharepoint/v3/contenttype/forms"/>
  </ds:schemaRefs>
</ds:datastoreItem>
</file>

<file path=customXml/itemProps4.xml><?xml version="1.0" encoding="utf-8"?>
<ds:datastoreItem xmlns:ds="http://schemas.openxmlformats.org/officeDocument/2006/customXml" ds:itemID="{81438D24-EDB1-4A37-8E3A-C7D26D3CDB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3d55c3-3ca7-4d81-bbe3-eeb7c148afc1"/>
    <ds:schemaRef ds:uri="1000ef46-bf1e-4ffd-8d74-e1bfdd6de9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Pages>
  <Words>2295</Words>
  <Characters>12628</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cdc-site-pages</vt:lpstr>
    </vt:vector>
  </TitlesOfParts>
  <Company/>
  <LinksUpToDate>false</LinksUpToDate>
  <CharactersWithSpaces>14894</CharactersWithSpaces>
  <SharedDoc>false</SharedDoc>
  <HLinks>
    <vt:vector size="18" baseType="variant">
      <vt:variant>
        <vt:i4>2424938</vt:i4>
      </vt:variant>
      <vt:variant>
        <vt:i4>6</vt:i4>
      </vt:variant>
      <vt:variant>
        <vt:i4>0</vt:i4>
      </vt:variant>
      <vt:variant>
        <vt:i4>5</vt:i4>
      </vt:variant>
      <vt:variant>
        <vt:lpwstr/>
      </vt:variant>
      <vt:variant>
        <vt:lpwstr>_TOC_250000</vt:lpwstr>
      </vt:variant>
      <vt:variant>
        <vt:i4>2424938</vt:i4>
      </vt:variant>
      <vt:variant>
        <vt:i4>3</vt:i4>
      </vt:variant>
      <vt:variant>
        <vt:i4>0</vt:i4>
      </vt:variant>
      <vt:variant>
        <vt:i4>5</vt:i4>
      </vt:variant>
      <vt:variant>
        <vt:lpwstr/>
      </vt:variant>
      <vt:variant>
        <vt:lpwstr>_TOC_250001</vt:lpwstr>
      </vt:variant>
      <vt:variant>
        <vt:i4>2424938</vt:i4>
      </vt:variant>
      <vt:variant>
        <vt:i4>0</vt:i4>
      </vt:variant>
      <vt:variant>
        <vt:i4>0</vt:i4>
      </vt:variant>
      <vt:variant>
        <vt:i4>5</vt:i4>
      </vt:variant>
      <vt:variant>
        <vt:lpwstr/>
      </vt:variant>
      <vt:variant>
        <vt:lpwstr>_TOC_250002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cdc-site-pages</dc:title>
  <dc:subject/>
  <dc:creator>Yvan Gunewou-Takam</dc:creator>
  <cp:keywords/>
  <cp:lastModifiedBy>Yvan Gunewou</cp:lastModifiedBy>
  <cp:revision>14</cp:revision>
  <cp:lastPrinted>2022-04-20T09:39:00Z</cp:lastPrinted>
  <dcterms:created xsi:type="dcterms:W3CDTF">2022-04-20T09:29:00Z</dcterms:created>
  <dcterms:modified xsi:type="dcterms:W3CDTF">2022-04-20T10:24:00Z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2021-05-30T00:00:00Z</vt:filetime>
  </property>
  <property fmtid="{D5CDD505-2E9C-101B-9397-08002B2CF9AE}" pid="3" name="Creator">
    <vt:lpwstr>Microsoft Word</vt:lpwstr>
  </property>
  <property fmtid="{D5CDD505-2E9C-101B-9397-08002B2CF9AE}" pid="4" name="LastSaved">
    <vt:filetime>2022-04-17T00:00:00Z</vt:filetime>
  </property>
  <property fmtid="{D5CDD505-2E9C-101B-9397-08002B2CF9AE}" pid="5" name="ContentTypeId">
    <vt:lpwstr>0x010100CDF85DC625F0734DB9E8EF01CEE5F6C1</vt:lpwstr>
  </property>
  <property fmtid="{D5CDD505-2E9C-101B-9397-08002B2CF9AE}" pid="6" name="MSIP_Label_59934039-ae21-42ab-8848-d62b6328cef8_Enabled">
    <vt:lpwstr>true</vt:lpwstr>
  </property>
  <property fmtid="{D5CDD505-2E9C-101B-9397-08002B2CF9AE}" pid="7" name="MSIP_Label_59934039-ae21-42ab-8848-d62b6328cef8_SetDate">
    <vt:lpwstr>2022-04-20T07:38:31Z</vt:lpwstr>
  </property>
  <property fmtid="{D5CDD505-2E9C-101B-9397-08002B2CF9AE}" pid="8" name="MSIP_Label_59934039-ae21-42ab-8848-d62b6328cef8_Method">
    <vt:lpwstr>Standard</vt:lpwstr>
  </property>
  <property fmtid="{D5CDD505-2E9C-101B-9397-08002B2CF9AE}" pid="9" name="MSIP_Label_59934039-ae21-42ab-8848-d62b6328cef8_Name">
    <vt:lpwstr>LBL_05</vt:lpwstr>
  </property>
  <property fmtid="{D5CDD505-2E9C-101B-9397-08002B2CF9AE}" pid="10" name="MSIP_Label_59934039-ae21-42ab-8848-d62b6328cef8_SiteId">
    <vt:lpwstr>61ed2b68-f880-49d7-bbc9-9a645e9dcf7c</vt:lpwstr>
  </property>
  <property fmtid="{D5CDD505-2E9C-101B-9397-08002B2CF9AE}" pid="11" name="MSIP_Label_59934039-ae21-42ab-8848-d62b6328cef8_ActionId">
    <vt:lpwstr>fd87cc40-5d69-4d77-b66e-cd60d26194e9</vt:lpwstr>
  </property>
  <property fmtid="{D5CDD505-2E9C-101B-9397-08002B2CF9AE}" pid="12" name="MSIP_Label_59934039-ae21-42ab-8848-d62b6328cef8_ContentBits">
    <vt:lpwstr>0</vt:lpwstr>
  </property>
</Properties>
</file>